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EA17A8" w14:textId="77777777" w:rsidR="004C1ABA" w:rsidRDefault="004C1ABA" w:rsidP="004C1ABA">
      <w:pPr>
        <w:pStyle w:val="Title"/>
        <w:shd w:val="clear" w:color="auto" w:fill="FFFFFF"/>
        <w:spacing w:before="240" w:after="240"/>
        <w:rPr>
          <w:b/>
          <w:sz w:val="22"/>
          <w:szCs w:val="22"/>
        </w:rPr>
      </w:pPr>
      <w:r>
        <w:rPr>
          <w:b/>
          <w:sz w:val="22"/>
          <w:szCs w:val="22"/>
        </w:rPr>
        <w:t xml:space="preserve">Cascading beta diversity of parasitoids </w:t>
      </w:r>
      <w:commentRangeStart w:id="0"/>
      <w:r>
        <w:rPr>
          <w:b/>
          <w:sz w:val="22"/>
          <w:szCs w:val="22"/>
        </w:rPr>
        <w:t xml:space="preserve">on </w:t>
      </w:r>
      <w:commentRangeEnd w:id="0"/>
      <w:r w:rsidR="00EF393A">
        <w:rPr>
          <w:rStyle w:val="CommentReference"/>
        </w:rPr>
        <w:commentReference w:id="0"/>
      </w:r>
      <w:commentRangeStart w:id="1"/>
      <w:r>
        <w:rPr>
          <w:b/>
          <w:sz w:val="22"/>
          <w:szCs w:val="22"/>
        </w:rPr>
        <w:t>caterpillars</w:t>
      </w:r>
      <w:commentRangeEnd w:id="1"/>
      <w:r w:rsidR="00024E4A">
        <w:rPr>
          <w:rStyle w:val="CommentReference"/>
        </w:rPr>
        <w:commentReference w:id="1"/>
      </w:r>
      <w:r>
        <w:rPr>
          <w:b/>
          <w:sz w:val="22"/>
          <w:szCs w:val="22"/>
        </w:rPr>
        <w:t xml:space="preserve"> across 75</w:t>
      </w:r>
      <w:del w:id="2" w:author="Basset, Yves" w:date="2025-01-06T20:45:00Z">
        <w:r w:rsidDel="00EF393A">
          <w:rPr>
            <w:b/>
            <w:sz w:val="22"/>
            <w:szCs w:val="22"/>
          </w:rPr>
          <w:delText xml:space="preserve"> </w:delText>
        </w:r>
      </w:del>
      <w:r>
        <w:rPr>
          <w:b/>
          <w:sz w:val="22"/>
          <w:szCs w:val="22"/>
        </w:rPr>
        <w:t>000 km</w:t>
      </w:r>
      <w:r>
        <w:rPr>
          <w:b/>
          <w:sz w:val="22"/>
          <w:szCs w:val="22"/>
          <w:vertAlign w:val="superscript"/>
        </w:rPr>
        <w:t>2</w:t>
      </w:r>
      <w:r>
        <w:rPr>
          <w:b/>
          <w:sz w:val="22"/>
          <w:szCs w:val="22"/>
        </w:rPr>
        <w:t xml:space="preserve"> of continuous tropical rainforest</w:t>
      </w:r>
    </w:p>
    <w:p w14:paraId="349A6E62" w14:textId="1544DA1D" w:rsidR="004C1ABA" w:rsidRDefault="004C1ABA" w:rsidP="004C1ABA">
      <w:pPr>
        <w:shd w:val="clear" w:color="auto" w:fill="FFFFFF"/>
        <w:spacing w:before="240" w:after="240"/>
        <w:rPr>
          <w:vertAlign w:val="superscript"/>
        </w:rPr>
      </w:pPr>
      <w:r>
        <w:t>Martin Libra</w:t>
      </w:r>
      <w:r>
        <w:rPr>
          <w:vertAlign w:val="superscript"/>
        </w:rPr>
        <w:t>1,2</w:t>
      </w:r>
      <w:r>
        <w:t>, Vojtech Novotny</w:t>
      </w:r>
      <w:r>
        <w:rPr>
          <w:vertAlign w:val="superscript"/>
        </w:rPr>
        <w:t>1,2</w:t>
      </w:r>
      <w:r>
        <w:t>, James B. Whitfield</w:t>
      </w:r>
      <w:r>
        <w:rPr>
          <w:vertAlign w:val="superscript"/>
        </w:rPr>
        <w:t>3</w:t>
      </w:r>
      <w:r>
        <w:t>, Scott E. Miller</w:t>
      </w:r>
      <w:r>
        <w:rPr>
          <w:vertAlign w:val="superscript"/>
        </w:rPr>
        <w:t>4</w:t>
      </w:r>
      <w:r>
        <w:t>, Ace North</w:t>
      </w:r>
      <w:r>
        <w:rPr>
          <w:vertAlign w:val="superscript"/>
        </w:rPr>
        <w:t>5</w:t>
      </w:r>
      <w:r>
        <w:t>, Hiroshi Shima</w:t>
      </w:r>
      <w:r>
        <w:rPr>
          <w:vertAlign w:val="superscript"/>
        </w:rPr>
        <w:t>6</w:t>
      </w:r>
      <w:r>
        <w:t>, Donald L.J. Quicke</w:t>
      </w:r>
      <w:r>
        <w:rPr>
          <w:vertAlign w:val="superscript"/>
        </w:rPr>
        <w:t>7</w:t>
      </w:r>
      <w:r>
        <w:t>, David Wahl</w:t>
      </w:r>
      <w:r>
        <w:rPr>
          <w:vertAlign w:val="superscript"/>
        </w:rPr>
        <w:t>8</w:t>
      </w:r>
      <w:r>
        <w:t>, Ondrej Mottl</w:t>
      </w:r>
      <w:r>
        <w:rPr>
          <w:vertAlign w:val="superscript"/>
        </w:rPr>
        <w:t>9</w:t>
      </w:r>
      <w:r>
        <w:t>, George D. Weiblen</w:t>
      </w:r>
      <w:r>
        <w:rPr>
          <w:vertAlign w:val="superscript"/>
        </w:rPr>
        <w:t>10</w:t>
      </w:r>
      <w:r>
        <w:t>, Yves Basset</w:t>
      </w:r>
      <w:r>
        <w:rPr>
          <w:vertAlign w:val="superscript"/>
        </w:rPr>
        <w:t>1,</w:t>
      </w:r>
      <w:ins w:id="3" w:author="Basset, Yves" w:date="2025-01-06T20:47:00Z">
        <w:r w:rsidR="00EF393A">
          <w:rPr>
            <w:vertAlign w:val="superscript"/>
          </w:rPr>
          <w:t>2,</w:t>
        </w:r>
      </w:ins>
      <w:r>
        <w:rPr>
          <w:vertAlign w:val="superscript"/>
        </w:rPr>
        <w:t>11</w:t>
      </w:r>
      <w:r>
        <w:t>, John Auga</w:t>
      </w:r>
      <w:r>
        <w:rPr>
          <w:vertAlign w:val="superscript"/>
        </w:rPr>
        <w:t>12</w:t>
      </w:r>
      <w:r>
        <w:t>, Kenneth Molem</w:t>
      </w:r>
      <w:r>
        <w:rPr>
          <w:vertAlign w:val="superscript"/>
        </w:rPr>
        <w:t>12</w:t>
      </w:r>
      <w:r>
        <w:t>, and Jan Hrcek</w:t>
      </w:r>
      <w:r>
        <w:rPr>
          <w:vertAlign w:val="superscript"/>
        </w:rPr>
        <w:t>1,2</w:t>
      </w:r>
    </w:p>
    <w:p w14:paraId="23898417" w14:textId="77777777" w:rsidR="004C1ABA" w:rsidRDefault="004C1ABA" w:rsidP="004C1ABA">
      <w:pPr>
        <w:shd w:val="clear" w:color="auto" w:fill="FFFFFF"/>
        <w:spacing w:before="240" w:after="240"/>
        <w:rPr>
          <w:sz w:val="20"/>
          <w:szCs w:val="20"/>
        </w:rPr>
      </w:pPr>
      <w:r>
        <w:rPr>
          <w:sz w:val="20"/>
          <w:szCs w:val="20"/>
        </w:rPr>
        <w:t>(1) Institute of Entomology, Biology Centre of the Czech Academy of Sciences, Ceske Budejovice, Czech Republic</w:t>
      </w:r>
    </w:p>
    <w:p w14:paraId="5026AD26" w14:textId="20C27665" w:rsidR="003048D3" w:rsidRDefault="004C1ABA" w:rsidP="004C1ABA">
      <w:pPr>
        <w:shd w:val="clear" w:color="auto" w:fill="FFFFFF"/>
        <w:spacing w:before="240" w:after="240"/>
        <w:rPr>
          <w:sz w:val="20"/>
          <w:szCs w:val="20"/>
        </w:rPr>
      </w:pPr>
      <w:r>
        <w:rPr>
          <w:sz w:val="20"/>
          <w:szCs w:val="20"/>
        </w:rPr>
        <w:t>(2) Faculty of Science, University of South Bohemia, Ceske Budejovice, Czech Republic</w:t>
      </w:r>
    </w:p>
    <w:p w14:paraId="3F3CAED1" w14:textId="77777777" w:rsidR="004C1ABA" w:rsidRDefault="004C1ABA" w:rsidP="004C1ABA">
      <w:pPr>
        <w:shd w:val="clear" w:color="auto" w:fill="FFFFFF"/>
        <w:spacing w:before="240" w:after="240"/>
        <w:rPr>
          <w:sz w:val="20"/>
          <w:szCs w:val="20"/>
        </w:rPr>
      </w:pPr>
      <w:r>
        <w:rPr>
          <w:sz w:val="20"/>
          <w:szCs w:val="20"/>
        </w:rPr>
        <w:t>(3) Department of Entomology, University of Illinois, Urbana, IL, USA</w:t>
      </w:r>
    </w:p>
    <w:p w14:paraId="160B6D75" w14:textId="77777777" w:rsidR="004C1ABA" w:rsidRDefault="004C1ABA" w:rsidP="004C1ABA">
      <w:pPr>
        <w:shd w:val="clear" w:color="auto" w:fill="FFFFFF"/>
        <w:spacing w:before="240" w:after="240"/>
        <w:rPr>
          <w:sz w:val="20"/>
          <w:szCs w:val="20"/>
        </w:rPr>
      </w:pPr>
      <w:r>
        <w:rPr>
          <w:sz w:val="20"/>
          <w:szCs w:val="20"/>
        </w:rPr>
        <w:t>(4) National Museum of Natural History, Smithsonian Institution Washington, DC, USA</w:t>
      </w:r>
    </w:p>
    <w:p w14:paraId="4F72D9B3" w14:textId="77777777" w:rsidR="004C1ABA" w:rsidRDefault="004C1ABA" w:rsidP="004C1ABA">
      <w:pPr>
        <w:shd w:val="clear" w:color="auto" w:fill="FFFFFF"/>
        <w:spacing w:before="240" w:after="240"/>
        <w:rPr>
          <w:sz w:val="20"/>
          <w:szCs w:val="20"/>
        </w:rPr>
      </w:pPr>
      <w:r>
        <w:rPr>
          <w:sz w:val="20"/>
          <w:szCs w:val="20"/>
        </w:rPr>
        <w:t xml:space="preserve">(5) Department of Zoology, University of Oxford, South Parks Road, Oxford, UK </w:t>
      </w:r>
    </w:p>
    <w:p w14:paraId="04168AB6" w14:textId="77777777" w:rsidR="004C1ABA" w:rsidRDefault="004C1ABA" w:rsidP="004C1ABA">
      <w:pPr>
        <w:shd w:val="clear" w:color="auto" w:fill="FFFFFF"/>
        <w:spacing w:before="240" w:after="240"/>
        <w:rPr>
          <w:sz w:val="20"/>
          <w:szCs w:val="20"/>
        </w:rPr>
      </w:pPr>
      <w:r>
        <w:rPr>
          <w:sz w:val="20"/>
          <w:szCs w:val="20"/>
        </w:rPr>
        <w:t>(6) Kyushu University Museum, Kyushu University, Fukuoka, Japan</w:t>
      </w:r>
    </w:p>
    <w:p w14:paraId="6FD4240F" w14:textId="77777777" w:rsidR="004C1ABA" w:rsidRDefault="004C1ABA" w:rsidP="004C1ABA">
      <w:pPr>
        <w:shd w:val="clear" w:color="auto" w:fill="FFFFFF"/>
        <w:spacing w:before="240" w:after="240"/>
        <w:rPr>
          <w:sz w:val="20"/>
          <w:szCs w:val="20"/>
        </w:rPr>
      </w:pPr>
      <w:r>
        <w:rPr>
          <w:sz w:val="20"/>
          <w:szCs w:val="20"/>
        </w:rPr>
        <w:t xml:space="preserve">(7) Department of Biology, Faculty of Science, Chulalongkorn University, </w:t>
      </w:r>
      <w:proofErr w:type="spellStart"/>
      <w:r>
        <w:rPr>
          <w:sz w:val="20"/>
          <w:szCs w:val="20"/>
        </w:rPr>
        <w:t>Pathumwan</w:t>
      </w:r>
      <w:proofErr w:type="spellEnd"/>
      <w:r>
        <w:rPr>
          <w:sz w:val="20"/>
          <w:szCs w:val="20"/>
        </w:rPr>
        <w:t>, Thailand</w:t>
      </w:r>
    </w:p>
    <w:p w14:paraId="38783947" w14:textId="77777777" w:rsidR="004C1ABA" w:rsidRPr="006D250A" w:rsidRDefault="004C1ABA" w:rsidP="004C1ABA">
      <w:pPr>
        <w:shd w:val="clear" w:color="auto" w:fill="FFFFFF"/>
        <w:spacing w:before="240" w:after="240"/>
        <w:rPr>
          <w:sz w:val="20"/>
          <w:szCs w:val="20"/>
          <w:lang w:val="es-ES"/>
        </w:rPr>
      </w:pPr>
      <w:r w:rsidRPr="006D250A">
        <w:rPr>
          <w:sz w:val="20"/>
          <w:szCs w:val="20"/>
          <w:lang w:val="es-ES"/>
        </w:rPr>
        <w:t xml:space="preserve">(8) American </w:t>
      </w:r>
      <w:proofErr w:type="spellStart"/>
      <w:r w:rsidRPr="006D250A">
        <w:rPr>
          <w:sz w:val="20"/>
          <w:szCs w:val="20"/>
          <w:lang w:val="es-ES"/>
        </w:rPr>
        <w:t>Entomological</w:t>
      </w:r>
      <w:proofErr w:type="spellEnd"/>
      <w:r w:rsidRPr="006D250A">
        <w:rPr>
          <w:sz w:val="20"/>
          <w:szCs w:val="20"/>
          <w:lang w:val="es-ES"/>
        </w:rPr>
        <w:t xml:space="preserve"> </w:t>
      </w:r>
      <w:proofErr w:type="spellStart"/>
      <w:r w:rsidRPr="006D250A">
        <w:rPr>
          <w:sz w:val="20"/>
          <w:szCs w:val="20"/>
          <w:lang w:val="es-ES"/>
        </w:rPr>
        <w:t>Institute</w:t>
      </w:r>
      <w:proofErr w:type="spellEnd"/>
      <w:r w:rsidRPr="006D250A">
        <w:rPr>
          <w:sz w:val="20"/>
          <w:szCs w:val="20"/>
          <w:lang w:val="es-ES"/>
        </w:rPr>
        <w:t>, Gainesville, Florida, USA</w:t>
      </w:r>
    </w:p>
    <w:p w14:paraId="773A2CEF" w14:textId="1A0682FA" w:rsidR="004C1ABA" w:rsidRDefault="004C1ABA" w:rsidP="004C1ABA">
      <w:pPr>
        <w:shd w:val="clear" w:color="auto" w:fill="FFFFFF"/>
        <w:spacing w:before="240" w:after="240"/>
        <w:rPr>
          <w:sz w:val="20"/>
          <w:szCs w:val="20"/>
        </w:rPr>
      </w:pPr>
      <w:r>
        <w:rPr>
          <w:sz w:val="20"/>
          <w:szCs w:val="20"/>
        </w:rPr>
        <w:t>(9) Department of Botany, Faculty of Science, Charles University,</w:t>
      </w:r>
      <w:r w:rsidR="00FB4623">
        <w:rPr>
          <w:sz w:val="20"/>
          <w:szCs w:val="20"/>
        </w:rPr>
        <w:t xml:space="preserve"> </w:t>
      </w:r>
      <w:proofErr w:type="spellStart"/>
      <w:r w:rsidR="00FB4623" w:rsidRPr="00FB4623">
        <w:rPr>
          <w:sz w:val="20"/>
          <w:szCs w:val="20"/>
        </w:rPr>
        <w:t>Benátská</w:t>
      </w:r>
      <w:proofErr w:type="spellEnd"/>
      <w:r w:rsidR="00FB4623" w:rsidRPr="00FB4623">
        <w:rPr>
          <w:sz w:val="20"/>
          <w:szCs w:val="20"/>
        </w:rPr>
        <w:t xml:space="preserve"> 2, CZ-</w:t>
      </w:r>
      <w:proofErr w:type="gramStart"/>
      <w:r w:rsidR="00FB4623" w:rsidRPr="00FB4623">
        <w:rPr>
          <w:sz w:val="20"/>
          <w:szCs w:val="20"/>
        </w:rPr>
        <w:t>12801</w:t>
      </w:r>
      <w:r w:rsidR="00FB4623">
        <w:rPr>
          <w:sz w:val="20"/>
          <w:szCs w:val="20"/>
        </w:rPr>
        <w:t>,</w:t>
      </w:r>
      <w:r w:rsidR="00FB4623" w:rsidRPr="00FB4623">
        <w:rPr>
          <w:sz w:val="20"/>
          <w:szCs w:val="20"/>
        </w:rPr>
        <w:t xml:space="preserve"> </w:t>
      </w:r>
      <w:r>
        <w:rPr>
          <w:sz w:val="20"/>
          <w:szCs w:val="20"/>
        </w:rPr>
        <w:t xml:space="preserve"> Prague</w:t>
      </w:r>
      <w:proofErr w:type="gramEnd"/>
      <w:r>
        <w:rPr>
          <w:sz w:val="20"/>
          <w:szCs w:val="20"/>
        </w:rPr>
        <w:t>, Czech Republic</w:t>
      </w:r>
    </w:p>
    <w:p w14:paraId="0DDACC5B" w14:textId="77777777" w:rsidR="004C1ABA" w:rsidRDefault="004C1ABA" w:rsidP="004C1ABA">
      <w:pPr>
        <w:shd w:val="clear" w:color="auto" w:fill="FFFFFF"/>
        <w:spacing w:before="240" w:after="240"/>
        <w:rPr>
          <w:sz w:val="20"/>
          <w:szCs w:val="20"/>
        </w:rPr>
      </w:pPr>
      <w:r>
        <w:rPr>
          <w:sz w:val="20"/>
          <w:szCs w:val="20"/>
        </w:rPr>
        <w:t>(10) Department of Plant Biology, University of Minnesota, Saint Paul, MN, USA</w:t>
      </w:r>
    </w:p>
    <w:p w14:paraId="1DDE7888" w14:textId="77777777" w:rsidR="004C1ABA" w:rsidRDefault="004C1ABA" w:rsidP="004C1ABA">
      <w:pPr>
        <w:shd w:val="clear" w:color="auto" w:fill="FFFFFF"/>
        <w:spacing w:before="240" w:after="240"/>
        <w:rPr>
          <w:sz w:val="20"/>
          <w:szCs w:val="20"/>
        </w:rPr>
      </w:pPr>
      <w:commentRangeStart w:id="4"/>
      <w:r>
        <w:rPr>
          <w:sz w:val="20"/>
          <w:szCs w:val="20"/>
        </w:rPr>
        <w:t>(11) New Guinea Binatang Research Center, Madang, Papua New Guinea</w:t>
      </w:r>
    </w:p>
    <w:p w14:paraId="1AE7D55E" w14:textId="07E29DCD" w:rsidR="003048D3" w:rsidRPr="006D250A" w:rsidRDefault="004C1ABA" w:rsidP="004C1ABA">
      <w:pPr>
        <w:shd w:val="clear" w:color="auto" w:fill="FFFFFF"/>
        <w:spacing w:before="240" w:after="240"/>
        <w:rPr>
          <w:sz w:val="20"/>
          <w:szCs w:val="20"/>
          <w:lang w:val="es-ES"/>
        </w:rPr>
      </w:pPr>
      <w:r w:rsidRPr="006D250A">
        <w:rPr>
          <w:sz w:val="20"/>
          <w:szCs w:val="20"/>
          <w:lang w:val="es-ES"/>
        </w:rPr>
        <w:t xml:space="preserve">(12) </w:t>
      </w:r>
      <w:proofErr w:type="spellStart"/>
      <w:r w:rsidRPr="006D250A">
        <w:rPr>
          <w:sz w:val="20"/>
          <w:szCs w:val="20"/>
          <w:lang w:val="es-ES"/>
        </w:rPr>
        <w:t>Smithsonian</w:t>
      </w:r>
      <w:proofErr w:type="spellEnd"/>
      <w:r w:rsidRPr="006D250A">
        <w:rPr>
          <w:sz w:val="20"/>
          <w:szCs w:val="20"/>
          <w:lang w:val="es-ES"/>
        </w:rPr>
        <w:t xml:space="preserve"> Tropical </w:t>
      </w:r>
      <w:proofErr w:type="spellStart"/>
      <w:r w:rsidRPr="006D250A">
        <w:rPr>
          <w:sz w:val="20"/>
          <w:szCs w:val="20"/>
          <w:lang w:val="es-ES"/>
        </w:rPr>
        <w:t>Research</w:t>
      </w:r>
      <w:proofErr w:type="spellEnd"/>
      <w:r w:rsidRPr="006D250A">
        <w:rPr>
          <w:sz w:val="20"/>
          <w:szCs w:val="20"/>
          <w:lang w:val="es-ES"/>
        </w:rPr>
        <w:t xml:space="preserve"> </w:t>
      </w:r>
      <w:proofErr w:type="spellStart"/>
      <w:r w:rsidRPr="006D250A">
        <w:rPr>
          <w:sz w:val="20"/>
          <w:szCs w:val="20"/>
          <w:lang w:val="es-ES"/>
        </w:rPr>
        <w:t>Institute</w:t>
      </w:r>
      <w:proofErr w:type="spellEnd"/>
      <w:r w:rsidRPr="006D250A">
        <w:rPr>
          <w:sz w:val="20"/>
          <w:szCs w:val="20"/>
          <w:lang w:val="es-ES"/>
        </w:rPr>
        <w:t xml:space="preserve">, Apartado, Balboa, </w:t>
      </w:r>
      <w:proofErr w:type="spellStart"/>
      <w:r w:rsidRPr="006D250A">
        <w:rPr>
          <w:sz w:val="20"/>
          <w:szCs w:val="20"/>
          <w:lang w:val="es-ES"/>
        </w:rPr>
        <w:t>Ancon</w:t>
      </w:r>
      <w:proofErr w:type="spellEnd"/>
      <w:r w:rsidRPr="006D250A">
        <w:rPr>
          <w:sz w:val="20"/>
          <w:szCs w:val="20"/>
          <w:lang w:val="es-ES"/>
        </w:rPr>
        <w:t>, Panamá</w:t>
      </w:r>
      <w:commentRangeEnd w:id="4"/>
      <w:r w:rsidR="00EF393A">
        <w:rPr>
          <w:rStyle w:val="CommentReference"/>
        </w:rPr>
        <w:commentReference w:id="4"/>
      </w:r>
    </w:p>
    <w:p w14:paraId="00000011" w14:textId="4FAFE2DC" w:rsidR="0077309F" w:rsidRDefault="00F14300">
      <w:pPr>
        <w:shd w:val="clear" w:color="auto" w:fill="FFFFFF"/>
        <w:spacing w:before="240" w:after="240"/>
        <w:rPr>
          <w:sz w:val="20"/>
          <w:szCs w:val="20"/>
        </w:rPr>
      </w:pPr>
      <w:r>
        <w:rPr>
          <w:sz w:val="20"/>
          <w:szCs w:val="20"/>
        </w:rPr>
        <w:t xml:space="preserve">Emails: </w:t>
      </w:r>
    </w:p>
    <w:p w14:paraId="5635D9B2" w14:textId="38FF97DD" w:rsidR="004C1ABA" w:rsidRDefault="003048D3">
      <w:pPr>
        <w:shd w:val="clear" w:color="auto" w:fill="FFFFFF"/>
        <w:spacing w:before="240" w:after="240"/>
      </w:pPr>
      <w:r w:rsidRPr="00D224D1">
        <w:rPr>
          <w:bCs/>
        </w:rPr>
        <w:t xml:space="preserve">Corresponding author: Martin Libra, </w:t>
      </w:r>
      <w:r w:rsidRPr="00D224D1">
        <w:t xml:space="preserve">Institute of Entomology, Biology Centre of the Czech Academy of Sciences, </w:t>
      </w:r>
      <w:proofErr w:type="spellStart"/>
      <w:r w:rsidRPr="00D224D1">
        <w:t>Branisovska</w:t>
      </w:r>
      <w:proofErr w:type="spellEnd"/>
      <w:r w:rsidRPr="00D224D1">
        <w:t xml:space="preserve"> 31, 370 05 Ceske Budejovice, Czech Republic; </w:t>
      </w:r>
      <w:hyperlink r:id="rId13" w:history="1">
        <w:r w:rsidR="00D224D1" w:rsidRPr="00FB5CEF">
          <w:rPr>
            <w:rStyle w:val="Hyperlink"/>
          </w:rPr>
          <w:t>martin.libra@bc.cas.cz</w:t>
        </w:r>
      </w:hyperlink>
    </w:p>
    <w:p w14:paraId="5CFB8F01" w14:textId="77777777" w:rsidR="00D224D1" w:rsidRDefault="00D224D1" w:rsidP="00D224D1">
      <w:pPr>
        <w:shd w:val="clear" w:color="auto" w:fill="FFFFFF"/>
        <w:spacing w:before="240" w:after="240"/>
        <w:rPr>
          <w:b/>
        </w:rPr>
      </w:pPr>
      <w:commentRangeStart w:id="5"/>
      <w:r>
        <w:rPr>
          <w:b/>
        </w:rPr>
        <w:t xml:space="preserve">Journal - we suggest </w:t>
      </w:r>
      <w:proofErr w:type="gramStart"/>
      <w:r>
        <w:rPr>
          <w:b/>
        </w:rPr>
        <w:t>to go</w:t>
      </w:r>
      <w:proofErr w:type="gramEnd"/>
      <w:r>
        <w:rPr>
          <w:b/>
        </w:rPr>
        <w:t xml:space="preserve"> for PNAS first</w:t>
      </w:r>
      <w:commentRangeEnd w:id="5"/>
      <w:r w:rsidR="00DD42AB">
        <w:rPr>
          <w:rStyle w:val="CommentReference"/>
        </w:rPr>
        <w:commentReference w:id="5"/>
      </w:r>
      <w:r>
        <w:rPr>
          <w:b/>
        </w:rPr>
        <w:t xml:space="preserve">, then Nature Ecology and Evolution? </w:t>
      </w:r>
      <w:commentRangeStart w:id="6"/>
      <w:r>
        <w:rPr>
          <w:b/>
        </w:rPr>
        <w:t>Ecology</w:t>
      </w:r>
      <w:commentRangeEnd w:id="6"/>
      <w:r w:rsidR="00024E4A">
        <w:rPr>
          <w:rStyle w:val="CommentReference"/>
        </w:rPr>
        <w:commentReference w:id="6"/>
      </w:r>
      <w:r>
        <w:rPr>
          <w:b/>
        </w:rPr>
        <w:t xml:space="preserve"> Letters?</w:t>
      </w:r>
    </w:p>
    <w:p w14:paraId="2986B540" w14:textId="77777777" w:rsidR="00D224D1" w:rsidRPr="00D224D1" w:rsidRDefault="00D224D1">
      <w:pPr>
        <w:shd w:val="clear" w:color="auto" w:fill="FFFFFF"/>
        <w:spacing w:before="240" w:after="240"/>
        <w:rPr>
          <w:bCs/>
        </w:rPr>
      </w:pPr>
    </w:p>
    <w:p w14:paraId="41832079" w14:textId="77777777" w:rsidR="003048D3" w:rsidRDefault="003048D3">
      <w:pPr>
        <w:rPr>
          <w:b/>
        </w:rPr>
      </w:pPr>
      <w:r>
        <w:rPr>
          <w:b/>
        </w:rPr>
        <w:br w:type="page"/>
      </w:r>
    </w:p>
    <w:p w14:paraId="00000012" w14:textId="21C1850D" w:rsidR="0077309F" w:rsidRDefault="00F14300">
      <w:pPr>
        <w:shd w:val="clear" w:color="auto" w:fill="FFFFFF"/>
        <w:spacing w:before="240" w:after="240"/>
        <w:rPr>
          <w:b/>
        </w:rPr>
      </w:pPr>
      <w:r>
        <w:rPr>
          <w:b/>
        </w:rPr>
        <w:lastRenderedPageBreak/>
        <w:t xml:space="preserve">Abstract – 150 words (now </w:t>
      </w:r>
      <w:r w:rsidR="00887BBE">
        <w:rPr>
          <w:b/>
        </w:rPr>
        <w:t>147</w:t>
      </w:r>
      <w:r>
        <w:rPr>
          <w:b/>
        </w:rPr>
        <w:t>)</w:t>
      </w:r>
    </w:p>
    <w:p w14:paraId="06632352" w14:textId="295CC294" w:rsidR="004C1ABA" w:rsidRDefault="004C1ABA" w:rsidP="004C1ABA">
      <w:pPr>
        <w:spacing w:before="240" w:after="240" w:line="360" w:lineRule="auto"/>
        <w:jc w:val="both"/>
      </w:pPr>
      <w:r>
        <w:t xml:space="preserve">Multitrophic interactions form cascades that can generate and maintain exceptional diversity. </w:t>
      </w:r>
      <w:r w:rsidR="00024E4A">
        <w:t>W</w:t>
      </w:r>
      <w:r>
        <w:t>e know little</w:t>
      </w:r>
      <w:r w:rsidR="00024E4A">
        <w:t>, however,</w:t>
      </w:r>
      <w:r>
        <w:t xml:space="preserve"> about how these diversity cascades operate across landscapes.</w:t>
      </w:r>
      <w:r>
        <w:rPr>
          <w:sz w:val="16"/>
          <w:szCs w:val="16"/>
        </w:rPr>
        <w:t xml:space="preserve"> </w:t>
      </w:r>
      <w:r>
        <w:t xml:space="preserve">Here we analyse beta diversity in a </w:t>
      </w:r>
      <w:proofErr w:type="spellStart"/>
      <w:r>
        <w:t>hyperdiverse</w:t>
      </w:r>
      <w:proofErr w:type="spellEnd"/>
      <w:r>
        <w:t xml:space="preserve"> parasitoid-herbivore-plant food web across 75000 km</w:t>
      </w:r>
      <w:r>
        <w:rPr>
          <w:vertAlign w:val="superscript"/>
        </w:rPr>
        <w:t>2</w:t>
      </w:r>
      <w:r>
        <w:t xml:space="preserve"> of continuous lowland rainforest </w:t>
      </w:r>
      <w:r w:rsidR="00EF393A">
        <w:t>in</w:t>
      </w:r>
      <w:r>
        <w:t xml:space="preserve"> Papua New Guinea. </w:t>
      </w:r>
      <w:r w:rsidR="00087A94">
        <w:t xml:space="preserve">We found </w:t>
      </w:r>
      <w:r>
        <w:t xml:space="preserve">beta diversity </w:t>
      </w:r>
      <w:r w:rsidR="00087A94">
        <w:t>to be</w:t>
      </w:r>
      <w:r>
        <w:t xml:space="preserve"> higher for parasitoid</w:t>
      </w:r>
      <w:r w:rsidR="00087A94">
        <w:t xml:space="preserve">s than </w:t>
      </w:r>
      <w:r w:rsidR="00EF393A">
        <w:t xml:space="preserve">for </w:t>
      </w:r>
      <w:r w:rsidR="00087A94">
        <w:t>their caterpillar hosts</w:t>
      </w:r>
      <w:r>
        <w:t xml:space="preserve">. Likewise, the interaction beta diversity </w:t>
      </w:r>
      <w:r w:rsidR="00EF393A">
        <w:t>was</w:t>
      </w:r>
      <w:r>
        <w:t xml:space="preserve"> higher in parasitoid-caterpillar than </w:t>
      </w:r>
      <w:r w:rsidR="00EF393A">
        <w:t xml:space="preserve">in </w:t>
      </w:r>
      <w:r>
        <w:t xml:space="preserve">caterpillar-plant networks, mostly due to species turnover, </w:t>
      </w:r>
      <w:commentRangeStart w:id="7"/>
      <w:r>
        <w:t xml:space="preserve">not </w:t>
      </w:r>
      <w:r w:rsidR="00024E4A">
        <w:t xml:space="preserve">to </w:t>
      </w:r>
      <w:commentRangeStart w:id="8"/>
      <w:r>
        <w:t>rewiring</w:t>
      </w:r>
      <w:commentRangeEnd w:id="7"/>
      <w:r w:rsidR="00EF393A">
        <w:rPr>
          <w:rStyle w:val="CommentReference"/>
        </w:rPr>
        <w:commentReference w:id="7"/>
      </w:r>
      <w:commentRangeEnd w:id="8"/>
      <w:r w:rsidR="00024E4A">
        <w:rPr>
          <w:rStyle w:val="CommentReference"/>
        </w:rPr>
        <w:commentReference w:id="8"/>
      </w:r>
      <w:r>
        <w:t xml:space="preserve">. Beta diversity thus amplifies </w:t>
      </w:r>
      <w:commentRangeStart w:id="9"/>
      <w:r>
        <w:t>along</w:t>
      </w:r>
      <w:commentRangeEnd w:id="9"/>
      <w:r w:rsidR="00024E4A">
        <w:rPr>
          <w:rStyle w:val="CommentReference"/>
        </w:rPr>
        <w:commentReference w:id="9"/>
      </w:r>
      <w:r>
        <w:t xml:space="preserve"> trophic cascades, despite </w:t>
      </w:r>
      <w:r w:rsidR="00EF393A">
        <w:t>the</w:t>
      </w:r>
      <w:r>
        <w:t xml:space="preserve"> largely uniform environment of lowland tropical forest. Such high parasitoid beta diversity is likely due to rapid extinction–coloni</w:t>
      </w:r>
      <w:r w:rsidR="00087A94">
        <w:t xml:space="preserve">sation dynamics. As consequence, caterpillars experience quickly changing selection between enemy-free space and parasitoid pressure. </w:t>
      </w:r>
      <w:r w:rsidR="00887BBE">
        <w:t>Further,</w:t>
      </w:r>
      <w:r w:rsidR="00087A94">
        <w:t xml:space="preserve"> l</w:t>
      </w:r>
      <w:r>
        <w:t xml:space="preserve">arge areas may be necessary for persistent parasitoid metapopulations. Fragmentation of habitat would likely reduce parasitoid diversity and further cascade to </w:t>
      </w:r>
      <w:r w:rsidR="00EF393A">
        <w:t xml:space="preserve">impoverish </w:t>
      </w:r>
      <w:r>
        <w:t>caterpillar and plant diversity.</w:t>
      </w:r>
    </w:p>
    <w:p w14:paraId="00000015" w14:textId="58C462A7" w:rsidR="0077309F" w:rsidRDefault="00F14300">
      <w:pPr>
        <w:spacing w:before="240" w:after="240"/>
      </w:pPr>
      <w:commentRangeStart w:id="10"/>
      <w:r>
        <w:rPr>
          <w:b/>
        </w:rPr>
        <w:t>Keywords:</w:t>
      </w:r>
      <w:commentRangeEnd w:id="10"/>
      <w:r w:rsidR="006C4378">
        <w:rPr>
          <w:rStyle w:val="CommentReference"/>
        </w:rPr>
        <w:commentReference w:id="10"/>
      </w:r>
      <w:commentRangeStart w:id="11"/>
      <w:commentRangeStart w:id="12"/>
      <w:commentRangeEnd w:id="12"/>
      <w:r w:rsidR="00427C77">
        <w:rPr>
          <w:rStyle w:val="CommentReference"/>
        </w:rPr>
        <w:commentReference w:id="12"/>
      </w:r>
      <w:commentRangeEnd w:id="11"/>
      <w:r w:rsidR="00427C77">
        <w:rPr>
          <w:rStyle w:val="CommentReference"/>
        </w:rPr>
        <w:commentReference w:id="11"/>
      </w:r>
      <w:r w:rsidR="0094548B">
        <w:t>,</w:t>
      </w:r>
      <w:r>
        <w:t xml:space="preserve"> beta diversity</w:t>
      </w:r>
      <w:r w:rsidR="0094548B">
        <w:t>,</w:t>
      </w:r>
      <w:r>
        <w:t xml:space="preserve"> food web interactions</w:t>
      </w:r>
      <w:r w:rsidR="0094548B">
        <w:t>,</w:t>
      </w:r>
      <w:r>
        <w:t xml:space="preserve"> species turnover</w:t>
      </w:r>
      <w:r w:rsidR="0094548B">
        <w:t>,</w:t>
      </w:r>
      <w:r>
        <w:t xml:space="preserve"> resource heterogeneity</w:t>
      </w:r>
      <w:r w:rsidR="0094548B">
        <w:t>,</w:t>
      </w:r>
      <w:r>
        <w:t xml:space="preserve"> metapopulation</w:t>
      </w:r>
      <w:r w:rsidR="0094548B">
        <w:t>,</w:t>
      </w:r>
      <w:r>
        <w:t xml:space="preserve"> metacommunity</w:t>
      </w:r>
      <w:r w:rsidR="0094548B">
        <w:t>, enemy-free space, persistence, diversity</w:t>
      </w:r>
    </w:p>
    <w:p w14:paraId="60EFFF8A" w14:textId="77777777" w:rsidR="003048D3" w:rsidRDefault="003048D3">
      <w:pPr>
        <w:spacing w:before="240" w:after="240"/>
      </w:pPr>
    </w:p>
    <w:p w14:paraId="00E0E00D" w14:textId="1214D660" w:rsidR="003048D3" w:rsidRPr="00FE1370" w:rsidRDefault="00FE1370" w:rsidP="00FE1370">
      <w:pPr>
        <w:spacing w:before="240" w:after="240" w:line="360" w:lineRule="auto"/>
        <w:rPr>
          <w:b/>
          <w:bCs/>
        </w:rPr>
      </w:pPr>
      <w:commentRangeStart w:id="13"/>
      <w:commentRangeStart w:id="14"/>
      <w:r w:rsidRPr="00FE1370">
        <w:rPr>
          <w:b/>
          <w:bCs/>
        </w:rPr>
        <w:t>Significance statement</w:t>
      </w:r>
      <w:commentRangeEnd w:id="13"/>
      <w:r>
        <w:rPr>
          <w:rStyle w:val="CommentReference"/>
        </w:rPr>
        <w:commentReference w:id="13"/>
      </w:r>
      <w:commentRangeEnd w:id="14"/>
      <w:r w:rsidR="006C4378">
        <w:rPr>
          <w:rStyle w:val="CommentReference"/>
        </w:rPr>
        <w:commentReference w:id="14"/>
      </w:r>
    </w:p>
    <w:p w14:paraId="65487DC9" w14:textId="0ABB99E6" w:rsidR="0061044F" w:rsidRPr="003048D3" w:rsidRDefault="0061044F" w:rsidP="00FE1370">
      <w:pPr>
        <w:spacing w:before="240" w:after="240" w:line="360" w:lineRule="auto"/>
        <w:rPr>
          <w:b/>
          <w:bCs/>
        </w:rPr>
      </w:pPr>
      <w:r w:rsidRPr="008D279D">
        <w:t>This research shows that interactions among plants,</w:t>
      </w:r>
      <w:r w:rsidR="00FE1370">
        <w:t xml:space="preserve"> caterpillars, and their insect</w:t>
      </w:r>
      <w:r w:rsidR="00544896" w:rsidRPr="008D279D">
        <w:t xml:space="preserve"> </w:t>
      </w:r>
      <w:r w:rsidR="00FE1370">
        <w:t>parasitoids support high</w:t>
      </w:r>
      <w:r w:rsidRPr="008D279D">
        <w:t xml:space="preserve"> biodiversity across large rainforest areas</w:t>
      </w:r>
      <w:r w:rsidR="008D279D">
        <w:t xml:space="preserve"> of Papua New Guinea</w:t>
      </w:r>
      <w:r w:rsidRPr="008D279D">
        <w:t>. We found that the diversity of parasitoids</w:t>
      </w:r>
      <w:r w:rsidR="0054635D" w:rsidRPr="008D279D">
        <w:t xml:space="preserve"> </w:t>
      </w:r>
      <w:r w:rsidRPr="008D279D">
        <w:t xml:space="preserve">changes </w:t>
      </w:r>
      <w:commentRangeStart w:id="15"/>
      <w:r w:rsidRPr="008D279D">
        <w:t>more</w:t>
      </w:r>
      <w:commentRangeEnd w:id="15"/>
      <w:r w:rsidR="00486A0B">
        <w:rPr>
          <w:rStyle w:val="CommentReference"/>
        </w:rPr>
        <w:commentReference w:id="15"/>
      </w:r>
      <w:r w:rsidRPr="008D279D">
        <w:t xml:space="preserve"> across the landscape than the diversity o</w:t>
      </w:r>
      <w:r w:rsidR="00FE1370">
        <w:t>f the</w:t>
      </w:r>
      <w:r w:rsidR="00234BFB">
        <w:t>ir caterpillar hosts. P</w:t>
      </w:r>
      <w:r w:rsidR="00FE1370">
        <w:t>arasitoid-caterpillar interactions also differ strongly between sites. These patterns likely result</w:t>
      </w:r>
      <w:r w:rsidR="008D279D" w:rsidRPr="008D279D">
        <w:t xml:space="preserve"> from rapid </w:t>
      </w:r>
      <w:r w:rsidR="00FE1370">
        <w:t>colonization</w:t>
      </w:r>
      <w:r w:rsidR="00234BFB">
        <w:t>-</w:t>
      </w:r>
      <w:r w:rsidR="00234BFB" w:rsidRPr="008D279D">
        <w:t>e</w:t>
      </w:r>
      <w:r w:rsidR="00234BFB">
        <w:t>xtinction</w:t>
      </w:r>
      <w:r w:rsidR="00FE1370">
        <w:t xml:space="preserve"> dynamics. The caterpillars therefore experience quick changes between presence and absence of parasitoids. Further, parasitoids</w:t>
      </w:r>
      <w:r w:rsidR="008D279D" w:rsidRPr="008D279D">
        <w:t xml:space="preserve"> </w:t>
      </w:r>
      <w:r w:rsidR="00FE1370">
        <w:t>may need</w:t>
      </w:r>
      <w:r w:rsidR="008D279D" w:rsidRPr="008D279D">
        <w:t xml:space="preserve"> large areas for </w:t>
      </w:r>
      <w:r w:rsidR="00FE1370">
        <w:t>viable populations</w:t>
      </w:r>
      <w:r w:rsidR="008D279D" w:rsidRPr="008D279D">
        <w:t xml:space="preserve">. Habitat fragmentation may </w:t>
      </w:r>
      <w:r w:rsidR="00FE1370">
        <w:t xml:space="preserve">thus </w:t>
      </w:r>
      <w:r w:rsidR="008D279D" w:rsidRPr="008D279D">
        <w:t xml:space="preserve">reduce parasitoid diversity, </w:t>
      </w:r>
      <w:r w:rsidR="00FE1370">
        <w:t xml:space="preserve">with potential cascading impact on </w:t>
      </w:r>
      <w:r w:rsidR="008D279D" w:rsidRPr="008D279D">
        <w:t>caterpillar and plant diversity.</w:t>
      </w:r>
      <w:r w:rsidRPr="008D279D">
        <w:t xml:space="preserve"> </w:t>
      </w:r>
      <w:r w:rsidR="00C33F6A">
        <w:t>Thus, i</w:t>
      </w:r>
      <w:r w:rsidR="00234BFB">
        <w:t xml:space="preserve">t is </w:t>
      </w:r>
      <w:r w:rsidRPr="008D279D">
        <w:t>importan</w:t>
      </w:r>
      <w:r w:rsidR="00234BFB">
        <w:t>t to</w:t>
      </w:r>
      <w:r w:rsidRPr="008D279D">
        <w:t xml:space="preserve"> preserv</w:t>
      </w:r>
      <w:r w:rsidR="00234BFB">
        <w:t>e</w:t>
      </w:r>
      <w:r w:rsidRPr="008D279D">
        <w:t xml:space="preserve"> continuous rainforest to maintain complex food web</w:t>
      </w:r>
      <w:r w:rsidR="00FE1370">
        <w:t>s of interacting species</w:t>
      </w:r>
      <w:r w:rsidRPr="008D279D">
        <w:t>.</w:t>
      </w:r>
    </w:p>
    <w:p w14:paraId="7D8B0B77" w14:textId="77777777" w:rsidR="003048D3" w:rsidRDefault="003048D3" w:rsidP="00FE1370">
      <w:pPr>
        <w:spacing w:before="240" w:after="240" w:line="360" w:lineRule="auto"/>
      </w:pPr>
    </w:p>
    <w:p w14:paraId="6628B544" w14:textId="77777777" w:rsidR="00FE1370" w:rsidRDefault="00FE1370">
      <w:pPr>
        <w:rPr>
          <w:b/>
          <w:sz w:val="28"/>
          <w:szCs w:val="28"/>
        </w:rPr>
      </w:pPr>
      <w:bookmarkStart w:id="16" w:name="_heading=h.gjdgxs" w:colFirst="0" w:colLast="0"/>
      <w:bookmarkEnd w:id="16"/>
      <w:r>
        <w:rPr>
          <w:b/>
          <w:sz w:val="28"/>
          <w:szCs w:val="28"/>
        </w:rPr>
        <w:br w:type="page"/>
      </w:r>
    </w:p>
    <w:p w14:paraId="00000016" w14:textId="3EB5F946" w:rsidR="0077309F" w:rsidRDefault="00F14300">
      <w:pPr>
        <w:pStyle w:val="Heading1"/>
        <w:spacing w:before="240" w:after="240"/>
        <w:rPr>
          <w:sz w:val="16"/>
          <w:szCs w:val="16"/>
        </w:rPr>
      </w:pPr>
      <w:r>
        <w:rPr>
          <w:b/>
          <w:sz w:val="28"/>
          <w:szCs w:val="28"/>
        </w:rPr>
        <w:lastRenderedPageBreak/>
        <w:t>Introduction</w:t>
      </w:r>
    </w:p>
    <w:p w14:paraId="04AA64F5" w14:textId="29A8F973" w:rsidR="004C1ABA" w:rsidRDefault="004C1ABA" w:rsidP="004C1ABA">
      <w:pPr>
        <w:spacing w:before="240" w:after="240" w:line="360" w:lineRule="auto"/>
        <w:jc w:val="both"/>
      </w:pPr>
      <w:r>
        <w:t xml:space="preserve">The diversity of one group of organisms can promote the diversity of others </w:t>
      </w:r>
      <w:sdt>
        <w:sdtPr>
          <w:rPr>
            <w:color w:val="000000"/>
          </w:rPr>
          <w:tag w:val="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"/>
          <w:id w:val="1679543060"/>
          <w:placeholder>
            <w:docPart w:val="8FA1EE0EE37D4744B91D8D367C6F3B8D"/>
          </w:placeholder>
        </w:sdtPr>
        <w:sdtContent>
          <w:r w:rsidR="00A932C0" w:rsidRPr="00A932C0">
            <w:rPr>
              <w:rFonts w:eastAsia="Times New Roman"/>
              <w:color w:val="000000"/>
            </w:rPr>
            <w:t xml:space="preserve">(Hechinger &amp; Lafferty 2005; Stireman </w:t>
          </w:r>
          <w:r w:rsidR="00A932C0" w:rsidRPr="00A932C0">
            <w:rPr>
              <w:rFonts w:eastAsia="Times New Roman"/>
              <w:i/>
              <w:iCs/>
              <w:color w:val="000000"/>
            </w:rPr>
            <w:t>et al.</w:t>
          </w:r>
          <w:r w:rsidR="00A932C0" w:rsidRPr="00A932C0">
            <w:rPr>
              <w:rFonts w:eastAsia="Times New Roman"/>
              <w:color w:val="000000"/>
            </w:rPr>
            <w:t xml:space="preserve"> 2006; Whittaker 1972)</w:t>
          </w:r>
        </w:sdtContent>
      </w:sdt>
      <w:r>
        <w:t>. A major case of such “</w:t>
      </w:r>
      <w:r>
        <w:rPr>
          <w:i/>
        </w:rPr>
        <w:t>diversity begets diversity</w:t>
      </w:r>
      <w:r>
        <w:t xml:space="preserve">” process is the co-diversification of plants and herbivorous insects which resulted in a large part of global diversity </w:t>
      </w:r>
      <w:sdt>
        <w:sdtPr>
          <w:rPr>
            <w:color w:val="000000"/>
          </w:rPr>
          <w:tag w:val="MENDELEY_CITATION_v3_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"/>
          <w:id w:val="-1726206919"/>
          <w:placeholder>
            <w:docPart w:val="8FA1EE0EE37D4744B91D8D367C6F3B8D"/>
          </w:placeholder>
        </w:sdtPr>
        <w:sdtContent>
          <w:r w:rsidR="00A932C0" w:rsidRPr="00A932C0">
            <w:rPr>
              <w:rFonts w:eastAsia="Times New Roman"/>
              <w:color w:val="000000"/>
            </w:rPr>
            <w:t>(</w:t>
          </w:r>
          <w:commentRangeStart w:id="17"/>
          <w:commentRangeStart w:id="18"/>
          <w:proofErr w:type="spellStart"/>
          <w:r w:rsidR="00A932C0" w:rsidRPr="00A932C0">
            <w:rPr>
              <w:rFonts w:eastAsia="Times New Roman"/>
              <w:color w:val="000000"/>
            </w:rPr>
            <w:t>Blaimer</w:t>
          </w:r>
          <w:commentRangeEnd w:id="17"/>
          <w:proofErr w:type="spellEnd"/>
          <w:r w:rsidR="00486A0B">
            <w:rPr>
              <w:rStyle w:val="CommentReference"/>
            </w:rPr>
            <w:commentReference w:id="17"/>
          </w:r>
          <w:r w:rsidR="00A932C0" w:rsidRPr="00A932C0">
            <w:rPr>
              <w:rFonts w:eastAsia="Times New Roman"/>
              <w:color w:val="000000"/>
            </w:rPr>
            <w:t xml:space="preserve"> </w:t>
          </w:r>
          <w:r w:rsidR="00A932C0" w:rsidRPr="00A932C0">
            <w:rPr>
              <w:rFonts w:eastAsia="Times New Roman"/>
              <w:i/>
              <w:iCs/>
              <w:color w:val="000000"/>
            </w:rPr>
            <w:t>et al.</w:t>
          </w:r>
          <w:r w:rsidR="00A932C0" w:rsidRPr="00A932C0">
            <w:rPr>
              <w:rFonts w:eastAsia="Times New Roman"/>
              <w:color w:val="000000"/>
            </w:rPr>
            <w:t xml:space="preserve"> 2023; Ehrlich &amp; Raven 1964; Price 2002</w:t>
          </w:r>
          <w:commentRangeEnd w:id="18"/>
          <w:r w:rsidR="00505BE6">
            <w:rPr>
              <w:rStyle w:val="CommentReference"/>
            </w:rPr>
            <w:commentReference w:id="18"/>
          </w:r>
          <w:r w:rsidR="00A932C0" w:rsidRPr="00A932C0">
            <w:rPr>
              <w:rFonts w:eastAsia="Times New Roman"/>
              <w:color w:val="000000"/>
            </w:rPr>
            <w:t>)</w:t>
          </w:r>
        </w:sdtContent>
      </w:sdt>
      <w:r>
        <w:t>. Parasitic organisms are less studied, but an analogous impression about their exceptional diversity is debated under a popular notion that “</w:t>
      </w:r>
      <w:r>
        <w:rPr>
          <w:i/>
        </w:rPr>
        <w:t>each species has its own parasite</w:t>
      </w:r>
      <w:r>
        <w:t xml:space="preserve">” </w:t>
      </w:r>
      <w:sdt>
        <w:sdtPr>
          <w:rPr>
            <w:color w:val="000000"/>
          </w:rPr>
          <w:tag w:val="MENDELEY_CITATION_v3_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"/>
          <w:id w:val="728418939"/>
          <w:placeholder>
            <w:docPart w:val="8FA1EE0EE37D4744B91D8D367C6F3B8D"/>
          </w:placeholder>
        </w:sdtPr>
        <w:sdtContent>
          <w:r w:rsidR="00A932C0" w:rsidRPr="00A932C0">
            <w:rPr>
              <w:rFonts w:eastAsia="Times New Roman"/>
              <w:color w:val="000000"/>
            </w:rPr>
            <w:t xml:space="preserve">(Lafferty </w:t>
          </w:r>
          <w:r w:rsidR="00A932C0" w:rsidRPr="00A932C0">
            <w:rPr>
              <w:rFonts w:eastAsia="Times New Roman"/>
              <w:i/>
              <w:iCs/>
              <w:color w:val="000000"/>
            </w:rPr>
            <w:t>et al.</w:t>
          </w:r>
          <w:r w:rsidR="00A932C0" w:rsidRPr="00A932C0">
            <w:rPr>
              <w:rFonts w:eastAsia="Times New Roman"/>
              <w:color w:val="000000"/>
            </w:rPr>
            <w:t xml:space="preserve"> 2006)</w:t>
          </w:r>
        </w:sdtContent>
      </w:sdt>
      <w:r>
        <w:t>. The expected mechanism of such cascading diversifications is hosts providing more niches for consumers, for example, due to the diversity of chemical defence</w:t>
      </w:r>
      <w:r w:rsidR="00B55279">
        <w:t>s</w:t>
      </w:r>
      <w:r>
        <w:t xml:space="preserve"> </w:t>
      </w:r>
      <w:sdt>
        <w:sdtPr>
          <w:rPr>
            <w:color w:val="000000"/>
          </w:rPr>
          <w:tag w:val="MENDELEY_CITATION_v3_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"/>
          <w:id w:val="1349912035"/>
          <w:placeholder>
            <w:docPart w:val="8FA1EE0EE37D4744B91D8D367C6F3B8D"/>
          </w:placeholder>
        </w:sdtPr>
        <w:sdtContent>
          <w:r w:rsidR="00A932C0" w:rsidRPr="00A932C0">
            <w:rPr>
              <w:rFonts w:eastAsia="Times New Roman"/>
              <w:color w:val="000000"/>
            </w:rPr>
            <w:t xml:space="preserve">(Janzen 1970; </w:t>
          </w:r>
          <w:proofErr w:type="spellStart"/>
          <w:r w:rsidR="00A932C0" w:rsidRPr="00A932C0">
            <w:rPr>
              <w:rFonts w:eastAsia="Times New Roman"/>
              <w:color w:val="000000"/>
            </w:rPr>
            <w:t>Lewinsohn</w:t>
          </w:r>
          <w:proofErr w:type="spellEnd"/>
          <w:r w:rsidR="00A932C0" w:rsidRPr="00A932C0">
            <w:rPr>
              <w:rFonts w:eastAsia="Times New Roman"/>
              <w:color w:val="000000"/>
            </w:rPr>
            <w:t xml:space="preserve"> &amp; Roslin 2008; Whittaker 1972)</w:t>
          </w:r>
        </w:sdtContent>
      </w:sdt>
      <w:r>
        <w:t xml:space="preserve">. At the same time, consumers can promote the diversity of their hosts through a diversity of attack strategies and through preventing dominance or competitive exclusion among the hosts </w:t>
      </w:r>
      <w:sdt>
        <w:sdtPr>
          <w:rPr>
            <w:color w:val="000000"/>
          </w:rPr>
          <w:tag w:val="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"/>
          <w:id w:val="2057033536"/>
          <w:placeholder>
            <w:docPart w:val="8FA1EE0EE37D4744B91D8D367C6F3B8D"/>
          </w:placeholder>
        </w:sdtPr>
        <w:sdtContent>
          <w:r w:rsidR="00A932C0" w:rsidRPr="00A932C0">
            <w:rPr>
              <w:rFonts w:eastAsia="Times New Roman"/>
              <w:color w:val="000000"/>
            </w:rPr>
            <w:t xml:space="preserve">(Frost </w:t>
          </w:r>
          <w:r w:rsidR="00A932C0" w:rsidRPr="00A932C0">
            <w:rPr>
              <w:rFonts w:eastAsia="Times New Roman"/>
              <w:i/>
              <w:iCs/>
              <w:color w:val="000000"/>
            </w:rPr>
            <w:t>et al.</w:t>
          </w:r>
          <w:r w:rsidR="00A932C0" w:rsidRPr="00A932C0">
            <w:rPr>
              <w:rFonts w:eastAsia="Times New Roman"/>
              <w:color w:val="000000"/>
            </w:rPr>
            <w:t xml:space="preserve"> 2016; Holt 1977; Singer &amp; </w:t>
          </w:r>
          <w:proofErr w:type="spellStart"/>
          <w:r w:rsidR="00A932C0" w:rsidRPr="00A932C0">
            <w:rPr>
              <w:rFonts w:eastAsia="Times New Roman"/>
              <w:color w:val="000000"/>
            </w:rPr>
            <w:t>Stireman</w:t>
          </w:r>
          <w:proofErr w:type="spellEnd"/>
          <w:r w:rsidR="00A932C0" w:rsidRPr="00A932C0">
            <w:rPr>
              <w:rFonts w:eastAsia="Times New Roman"/>
              <w:color w:val="000000"/>
            </w:rPr>
            <w:t xml:space="preserve"> 2005; </w:t>
          </w:r>
          <w:proofErr w:type="spellStart"/>
          <w:r w:rsidR="00A932C0" w:rsidRPr="00A932C0">
            <w:rPr>
              <w:rFonts w:eastAsia="Times New Roman"/>
              <w:color w:val="000000"/>
            </w:rPr>
            <w:t>Terborgh</w:t>
          </w:r>
          <w:proofErr w:type="spellEnd"/>
          <w:r w:rsidR="00A932C0" w:rsidRPr="00A932C0">
            <w:rPr>
              <w:rFonts w:eastAsia="Times New Roman"/>
              <w:color w:val="000000"/>
            </w:rPr>
            <w:t xml:space="preserve"> 2015; Whittaker 1972)</w:t>
          </w:r>
        </w:sdtContent>
      </w:sdt>
      <w:r>
        <w:t>. Multitrophic interactions are therefore likely key to the origin and maintenance of the extraordinary diversity we see in nature.</w:t>
      </w:r>
    </w:p>
    <w:p w14:paraId="17EFBF02" w14:textId="67E0D3BF" w:rsidR="004C1ABA" w:rsidRDefault="004C1ABA" w:rsidP="004C1ABA">
      <w:pPr>
        <w:spacing w:before="240" w:after="240" w:line="360" w:lineRule="auto"/>
        <w:jc w:val="both"/>
      </w:pPr>
      <w:r>
        <w:t>The focus in addressing the “</w:t>
      </w:r>
      <w:r>
        <w:rPr>
          <w:i/>
        </w:rPr>
        <w:t>diversity begets diversity</w:t>
      </w:r>
      <w:r>
        <w:t xml:space="preserve">” hypothesis has so far largely been on the phylogenetics of co-diversification over long timescales </w:t>
      </w:r>
      <w:sdt>
        <w:sdtPr>
          <w:rPr>
            <w:color w:val="000000"/>
          </w:rPr>
          <w:tag w:val="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"/>
          <w:id w:val="-895434035"/>
          <w:placeholder>
            <w:docPart w:val="8FA1EE0EE37D4744B91D8D367C6F3B8D"/>
          </w:placeholder>
        </w:sdtPr>
        <w:sdtContent>
          <w:r w:rsidR="00A932C0" w:rsidRPr="00A932C0">
            <w:rPr>
              <w:rFonts w:eastAsia="Times New Roman"/>
              <w:color w:val="000000"/>
            </w:rPr>
            <w:t xml:space="preserve">(Forister &amp; Feldman 2011; Maynard </w:t>
          </w:r>
          <w:r w:rsidR="00A932C0" w:rsidRPr="00A932C0">
            <w:rPr>
              <w:rFonts w:eastAsia="Times New Roman"/>
              <w:i/>
              <w:iCs/>
              <w:color w:val="000000"/>
            </w:rPr>
            <w:t>et al.</w:t>
          </w:r>
          <w:r w:rsidR="00A932C0" w:rsidRPr="00A932C0">
            <w:rPr>
              <w:rFonts w:eastAsia="Times New Roman"/>
              <w:color w:val="000000"/>
            </w:rPr>
            <w:t xml:space="preserve"> 2017; McKenna </w:t>
          </w:r>
          <w:r w:rsidR="00A932C0" w:rsidRPr="00A932C0">
            <w:rPr>
              <w:rFonts w:eastAsia="Times New Roman"/>
              <w:i/>
              <w:iCs/>
              <w:color w:val="000000"/>
            </w:rPr>
            <w:t>et al.</w:t>
          </w:r>
          <w:r w:rsidR="00A932C0" w:rsidRPr="00A932C0">
            <w:rPr>
              <w:rFonts w:eastAsia="Times New Roman"/>
              <w:color w:val="000000"/>
            </w:rPr>
            <w:t xml:space="preserve"> 2009; </w:t>
          </w:r>
          <w:proofErr w:type="spellStart"/>
          <w:r w:rsidR="00A932C0" w:rsidRPr="00A932C0">
            <w:rPr>
              <w:rFonts w:eastAsia="Times New Roman"/>
              <w:color w:val="000000"/>
            </w:rPr>
            <w:t>Piovia</w:t>
          </w:r>
          <w:proofErr w:type="spellEnd"/>
          <w:r w:rsidR="00A932C0" w:rsidRPr="00A932C0">
            <w:rPr>
              <w:rFonts w:eastAsia="Times New Roman"/>
              <w:color w:val="000000"/>
            </w:rPr>
            <w:t xml:space="preserve">-Scott </w:t>
          </w:r>
          <w:r w:rsidR="00A932C0" w:rsidRPr="00A932C0">
            <w:rPr>
              <w:rFonts w:eastAsia="Times New Roman"/>
              <w:i/>
              <w:iCs/>
              <w:color w:val="000000"/>
            </w:rPr>
            <w:t>et al.</w:t>
          </w:r>
          <w:r w:rsidR="00A932C0" w:rsidRPr="00A932C0">
            <w:rPr>
              <w:rFonts w:eastAsia="Times New Roman"/>
              <w:color w:val="000000"/>
            </w:rPr>
            <w:t xml:space="preserve"> 2017)</w:t>
          </w:r>
        </w:sdtContent>
      </w:sdt>
      <w:r>
        <w:t xml:space="preserve">. Yet, the maintenance of diversity </w:t>
      </w:r>
      <w:r w:rsidR="00C34868">
        <w:t xml:space="preserve">at </w:t>
      </w:r>
      <w:r>
        <w:t xml:space="preserve">a given site needs to be feasible in the short term and thus depends on the probability of colonisation and extinction </w:t>
      </w:r>
      <w:r w:rsidR="0082375B">
        <w:t>at</w:t>
      </w:r>
      <w:r>
        <w:t xml:space="preserve"> local patches. Studying patterns of diversity in space, </w:t>
      </w:r>
      <w:r w:rsidR="00505BE6">
        <w:t xml:space="preserve">i.e. </w:t>
      </w:r>
      <w:r>
        <w:t>beta diversity, can thus help us understand the underlying metapopulation and metacommunity processes and bring an overlooked angle to the debate on cascading diversity. Whittaker (1972) considers population instability and resource unreliability as the primary constraints acting against the "</w:t>
      </w:r>
      <w:r>
        <w:rPr>
          <w:i/>
        </w:rPr>
        <w:t>diversity begets diversity</w:t>
      </w:r>
      <w:r>
        <w:t xml:space="preserve">" hypothesis. Indeed, species from higher trophic levels usually have smaller populations </w:t>
      </w:r>
      <w:sdt>
        <w:sdtPr>
          <w:rPr>
            <w:color w:val="000000"/>
          </w:rPr>
          <w:tag w:val="MENDELEY_CITATION_v3_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"/>
          <w:id w:val="234354518"/>
          <w:placeholder>
            <w:docPart w:val="8FA1EE0EE37D4744B91D8D367C6F3B8D"/>
          </w:placeholder>
        </w:sdtPr>
        <w:sdtContent>
          <w:r w:rsidR="00A932C0" w:rsidRPr="00A932C0">
            <w:rPr>
              <w:rFonts w:eastAsia="Times New Roman"/>
              <w:color w:val="000000"/>
            </w:rPr>
            <w:t xml:space="preserve">(Pace </w:t>
          </w:r>
          <w:r w:rsidR="00A932C0" w:rsidRPr="00A932C0">
            <w:rPr>
              <w:rFonts w:eastAsia="Times New Roman"/>
              <w:i/>
              <w:iCs/>
              <w:color w:val="000000"/>
            </w:rPr>
            <w:t>et al.</w:t>
          </w:r>
          <w:r w:rsidR="00A932C0" w:rsidRPr="00A932C0">
            <w:rPr>
              <w:rFonts w:eastAsia="Times New Roman"/>
              <w:color w:val="000000"/>
            </w:rPr>
            <w:t xml:space="preserve"> 1999; Tscharntke &amp; Hawkins 2002)</w:t>
          </w:r>
        </w:sdtContent>
      </w:sdt>
      <w:r>
        <w:t>, and could thus be more prone to local extinctions. Overexploitation by natural enemies also leads to the cycling of host and natural enemy populations, increasing the likelihood of extinction</w:t>
      </w:r>
      <w:r w:rsidR="0082375B">
        <w:t xml:space="preserve"> of both</w:t>
      </w:r>
      <w:r>
        <w:t xml:space="preserve"> </w:t>
      </w:r>
      <w:sdt>
        <w:sdtPr>
          <w:rPr>
            <w:color w:val="000000"/>
          </w:rPr>
          <w:tag w:val="MENDELEY_CITATION_v3_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"/>
          <w:id w:val="-1787503959"/>
          <w:placeholder>
            <w:docPart w:val="8FA1EE0EE37D4744B91D8D367C6F3B8D"/>
          </w:placeholder>
        </w:sdtPr>
        <w:sdtContent>
          <w:r w:rsidR="00A932C0" w:rsidRPr="00A932C0">
            <w:rPr>
              <w:rFonts w:eastAsia="Times New Roman"/>
              <w:color w:val="000000"/>
            </w:rPr>
            <w:t>(Lei &amp; Hanski 1997)</w:t>
          </w:r>
        </w:sdtContent>
      </w:sdt>
      <w:r>
        <w:t>. Further, high parasite specificity could mean more fragmented resources and thus smaller populations, again more vulnerable to extinction.</w:t>
      </w:r>
    </w:p>
    <w:p w14:paraId="637F6573" w14:textId="4736EFD5" w:rsidR="004C1ABA" w:rsidRDefault="004C1ABA" w:rsidP="004C1ABA">
      <w:pPr>
        <w:spacing w:before="240" w:after="240" w:line="360" w:lineRule="auto"/>
        <w:jc w:val="both"/>
      </w:pPr>
      <w:r>
        <w:t xml:space="preserve">In the tropics, plant-parasitoid-caterpillar food webs display high local species diversity across all trophic levels </w:t>
      </w:r>
      <w:sdt>
        <w:sdtPr>
          <w:rPr>
            <w:color w:val="000000"/>
          </w:rPr>
          <w:tag w:val="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"/>
          <w:id w:val="566535765"/>
          <w:placeholder>
            <w:docPart w:val="8FA1EE0EE37D4744B91D8D367C6F3B8D"/>
          </w:placeholder>
        </w:sdtPr>
        <w:sdtContent>
          <w:r w:rsidR="00A932C0" w:rsidRPr="00A932C0">
            <w:rPr>
              <w:rFonts w:eastAsia="Times New Roman"/>
              <w:color w:val="000000"/>
            </w:rPr>
            <w:t xml:space="preserve">(Condon </w:t>
          </w:r>
          <w:r w:rsidR="00A932C0" w:rsidRPr="00A932C0">
            <w:rPr>
              <w:rFonts w:eastAsia="Times New Roman"/>
              <w:i/>
              <w:iCs/>
              <w:color w:val="000000"/>
            </w:rPr>
            <w:t>et al.</w:t>
          </w:r>
          <w:r w:rsidR="00A932C0" w:rsidRPr="00A932C0">
            <w:rPr>
              <w:rFonts w:eastAsia="Times New Roman"/>
              <w:color w:val="000000"/>
            </w:rPr>
            <w:t xml:space="preserve"> 2014; Dyer </w:t>
          </w:r>
          <w:r w:rsidR="00A932C0" w:rsidRPr="00A932C0">
            <w:rPr>
              <w:rFonts w:eastAsia="Times New Roman"/>
              <w:i/>
              <w:iCs/>
              <w:color w:val="000000"/>
            </w:rPr>
            <w:t>et al.</w:t>
          </w:r>
          <w:r w:rsidR="00A932C0" w:rsidRPr="00A932C0">
            <w:rPr>
              <w:rFonts w:eastAsia="Times New Roman"/>
              <w:color w:val="000000"/>
            </w:rPr>
            <w:t xml:space="preserve"> 2007; Sabatini </w:t>
          </w:r>
          <w:r w:rsidR="00A932C0" w:rsidRPr="00A932C0">
            <w:rPr>
              <w:rFonts w:eastAsia="Times New Roman"/>
              <w:i/>
              <w:iCs/>
              <w:color w:val="000000"/>
            </w:rPr>
            <w:t>et al.</w:t>
          </w:r>
          <w:r w:rsidR="00A932C0" w:rsidRPr="00A932C0">
            <w:rPr>
              <w:rFonts w:eastAsia="Times New Roman"/>
              <w:color w:val="000000"/>
            </w:rPr>
            <w:t xml:space="preserve"> 2022)</w:t>
          </w:r>
        </w:sdtContent>
      </w:sdt>
      <w:r>
        <w:t xml:space="preserve">. Yet, many species are recorded at low population densities </w:t>
      </w:r>
      <w:sdt>
        <w:sdtPr>
          <w:rPr>
            <w:color w:val="000000"/>
          </w:rPr>
          <w:tag w:val="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"/>
          <w:id w:val="-1807923304"/>
          <w:placeholder>
            <w:docPart w:val="8FA1EE0EE37D4744B91D8D367C6F3B8D"/>
          </w:placeholder>
        </w:sdtPr>
        <w:sdtContent>
          <w:r w:rsidR="00A932C0" w:rsidRPr="00A932C0">
            <w:rPr>
              <w:rFonts w:eastAsia="Times New Roman"/>
              <w:color w:val="000000"/>
            </w:rPr>
            <w:t xml:space="preserve">(Lewinsohn </w:t>
          </w:r>
          <w:r w:rsidR="00A932C0" w:rsidRPr="00A932C0">
            <w:rPr>
              <w:rFonts w:eastAsia="Times New Roman"/>
              <w:i/>
              <w:iCs/>
              <w:color w:val="000000"/>
            </w:rPr>
            <w:t>et al.</w:t>
          </w:r>
          <w:r w:rsidR="00A932C0" w:rsidRPr="00A932C0">
            <w:rPr>
              <w:rFonts w:eastAsia="Times New Roman"/>
              <w:color w:val="000000"/>
            </w:rPr>
            <w:t xml:space="preserve"> 2005; Lewinsohn &amp; Roslin 2008; </w:t>
          </w:r>
          <w:r w:rsidR="00A932C0" w:rsidRPr="00A932C0">
            <w:rPr>
              <w:rFonts w:eastAsia="Times New Roman"/>
              <w:color w:val="000000"/>
            </w:rPr>
            <w:lastRenderedPageBreak/>
            <w:t>Novotny &amp; Basset 2000)</w:t>
          </w:r>
        </w:sdtContent>
      </w:sdt>
      <w:r>
        <w:t xml:space="preserve">. In contrast to high local diversity, plant and herbivore beta diversity is low in lowland tropical rainforest </w:t>
      </w:r>
      <w:sdt>
        <w:sdtPr>
          <w:rPr>
            <w:color w:val="000000"/>
          </w:rPr>
          <w:tag w:val="MENDELEY_CITATION_v3_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
          <w:id w:val="889691480"/>
          <w:placeholder>
            <w:docPart w:val="8FA1EE0EE37D4744B91D8D367C6F3B8D"/>
          </w:placeholder>
        </w:sdtPr>
        <w:sdtContent>
          <w:r w:rsidR="00A932C0" w:rsidRPr="00A932C0">
            <w:rPr>
              <w:rFonts w:eastAsia="Times New Roman"/>
              <w:color w:val="000000"/>
            </w:rPr>
            <w:t xml:space="preserve">(Condit </w:t>
          </w:r>
          <w:r w:rsidR="00A932C0" w:rsidRPr="00A932C0">
            <w:rPr>
              <w:rFonts w:eastAsia="Times New Roman"/>
              <w:i/>
              <w:iCs/>
              <w:color w:val="000000"/>
            </w:rPr>
            <w:t>et al.</w:t>
          </w:r>
          <w:r w:rsidR="00A932C0" w:rsidRPr="00A932C0">
            <w:rPr>
              <w:rFonts w:eastAsia="Times New Roman"/>
              <w:color w:val="000000"/>
            </w:rPr>
            <w:t xml:space="preserve"> 2002; Novotny </w:t>
          </w:r>
          <w:r w:rsidR="00A932C0" w:rsidRPr="00A932C0">
            <w:rPr>
              <w:rFonts w:eastAsia="Times New Roman"/>
              <w:i/>
              <w:iCs/>
              <w:color w:val="000000"/>
            </w:rPr>
            <w:t>et al.</w:t>
          </w:r>
          <w:r w:rsidR="00A932C0" w:rsidRPr="00A932C0">
            <w:rPr>
              <w:rFonts w:eastAsia="Times New Roman"/>
              <w:color w:val="000000"/>
            </w:rPr>
            <w:t xml:space="preserve"> 2007)</w:t>
          </w:r>
        </w:sdtContent>
      </w:sdt>
      <w:r w:rsidR="004F203A">
        <w:t xml:space="preserve"> and communities are therefore similar between sites.</w:t>
      </w:r>
      <w:r>
        <w:t xml:space="preserve"> Beta diversity of higher trophic levels is little known. </w:t>
      </w:r>
      <w:commentRangeStart w:id="19"/>
      <w:r>
        <w:t>Existing studies focus on community changes along environmental gradients, usually in latitude, elevation, or land use</w:t>
      </w:r>
      <w:r w:rsidR="00A540D2">
        <w:t xml:space="preserve"> </w:t>
      </w:r>
      <w:sdt>
        <w:sdtPr>
          <w:rPr>
            <w:color w:val="000000"/>
          </w:rPr>
          <w:tag w:val="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"/>
          <w:id w:val="1393777555"/>
          <w:placeholder>
            <w:docPart w:val="8FA1EE0EE37D4744B91D8D367C6F3B8D"/>
          </w:placeholder>
        </w:sdtPr>
        <w:sdtContent>
          <w:r w:rsidR="00A932C0" w:rsidRPr="00A932C0">
            <w:rPr>
              <w:rFonts w:eastAsia="Times New Roman"/>
              <w:color w:val="000000"/>
            </w:rPr>
            <w:t xml:space="preserve">(Kessler </w:t>
          </w:r>
          <w:r w:rsidR="00A932C0" w:rsidRPr="00A932C0">
            <w:rPr>
              <w:rFonts w:eastAsia="Times New Roman"/>
              <w:i/>
              <w:iCs/>
              <w:color w:val="000000"/>
            </w:rPr>
            <w:t>et al.</w:t>
          </w:r>
          <w:r w:rsidR="00A932C0" w:rsidRPr="00A932C0">
            <w:rPr>
              <w:rFonts w:eastAsia="Times New Roman"/>
              <w:color w:val="000000"/>
            </w:rPr>
            <w:t xml:space="preserve"> 2009; Maunsell </w:t>
          </w:r>
          <w:r w:rsidR="00A932C0" w:rsidRPr="00A932C0">
            <w:rPr>
              <w:rFonts w:eastAsia="Times New Roman"/>
              <w:i/>
              <w:iCs/>
              <w:color w:val="000000"/>
            </w:rPr>
            <w:t>et al.</w:t>
          </w:r>
          <w:r w:rsidR="00A932C0" w:rsidRPr="00A932C0">
            <w:rPr>
              <w:rFonts w:eastAsia="Times New Roman"/>
              <w:color w:val="000000"/>
            </w:rPr>
            <w:t xml:space="preserve"> 2015; Peralta </w:t>
          </w:r>
          <w:r w:rsidR="00A932C0" w:rsidRPr="00A932C0">
            <w:rPr>
              <w:rFonts w:eastAsia="Times New Roman"/>
              <w:i/>
              <w:iCs/>
              <w:color w:val="000000"/>
            </w:rPr>
            <w:t>et al.</w:t>
          </w:r>
          <w:r w:rsidR="00A932C0" w:rsidRPr="00A932C0">
            <w:rPr>
              <w:rFonts w:eastAsia="Times New Roman"/>
              <w:color w:val="000000"/>
            </w:rPr>
            <w:t xml:space="preserve"> 2018; Seymour </w:t>
          </w:r>
          <w:r w:rsidR="00A932C0" w:rsidRPr="00A932C0">
            <w:rPr>
              <w:rFonts w:eastAsia="Times New Roman"/>
              <w:i/>
              <w:iCs/>
              <w:color w:val="000000"/>
            </w:rPr>
            <w:t>et al.</w:t>
          </w:r>
          <w:r w:rsidR="00A932C0" w:rsidRPr="00A932C0">
            <w:rPr>
              <w:rFonts w:eastAsia="Times New Roman"/>
              <w:color w:val="000000"/>
            </w:rPr>
            <w:t xml:space="preserve"> 2024; Stireman </w:t>
          </w:r>
          <w:r w:rsidR="00A932C0" w:rsidRPr="00A932C0">
            <w:rPr>
              <w:rFonts w:eastAsia="Times New Roman"/>
              <w:i/>
              <w:iCs/>
              <w:color w:val="000000"/>
            </w:rPr>
            <w:t>et al.</w:t>
          </w:r>
          <w:r w:rsidR="00A932C0" w:rsidRPr="00A932C0">
            <w:rPr>
              <w:rFonts w:eastAsia="Times New Roman"/>
              <w:color w:val="000000"/>
            </w:rPr>
            <w:t xml:space="preserve"> 2005)</w:t>
          </w:r>
        </w:sdtContent>
      </w:sdt>
      <w:commentRangeEnd w:id="19"/>
      <w:r w:rsidR="00505BE6">
        <w:rPr>
          <w:rStyle w:val="CommentReference"/>
        </w:rPr>
        <w:commentReference w:id="19"/>
      </w:r>
      <w:r>
        <w:t>. Th</w:t>
      </w:r>
      <w:r w:rsidR="00C34868">
        <w:t>ese studies</w:t>
      </w:r>
      <w:r>
        <w:t xml:space="preserve"> bring important information but generally do not allow</w:t>
      </w:r>
      <w:r w:rsidR="00C34868">
        <w:t xml:space="preserve"> for</w:t>
      </w:r>
      <w:r>
        <w:t xml:space="preserve"> separating the effect of the diversity cascade from the effects of the environmental gradient </w:t>
      </w:r>
      <w:sdt>
        <w:sdtPr>
          <w:rPr>
            <w:color w:val="000000"/>
          </w:rPr>
          <w:tag w:val="MENDELEY_CITATION_v3_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"/>
          <w:id w:val="1694026254"/>
          <w:placeholder>
            <w:docPart w:val="8FA1EE0EE37D4744B91D8D367C6F3B8D"/>
          </w:placeholder>
        </w:sdtPr>
        <w:sdtContent>
          <w:r w:rsidR="00A932C0" w:rsidRPr="00A932C0">
            <w:rPr>
              <w:rFonts w:eastAsia="Times New Roman"/>
              <w:color w:val="000000"/>
            </w:rPr>
            <w:t xml:space="preserve">(Maynard </w:t>
          </w:r>
          <w:r w:rsidR="00A932C0" w:rsidRPr="00A932C0">
            <w:rPr>
              <w:rFonts w:eastAsia="Times New Roman"/>
              <w:i/>
              <w:iCs/>
              <w:color w:val="000000"/>
            </w:rPr>
            <w:t>et al.</w:t>
          </w:r>
          <w:r w:rsidR="00A932C0" w:rsidRPr="00A932C0">
            <w:rPr>
              <w:rFonts w:eastAsia="Times New Roman"/>
              <w:color w:val="000000"/>
            </w:rPr>
            <w:t xml:space="preserve"> 2017; </w:t>
          </w:r>
          <w:proofErr w:type="spellStart"/>
          <w:r w:rsidR="00A932C0" w:rsidRPr="00A932C0">
            <w:rPr>
              <w:rFonts w:eastAsia="Times New Roman"/>
              <w:color w:val="000000"/>
            </w:rPr>
            <w:t>Terborgh</w:t>
          </w:r>
          <w:proofErr w:type="spellEnd"/>
          <w:r w:rsidR="00A932C0" w:rsidRPr="00A932C0">
            <w:rPr>
              <w:rFonts w:eastAsia="Times New Roman"/>
              <w:color w:val="000000"/>
            </w:rPr>
            <w:t xml:space="preserve"> 2015)</w:t>
          </w:r>
        </w:sdtContent>
      </w:sdt>
      <w:r>
        <w:t>.</w:t>
      </w:r>
      <w:r>
        <w:rPr>
          <w:color w:val="FF0000"/>
        </w:rPr>
        <w:t xml:space="preserve"> </w:t>
      </w:r>
      <w:r>
        <w:t xml:space="preserve">One exception is a study from Brazilian </w:t>
      </w:r>
      <w:proofErr w:type="spellStart"/>
      <w:r>
        <w:t>Cerrado</w:t>
      </w:r>
      <w:proofErr w:type="spellEnd"/>
      <w:r>
        <w:t xml:space="preserve"> which found lower beta diversity and host specificity for parasitoids than for their herbivore hosts </w:t>
      </w:r>
      <w:sdt>
        <w:sdtPr>
          <w:rPr>
            <w:color w:val="000000"/>
          </w:rPr>
          <w:tag w:val="MENDELEY_CITATION_v3_eyJjaXRhdGlvbklEIjoiTUVOREVMRVlfQ0lUQVRJT05fNjdmZDE1MDMtYzkyMS00ZDc2LTg0YmYtM2M5NDhiZjRmNzBiIiwicHJvcGVydGllcyI6eyJub3RlSW5kZXgiOjB9LCJpc0VkaXRlZCI6ZmFsc2UsIm1hbnVhbE92ZXJyaWRlIjp7ImlzTWFudWFsbHlPdmVycmlkZGVuIjpmYWxzZSwiY2l0ZXByb2NUZXh0IjoiK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V19"/>
          <w:id w:val="-1061551393"/>
          <w:placeholder>
            <w:docPart w:val="8FA1EE0EE37D4744B91D8D367C6F3B8D"/>
          </w:placeholder>
        </w:sdtPr>
        <w:sdtContent>
          <w:r w:rsidR="00A932C0" w:rsidRPr="00A932C0">
            <w:rPr>
              <w:rFonts w:eastAsia="Times New Roman"/>
              <w:color w:val="000000"/>
            </w:rPr>
            <w:t xml:space="preserve">(Pereira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rsidR="00C34868">
        <w:rPr>
          <w:color w:val="000000"/>
        </w:rPr>
        <w:t>, although</w:t>
      </w:r>
      <w:r>
        <w:t xml:space="preserve"> this result may have been impacted by fragmentation of the </w:t>
      </w:r>
      <w:r w:rsidR="00A540D2">
        <w:t xml:space="preserve">studied </w:t>
      </w:r>
      <w:r>
        <w:t xml:space="preserve">landscape. In general, higher beta diversity may be expected at higher trophic levels, since a parasitoid can only be present if its host is present, but the host does not depend on the parasitoid in the same way </w:t>
      </w:r>
      <w:sdt>
        <w:sdtPr>
          <w:rPr>
            <w:color w:val="000000"/>
          </w:rPr>
          <w:tag w:val="MENDELEY_CITATION_v3_eyJjaXRhdGlvbklEIjoiTUVOREVMRVlfQ0lUQVRJT05fNjBjNTY1YTgtNGYyNC00NTNkLWEzYzctYjkwZjk1ZWZlZGI0IiwicHJvcGVydGllcyI6eyJub3RlSW5kZXgiOjB9LCJpc0VkaXRlZCI6ZmFsc2UsIm1hbnVhbE92ZXJyaWRlIjp7ImlzTWFudWFsbHlPdmVycmlkZGVuIjpmYWxzZSwiY2l0ZXByb2NUZXh0IjoiK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V19"/>
          <w:id w:val="-178814607"/>
          <w:placeholder>
            <w:docPart w:val="DefaultPlaceholder_-1854013440"/>
          </w:placeholder>
        </w:sdtPr>
        <w:sdtContent>
          <w:r w:rsidR="00A932C0" w:rsidRPr="00A932C0">
            <w:rPr>
              <w:rFonts w:eastAsia="Times New Roman"/>
              <w:color w:val="000000"/>
            </w:rPr>
            <w:t xml:space="preserve">(Pereira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t>.</w:t>
      </w:r>
    </w:p>
    <w:p w14:paraId="5E9C780F" w14:textId="6646A287" w:rsidR="00921FCF" w:rsidRDefault="004C1ABA" w:rsidP="008C0E76">
      <w:pPr>
        <w:spacing w:before="240" w:after="240" w:line="360" w:lineRule="auto"/>
        <w:jc w:val="both"/>
      </w:pPr>
      <w:r>
        <w:t xml:space="preserve">In this paper, we compare patterns of beta diversity of parasitoids and their caterpillar </w:t>
      </w:r>
      <w:r w:rsidR="006C4378">
        <w:t xml:space="preserve">(Lepidoptera) </w:t>
      </w:r>
      <w:r>
        <w:t xml:space="preserve">hosts on trees across lowland rainforest in northern Papua New Guinea. We also describe the beta diversity of interactions in this </w:t>
      </w:r>
      <w:proofErr w:type="spellStart"/>
      <w:r>
        <w:t>hyperdiverse</w:t>
      </w:r>
      <w:proofErr w:type="spellEnd"/>
      <w:r>
        <w:t xml:space="preserve"> tri-trophic food web. The large stretches of highly continuous lowland rainforests offer a unique opportunity for exploring cascading beta diversity because the low heterogeneity of the environment allows the biotic interactions to stand out. We compare caterpillars and their parasitoids, as these groups have body size and generation time within the same order of magnitude. This</w:t>
      </w:r>
      <w:r w:rsidR="00C34868">
        <w:t xml:space="preserve"> similarity</w:t>
      </w:r>
      <w:r>
        <w:t xml:space="preserve"> allows a more straightforward comparison than </w:t>
      </w:r>
      <w:r w:rsidR="00505BE6">
        <w:t>for example</w:t>
      </w:r>
      <w:r>
        <w:t xml:space="preserve"> between trees and their herbivores</w:t>
      </w:r>
      <w:r w:rsidRPr="00A540D2">
        <w:t xml:space="preserve">. Finally, we present a metapopulation model </w:t>
      </w:r>
      <w:r w:rsidR="00DF0A92" w:rsidRPr="00A540D2">
        <w:t>parsimoniously</w:t>
      </w:r>
      <w:r w:rsidRPr="00A540D2">
        <w:t xml:space="preserve"> explaining cascading beta diversity by increasing resource heterogeneity along the trophic cascade.</w:t>
      </w:r>
      <w:r w:rsidR="00505BE6">
        <w:t xml:space="preserve"> Specific hypotheses or what is expected for the study?</w:t>
      </w:r>
    </w:p>
    <w:p w14:paraId="00000032" w14:textId="6254B33A" w:rsidR="0077309F" w:rsidRDefault="00F14300">
      <w:pPr>
        <w:pStyle w:val="Heading1"/>
        <w:rPr>
          <w:sz w:val="28"/>
          <w:szCs w:val="28"/>
        </w:rPr>
      </w:pPr>
      <w:bookmarkStart w:id="20" w:name="_heading=h.30j0zll" w:colFirst="0" w:colLast="0"/>
      <w:bookmarkEnd w:id="20"/>
      <w:commentRangeStart w:id="21"/>
      <w:r>
        <w:rPr>
          <w:sz w:val="28"/>
          <w:szCs w:val="28"/>
        </w:rPr>
        <w:t>Results</w:t>
      </w:r>
      <w:commentRangeEnd w:id="21"/>
      <w:r w:rsidR="00EF38DC">
        <w:rPr>
          <w:rStyle w:val="CommentReference"/>
        </w:rPr>
        <w:commentReference w:id="21"/>
      </w:r>
    </w:p>
    <w:p w14:paraId="76FA8DE7" w14:textId="24F04A74" w:rsidR="006E68F9" w:rsidRDefault="00F14300">
      <w:pPr>
        <w:pStyle w:val="Heading2"/>
        <w:pPrChange w:id="22" w:author="Ondřej Mottl" w:date="2025-01-06T07:47:00Z">
          <w:pPr/>
        </w:pPrChange>
      </w:pPr>
      <w:commentRangeStart w:id="23"/>
      <w:r>
        <w:t>Beta diversity of parasitoids and caterpillars</w:t>
      </w:r>
      <w:commentRangeEnd w:id="23"/>
      <w:r w:rsidR="00F90B56">
        <w:rPr>
          <w:rStyle w:val="CommentReference"/>
        </w:rPr>
        <w:commentReference w:id="23"/>
      </w:r>
    </w:p>
    <w:p w14:paraId="191A32FB" w14:textId="229FCA48" w:rsidR="00BB1FE6" w:rsidRDefault="009222F1">
      <w:pPr>
        <w:spacing w:before="240" w:after="240" w:line="360" w:lineRule="auto"/>
        <w:jc w:val="both"/>
      </w:pPr>
      <w:r>
        <w:t>W</w:t>
      </w:r>
      <w:r w:rsidR="00F14300">
        <w:t xml:space="preserve">e </w:t>
      </w:r>
      <w:r>
        <w:t xml:space="preserve">employed </w:t>
      </w:r>
      <w:r w:rsidR="00F14300">
        <w:t>three common dissimilarity indices</w:t>
      </w:r>
      <w:ins w:id="24" w:author="Ondřej Mottl" w:date="2025-01-06T10:13:00Z">
        <w:r w:rsidR="005E062F" w:rsidRPr="005E062F">
          <w:t>—</w:t>
        </w:r>
      </w:ins>
      <w:del w:id="25" w:author="Ondřej Mottl" w:date="2025-01-06T10:13:00Z">
        <w:r w:rsidR="003448A2" w:rsidDel="005E062F">
          <w:delText xml:space="preserve"> (</w:delText>
        </w:r>
      </w:del>
      <w:r w:rsidR="003448A2">
        <w:t>Sorensen</w:t>
      </w:r>
      <w:ins w:id="26" w:author="Ondřej Mottl" w:date="2025-01-06T10:13:00Z">
        <w:r w:rsidR="005E062F">
          <w:t xml:space="preserve"> (SOR)</w:t>
        </w:r>
      </w:ins>
      <w:r w:rsidR="003448A2">
        <w:t>, Chao-Sorensen</w:t>
      </w:r>
      <w:ins w:id="27" w:author="Ondřej Mottl" w:date="2025-01-06T10:13:00Z">
        <w:r w:rsidR="005E062F">
          <w:t xml:space="preserve"> (SC)</w:t>
        </w:r>
      </w:ins>
      <w:r w:rsidR="003448A2">
        <w:t>, and Bray-Curtis</w:t>
      </w:r>
      <w:ins w:id="28" w:author="Ondřej Mottl" w:date="2025-01-06T10:13:00Z">
        <w:r w:rsidR="005E062F">
          <w:t xml:space="preserve"> (BC)</w:t>
        </w:r>
        <w:r w:rsidR="005E062F" w:rsidRPr="005E062F">
          <w:t>—</w:t>
        </w:r>
      </w:ins>
      <w:del w:id="29" w:author="Ondřej Mottl" w:date="2025-01-06T10:13:00Z">
        <w:r w:rsidR="003448A2" w:rsidDel="005E062F">
          <w:delText xml:space="preserve">) </w:delText>
        </w:r>
      </w:del>
      <w:r w:rsidR="003448A2">
        <w:t>emphasising</w:t>
      </w:r>
      <w:r w:rsidR="00F14300">
        <w:t xml:space="preserve"> different aspects of diversity turnover</w:t>
      </w:r>
      <w:r w:rsidR="00430012">
        <w:t xml:space="preserve"> (see Methods). </w:t>
      </w:r>
      <w:commentRangeStart w:id="30"/>
      <w:r w:rsidR="00F14300">
        <w:t>All three indices</w:t>
      </w:r>
      <w:r w:rsidR="003448A2">
        <w:t xml:space="preserve"> </w:t>
      </w:r>
      <w:r w:rsidR="00F14300">
        <w:t xml:space="preserve">show </w:t>
      </w:r>
      <w:r w:rsidR="00387DEC">
        <w:t>higher parasitoid than caterpillar be</w:t>
      </w:r>
      <w:r w:rsidR="00F14300">
        <w:t xml:space="preserve">ta diversity (Figure </w:t>
      </w:r>
      <w:r w:rsidR="00E35CFE">
        <w:t>1</w:t>
      </w:r>
      <w:r w:rsidR="00F14300">
        <w:t>)</w:t>
      </w:r>
      <w:commentRangeEnd w:id="30"/>
      <w:r w:rsidR="00EF38DC">
        <w:rPr>
          <w:rStyle w:val="CommentReference"/>
        </w:rPr>
        <w:commentReference w:id="30"/>
      </w:r>
      <w:r w:rsidR="00F14300">
        <w:t xml:space="preserve">. </w:t>
      </w:r>
      <w:commentRangeStart w:id="31"/>
      <w:r w:rsidR="00F14300">
        <w:t>In both caterpillar and parasitoid communities</w:t>
      </w:r>
      <w:r w:rsidR="003448A2">
        <w:t>,</w:t>
      </w:r>
      <w:r w:rsidR="00F14300">
        <w:t xml:space="preserve"> beta diversity was </w:t>
      </w:r>
      <w:commentRangeStart w:id="32"/>
      <w:r w:rsidR="00F14300">
        <w:t xml:space="preserve">caused </w:t>
      </w:r>
      <w:commentRangeEnd w:id="32"/>
      <w:r w:rsidR="001C6C58">
        <w:rPr>
          <w:rStyle w:val="CommentReference"/>
        </w:rPr>
        <w:commentReference w:id="32"/>
      </w:r>
      <w:r w:rsidR="00F14300">
        <w:t>mainly by species turnover</w:t>
      </w:r>
      <w:r w:rsidR="003448A2">
        <w:t>,</w:t>
      </w:r>
      <w:r w:rsidR="00F14300">
        <w:t xml:space="preserve"> indicating </w:t>
      </w:r>
      <w:r w:rsidR="00F14300">
        <w:lastRenderedPageBreak/>
        <w:t>the substitution of species at one site by different species at other sites (</w:t>
      </w:r>
      <w:commentRangeStart w:id="33"/>
      <w:r w:rsidR="00F14300">
        <w:t>β</w:t>
      </w:r>
      <w:r w:rsidR="00F14300">
        <w:rPr>
          <w:vertAlign w:val="subscript"/>
        </w:rPr>
        <w:t>SIM</w:t>
      </w:r>
      <w:commentRangeEnd w:id="33"/>
      <w:r w:rsidR="005E062F">
        <w:rPr>
          <w:rStyle w:val="CommentReference"/>
        </w:rPr>
        <w:commentReference w:id="33"/>
      </w:r>
      <w:r w:rsidR="00F14300">
        <w:rPr>
          <w:vertAlign w:val="subscript"/>
        </w:rPr>
        <w:t>-parasitoids</w:t>
      </w:r>
      <w:r w:rsidR="00F14300">
        <w:t xml:space="preserve"> = 0.542 ± SD 0.214 vs. β</w:t>
      </w:r>
      <w:r w:rsidR="00F14300">
        <w:rPr>
          <w:vertAlign w:val="subscript"/>
        </w:rPr>
        <w:t>SIM-caterpillars</w:t>
      </w:r>
      <w:r w:rsidR="00F14300">
        <w:t xml:space="preserve"> = 0.372 ± SD 0.149). </w:t>
      </w:r>
      <w:commentRangeStart w:id="34"/>
      <w:r w:rsidR="008F4B81">
        <w:t>Only</w:t>
      </w:r>
      <w:r w:rsidR="00F14300">
        <w:t xml:space="preserve"> </w:t>
      </w:r>
      <w:ins w:id="35" w:author="Whitfield, Jim" w:date="2025-01-07T14:00:00Z">
        <w:r w:rsidR="00C34868">
          <w:t xml:space="preserve">a </w:t>
        </w:r>
      </w:ins>
      <w:r w:rsidR="00F14300">
        <w:t xml:space="preserve">minor share of beta diversity was caused by </w:t>
      </w:r>
      <w:proofErr w:type="spellStart"/>
      <w:r w:rsidR="00F14300">
        <w:t>nestedness</w:t>
      </w:r>
      <w:commentRangeEnd w:id="34"/>
      <w:proofErr w:type="spellEnd"/>
      <w:r w:rsidR="001C6C58">
        <w:rPr>
          <w:rStyle w:val="CommentReference"/>
        </w:rPr>
        <w:commentReference w:id="34"/>
      </w:r>
      <w:r w:rsidR="00426573">
        <w:t>.</w:t>
      </w:r>
      <w:commentRangeEnd w:id="31"/>
      <w:r w:rsidR="00430CE7">
        <w:rPr>
          <w:rStyle w:val="CommentReference"/>
        </w:rPr>
        <w:commentReference w:id="31"/>
      </w:r>
    </w:p>
    <w:p w14:paraId="304BB513" w14:textId="77777777" w:rsidR="00FD1EE5" w:rsidRDefault="00F14300">
      <w:pPr>
        <w:spacing w:before="240" w:after="240" w:line="360" w:lineRule="auto"/>
        <w:jc w:val="both"/>
        <w:rPr>
          <w:ins w:id="36" w:author="Ondřej Mottl" w:date="2025-01-06T09:45:00Z"/>
        </w:rPr>
      </w:pPr>
      <w:commentRangeStart w:id="37"/>
      <w:r>
        <w:t>We investigated if the higher parasitoid beta diversity is not just a simple consequence of order of magnitude smaller sample size compared to caterpillars. For this</w:t>
      </w:r>
      <w:r w:rsidR="003448A2">
        <w:t>,</w:t>
      </w:r>
      <w:r>
        <w:t xml:space="preserve"> we subsampled the caterpillar data to the number of parasitoid individuals observed per site</w:t>
      </w:r>
      <w:commentRangeEnd w:id="37"/>
      <w:r w:rsidR="001C6C58">
        <w:rPr>
          <w:rStyle w:val="CommentReference"/>
        </w:rPr>
        <w:commentReference w:id="37"/>
      </w:r>
      <w:r>
        <w:t>. Subsampling result</w:t>
      </w:r>
      <w:r w:rsidR="00054D42">
        <w:t>ed</w:t>
      </w:r>
      <w:r>
        <w:t xml:space="preserve"> in </w:t>
      </w:r>
      <w:r w:rsidR="003448A2">
        <w:t xml:space="preserve">an </w:t>
      </w:r>
      <w:r>
        <w:t>increase in beta diversity</w:t>
      </w:r>
      <w:r w:rsidR="003448A2">
        <w:t xml:space="preserve">, </w:t>
      </w:r>
      <w:r>
        <w:t>but only mild compared to parasitoid beta diversity (</w:t>
      </w:r>
      <w:r w:rsidR="001A2383">
        <w:t>empty orange</w:t>
      </w:r>
      <w:r>
        <w:t xml:space="preserve"> </w:t>
      </w:r>
      <w:r w:rsidR="003448A2">
        <w:t xml:space="preserve">circles and dashed </w:t>
      </w:r>
      <w:r>
        <w:t xml:space="preserve">lines in </w:t>
      </w:r>
      <w:r w:rsidRPr="00A16C00">
        <w:t xml:space="preserve">Figure </w:t>
      </w:r>
      <w:r w:rsidR="00E35CFE" w:rsidRPr="00A16C00">
        <w:t>1</w:t>
      </w:r>
      <w:r w:rsidR="00F53CFF">
        <w:t xml:space="preserve">; </w:t>
      </w:r>
      <w:commentRangeStart w:id="38"/>
      <w:r w:rsidR="00F53CFF">
        <w:t>for mean values and significance tests see Table S1</w:t>
      </w:r>
      <w:commentRangeEnd w:id="38"/>
      <w:r w:rsidR="00FD1EE5">
        <w:rPr>
          <w:rStyle w:val="CommentReference"/>
        </w:rPr>
        <w:commentReference w:id="38"/>
      </w:r>
      <w:r>
        <w:t xml:space="preserve">). </w:t>
      </w:r>
    </w:p>
    <w:p w14:paraId="00000037" w14:textId="26DDA70D" w:rsidR="0077309F" w:rsidRPr="001029A5" w:rsidRDefault="00F14300">
      <w:pPr>
        <w:spacing w:before="240" w:after="240" w:line="360" w:lineRule="auto"/>
        <w:jc w:val="both"/>
      </w:pPr>
      <w:r>
        <w:t>We further explored how the rarity of plant and parasitoid species influences the beta diversity patterns. We found only a minimal decrease in parasitoid beta diversity when rare plants were excluded (</w:t>
      </w:r>
      <w:commentRangeStart w:id="39"/>
      <w:r w:rsidRPr="00A16C00">
        <w:t>Figure S1</w:t>
      </w:r>
      <w:r>
        <w:t>: Reduced dataset</w:t>
      </w:r>
      <w:commentRangeEnd w:id="39"/>
      <w:r w:rsidR="00FD1EE5">
        <w:rPr>
          <w:rStyle w:val="CommentReference"/>
        </w:rPr>
        <w:commentReference w:id="39"/>
      </w:r>
      <w:r>
        <w:t xml:space="preserve">). This suggests rare plants do not harbour very different parasitoids and thus do not artificially inflate </w:t>
      </w:r>
      <w:r w:rsidR="0032555D">
        <w:t>parasitoid</w:t>
      </w:r>
      <w:r>
        <w:t xml:space="preserve"> beta diversity. Rare parasitoids with less than 10 total rearings unsurprisingly show high beta diversity but have little effect on overall parasitoid beta diversity when measured with Chao-Sorensen and Bray-</w:t>
      </w:r>
      <w:proofErr w:type="gramStart"/>
      <w:r>
        <w:t>Curtis</w:t>
      </w:r>
      <w:proofErr w:type="gramEnd"/>
      <w:r>
        <w:t xml:space="preserve"> indices (Fig</w:t>
      </w:r>
      <w:ins w:id="40" w:author="Basset, Yves" w:date="2025-01-06T21:05:00Z">
        <w:r w:rsidR="001C7B4F">
          <w:t>.</w:t>
        </w:r>
      </w:ins>
      <w:del w:id="41" w:author="Basset, Yves" w:date="2025-01-06T21:05:00Z">
        <w:r w:rsidDel="001C7B4F">
          <w:delText>ure</w:delText>
        </w:r>
      </w:del>
      <w:r>
        <w:t xml:space="preserve"> S1). The observed beta diversity of parasitoids was thus driven mainly </w:t>
      </w:r>
      <w:r w:rsidRPr="001029A5">
        <w:t>by common rather than rare parasitoid species.</w:t>
      </w:r>
    </w:p>
    <w:p w14:paraId="54BD4D52" w14:textId="2C9519CF" w:rsidR="00DF7ABF" w:rsidRPr="00323B60" w:rsidRDefault="005766AC">
      <w:pPr>
        <w:spacing w:before="240" w:after="240" w:line="360" w:lineRule="auto"/>
        <w:jc w:val="both"/>
        <w:rPr>
          <w:strike/>
        </w:rPr>
      </w:pPr>
      <w:r w:rsidRPr="001029A5">
        <w:t xml:space="preserve">At one study site </w:t>
      </w:r>
      <w:r w:rsidR="003448A2" w:rsidRPr="001029A5">
        <w:t xml:space="preserve">(Ohu) </w:t>
      </w:r>
      <w:r w:rsidRPr="001029A5">
        <w:t xml:space="preserve">we sampled two datasets </w:t>
      </w:r>
      <w:r w:rsidR="003448A2" w:rsidRPr="001029A5">
        <w:t>at</w:t>
      </w:r>
      <w:r w:rsidRPr="001029A5">
        <w:t xml:space="preserve"> different times of the year. </w:t>
      </w:r>
      <w:commentRangeStart w:id="42"/>
      <w:r w:rsidRPr="001029A5">
        <w:t xml:space="preserve">After accounting for </w:t>
      </w:r>
      <w:r w:rsidR="003448A2" w:rsidRPr="001029A5">
        <w:t xml:space="preserve">the </w:t>
      </w:r>
      <w:r w:rsidRPr="001029A5">
        <w:t>difference in sample size</w:t>
      </w:r>
      <w:commentRangeEnd w:id="42"/>
      <w:r w:rsidR="00FD1EE5">
        <w:rPr>
          <w:rStyle w:val="CommentReference"/>
        </w:rPr>
        <w:commentReference w:id="42"/>
      </w:r>
      <w:r w:rsidR="003448A2" w:rsidRPr="001029A5">
        <w:t>,</w:t>
      </w:r>
      <w:r w:rsidRPr="001029A5">
        <w:t xml:space="preserve"> the temporal beta diversity turnover between the two occasions was much higher for parasitoids than caterpillars by all three indices</w:t>
      </w:r>
      <w:r w:rsidR="00DF7ABF" w:rsidRPr="001029A5">
        <w:t xml:space="preserve"> </w:t>
      </w:r>
      <w:r w:rsidR="00DF7ABF" w:rsidRPr="00A16C00">
        <w:t>(</w:t>
      </w:r>
      <w:r w:rsidR="00323B60" w:rsidRPr="00A16C00">
        <w:t>Figure S</w:t>
      </w:r>
      <w:r w:rsidR="00B8722B" w:rsidRPr="00A16C00">
        <w:t>2</w:t>
      </w:r>
      <w:r w:rsidR="00A16C00" w:rsidRPr="00A16C00">
        <w:t>, Table S2</w:t>
      </w:r>
      <w:r w:rsidR="00B8722B" w:rsidRPr="00A16C00">
        <w:t>)</w:t>
      </w:r>
      <w:r w:rsidR="001029A5" w:rsidRPr="00A16C00">
        <w:t>.</w:t>
      </w:r>
    </w:p>
    <w:p w14:paraId="00000039" w14:textId="6BF11A7B" w:rsidR="0077309F" w:rsidRDefault="002D7B78">
      <w:pPr>
        <w:spacing w:line="360" w:lineRule="auto"/>
        <w:jc w:val="both"/>
      </w:pPr>
      <w:commentRangeStart w:id="43"/>
      <w:commentRangeStart w:id="44"/>
      <w:commentRangeStart w:id="45"/>
      <w:r>
        <w:rPr>
          <w:noProof/>
        </w:rPr>
        <w:lastRenderedPageBreak/>
        <w:drawing>
          <wp:inline distT="0" distB="0" distL="0" distR="0" wp14:anchorId="1B91DC3E" wp14:editId="01358CD6">
            <wp:extent cx="5733415" cy="2762250"/>
            <wp:effectExtent l="0" t="0" r="0" b="6350"/>
            <wp:docPr id="1702035168" name="Picture 9"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5168" name="Picture 9" descr="A graph of different types of numbe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762250"/>
                    </a:xfrm>
                    <a:prstGeom prst="rect">
                      <a:avLst/>
                    </a:prstGeom>
                  </pic:spPr>
                </pic:pic>
              </a:graphicData>
            </a:graphic>
          </wp:inline>
        </w:drawing>
      </w:r>
      <w:commentRangeEnd w:id="43"/>
      <w:commentRangeEnd w:id="45"/>
      <w:r w:rsidR="001C6C58">
        <w:rPr>
          <w:rStyle w:val="CommentReference"/>
        </w:rPr>
        <w:commentReference w:id="43"/>
      </w:r>
      <w:commentRangeEnd w:id="44"/>
      <w:r w:rsidR="00DF27C1">
        <w:rPr>
          <w:rStyle w:val="CommentReference"/>
        </w:rPr>
        <w:commentReference w:id="44"/>
      </w:r>
      <w:r w:rsidR="001C6C58">
        <w:rPr>
          <w:rStyle w:val="CommentReference"/>
        </w:rPr>
        <w:commentReference w:id="45"/>
      </w:r>
    </w:p>
    <w:p w14:paraId="037AE728" w14:textId="4C91530A" w:rsidR="00B84007" w:rsidRPr="007D6AE4" w:rsidRDefault="00F14300">
      <w:pPr>
        <w:spacing w:before="240" w:after="240" w:line="360" w:lineRule="auto"/>
        <w:jc w:val="both"/>
      </w:pPr>
      <w:commentRangeStart w:id="46"/>
      <w:r>
        <w:rPr>
          <w:b/>
        </w:rPr>
        <w:t xml:space="preserve">Figure </w:t>
      </w:r>
      <w:r w:rsidR="00E35CFE">
        <w:rPr>
          <w:b/>
        </w:rPr>
        <w:t>1</w:t>
      </w:r>
      <w:commentRangeEnd w:id="46"/>
      <w:r w:rsidR="001C6C58">
        <w:rPr>
          <w:rStyle w:val="CommentReference"/>
        </w:rPr>
        <w:commentReference w:id="46"/>
      </w:r>
      <w:r>
        <w:t xml:space="preserve"> </w:t>
      </w:r>
      <w:r w:rsidR="00B75B58">
        <w:t>B</w:t>
      </w:r>
      <w:r>
        <w:t>eta diversity of parasitoid</w:t>
      </w:r>
      <w:r w:rsidR="00CC0250">
        <w:t>,</w:t>
      </w:r>
      <w:r>
        <w:t xml:space="preserve"> caterpillar</w:t>
      </w:r>
      <w:r w:rsidR="00CC0250">
        <w:t>,</w:t>
      </w:r>
      <w:r>
        <w:t xml:space="preserve"> and </w:t>
      </w:r>
      <w:commentRangeStart w:id="47"/>
      <w:r>
        <w:t xml:space="preserve">subsampled caterpillar communities </w:t>
      </w:r>
      <w:commentRangeEnd w:id="47"/>
      <w:r w:rsidR="00EB650D">
        <w:rPr>
          <w:rStyle w:val="CommentReference"/>
        </w:rPr>
        <w:commentReference w:id="47"/>
      </w:r>
      <w:r>
        <w:t>between all pairs of lowland rainforest sites measured by</w:t>
      </w:r>
      <w:r w:rsidR="00730C00">
        <w:t xml:space="preserve"> </w:t>
      </w:r>
      <w:commentRangeStart w:id="48"/>
      <w:r w:rsidR="00730C00">
        <w:t>Sorensen (β</w:t>
      </w:r>
      <w:r w:rsidR="00730C00">
        <w:rPr>
          <w:vertAlign w:val="subscript"/>
        </w:rPr>
        <w:t>SOR</w:t>
      </w:r>
      <w:r w:rsidR="00730C00">
        <w:t>)</w:t>
      </w:r>
      <w:r w:rsidR="00CC0250">
        <w:t>,</w:t>
      </w:r>
      <w:r>
        <w:t xml:space="preserve"> Chao-Sorensen (β</w:t>
      </w:r>
      <w:r>
        <w:rPr>
          <w:vertAlign w:val="subscript"/>
        </w:rPr>
        <w:t>CS</w:t>
      </w:r>
      <w:r>
        <w:t>)</w:t>
      </w:r>
      <w:r w:rsidR="00CC0250">
        <w:t>,</w:t>
      </w:r>
      <w:r w:rsidR="00730C00">
        <w:t xml:space="preserve"> </w:t>
      </w:r>
      <w:r w:rsidR="008924BC">
        <w:t>and Bray</w:t>
      </w:r>
      <w:r>
        <w:t>-Curtis (β</w:t>
      </w:r>
      <w:r>
        <w:rPr>
          <w:vertAlign w:val="subscript"/>
        </w:rPr>
        <w:t>BC</w:t>
      </w:r>
      <w:r>
        <w:t>)</w:t>
      </w:r>
      <w:r w:rsidR="00730C00">
        <w:t xml:space="preserve"> </w:t>
      </w:r>
      <w:commentRangeEnd w:id="48"/>
      <w:r w:rsidR="005E062F">
        <w:rPr>
          <w:rStyle w:val="CommentReference"/>
        </w:rPr>
        <w:commentReference w:id="48"/>
      </w:r>
      <w:r>
        <w:t>dissimilarity indices</w:t>
      </w:r>
      <w:r w:rsidR="00B75B58">
        <w:t>, and its increase with</w:t>
      </w:r>
      <w:ins w:id="49" w:author="Ondřej Mottl" w:date="2025-01-06T10:04:00Z">
        <w:r w:rsidR="005E062F">
          <w:t xml:space="preserve"> geographical</w:t>
        </w:r>
      </w:ins>
      <w:r w:rsidR="00B75B58">
        <w:t xml:space="preserve"> distance</w:t>
      </w:r>
      <w:r>
        <w:t xml:space="preserve">. </w:t>
      </w:r>
      <w:r w:rsidR="00DB5136">
        <w:t xml:space="preserve">For mean ± SD values see Table S1. </w:t>
      </w:r>
      <w:commentRangeStart w:id="50"/>
      <w:r>
        <w:t xml:space="preserve">Caterpillar communities were </w:t>
      </w:r>
      <w:r w:rsidR="007F6128">
        <w:t>sub</w:t>
      </w:r>
      <w:r>
        <w:t>sampled to the number of parasitoid individuals observed per site to probe the consequences of lower sample size in parasitoid communities</w:t>
      </w:r>
      <w:r w:rsidR="00E95D89">
        <w:t xml:space="preserve"> (</w:t>
      </w:r>
      <w:r w:rsidR="00117997">
        <w:t xml:space="preserve">empty </w:t>
      </w:r>
      <w:r w:rsidR="00461093">
        <w:t xml:space="preserve">orange </w:t>
      </w:r>
      <w:r w:rsidR="00E95D89">
        <w:t>p</w:t>
      </w:r>
      <w:r w:rsidR="009A29B9">
        <w:t xml:space="preserve">oints show </w:t>
      </w:r>
      <w:r w:rsidR="00E95D89">
        <w:t>mean</w:t>
      </w:r>
      <w:r w:rsidR="009A29B9">
        <w:t xml:space="preserve"> of </w:t>
      </w:r>
      <w:r w:rsidR="00054D42">
        <w:t xml:space="preserve">999 </w:t>
      </w:r>
      <w:proofErr w:type="spellStart"/>
      <w:r w:rsidR="00054D42">
        <w:t>subsamplings</w:t>
      </w:r>
      <w:proofErr w:type="spellEnd"/>
      <w:r w:rsidR="00E95D89">
        <w:t>)</w:t>
      </w:r>
      <w:r w:rsidR="009A29B9">
        <w:t>.</w:t>
      </w:r>
      <w:commentRangeEnd w:id="50"/>
      <w:r w:rsidR="001C6C58">
        <w:rPr>
          <w:rStyle w:val="CommentReference"/>
        </w:rPr>
        <w:commentReference w:id="50"/>
      </w:r>
    </w:p>
    <w:p w14:paraId="0000003E" w14:textId="3ED7C14B" w:rsidR="0077309F" w:rsidRDefault="00F14300">
      <w:pPr>
        <w:pStyle w:val="Heading2"/>
        <w:pPrChange w:id="51" w:author="Ondřej Mottl" w:date="2025-01-06T07:47:00Z">
          <w:pPr>
            <w:spacing w:before="240" w:after="240" w:line="360" w:lineRule="auto"/>
            <w:jc w:val="both"/>
          </w:pPr>
        </w:pPrChange>
      </w:pPr>
      <w:r>
        <w:t>Beta diversity of food web interactions</w:t>
      </w:r>
    </w:p>
    <w:p w14:paraId="2CEFCD1B" w14:textId="6C9697B6" w:rsidR="00724D46" w:rsidRDefault="00F14300" w:rsidP="00117997">
      <w:pPr>
        <w:spacing w:before="240" w:after="240" w:line="360" w:lineRule="auto"/>
        <w:jc w:val="both"/>
      </w:pPr>
      <w:r>
        <w:t>We computed interaction turnover and its components separately for parasitoid-caterpillar and caterpillar-plant food we</w:t>
      </w:r>
      <w:r w:rsidR="00B84007">
        <w:t>bs</w:t>
      </w:r>
      <w:r>
        <w:t xml:space="preserve">. Overall interaction beta diversity was </w:t>
      </w:r>
      <w:r w:rsidR="00117997">
        <w:t xml:space="preserve">significantly </w:t>
      </w:r>
      <w:r>
        <w:t>higher in the pa</w:t>
      </w:r>
      <w:r w:rsidR="00B84007">
        <w:t xml:space="preserve">rasitoid-caterpillar food webs </w:t>
      </w:r>
      <w:r>
        <w:t xml:space="preserve">than in the caterpillar-plant food webs </w:t>
      </w:r>
      <w:r w:rsidR="00D1528D">
        <w:t>(</w:t>
      </w:r>
      <w:r w:rsidR="00B84007" w:rsidRPr="00A16C00">
        <w:t>Figure 2</w:t>
      </w:r>
      <w:r w:rsidR="00D1528D" w:rsidRPr="00A16C00">
        <w:t>).</w:t>
      </w:r>
      <w:r w:rsidR="00D1528D">
        <w:t xml:space="preserve"> </w:t>
      </w:r>
      <w:r>
        <w:t>In both food webs</w:t>
      </w:r>
      <w:r w:rsidR="006718AE">
        <w:t>,</w:t>
      </w:r>
      <w:r>
        <w:t xml:space="preserve"> the interaction turnover was primarily caused by species turnover rather than rewir</w:t>
      </w:r>
      <w:r w:rsidR="00D1528D">
        <w:t>ing</w:t>
      </w:r>
      <w:r>
        <w:t xml:space="preserve">. </w:t>
      </w:r>
      <w:r w:rsidR="00724D46">
        <w:t>For caterpillars, the consequence of low rewiring is limited top-down control</w:t>
      </w:r>
      <w:commentRangeStart w:id="52"/>
      <w:r w:rsidR="00724D46">
        <w:t>. Specifically, hosts can temporarily escape parasitoids by moving to a different location, creating a temporal refuge.</w:t>
      </w:r>
      <w:commentRangeEnd w:id="52"/>
      <w:r w:rsidR="00EF38DC">
        <w:rPr>
          <w:rStyle w:val="CommentReference"/>
        </w:rPr>
        <w:commentReference w:id="52"/>
      </w:r>
      <w:r w:rsidR="00724D46">
        <w:t xml:space="preserve"> </w:t>
      </w:r>
      <w:r w:rsidR="00724D46" w:rsidRPr="00117997">
        <w:t>In our dataset, caterpillar species experienced such “enemy-free space” from all parasitoids on average at 46% of sites they occupied (</w:t>
      </w:r>
      <w:r w:rsidR="00724D46" w:rsidRPr="00A16C00">
        <w:t>F</w:t>
      </w:r>
      <w:r w:rsidR="00117997" w:rsidRPr="00A16C00">
        <w:t>ig</w:t>
      </w:r>
      <w:ins w:id="53" w:author="Basset, Yves" w:date="2025-01-06T21:06:00Z">
        <w:r w:rsidR="001C7B4F">
          <w:t>.</w:t>
        </w:r>
      </w:ins>
      <w:del w:id="54" w:author="Basset, Yves" w:date="2025-01-06T21:06:00Z">
        <w:r w:rsidR="00117997" w:rsidRPr="00A16C00" w:rsidDel="001C7B4F">
          <w:delText>ure</w:delText>
        </w:r>
      </w:del>
      <w:r w:rsidR="00724D46" w:rsidRPr="00A16C00">
        <w:t xml:space="preserve"> S</w:t>
      </w:r>
      <w:r w:rsidR="00CA0219" w:rsidRPr="00A16C00">
        <w:t>3</w:t>
      </w:r>
      <w:r w:rsidR="00117997" w:rsidRPr="00A16C00">
        <w:t>A</w:t>
      </w:r>
      <w:r w:rsidR="001A57C0">
        <w:t>). E</w:t>
      </w:r>
      <w:r w:rsidR="00724D46" w:rsidRPr="00117997">
        <w:t xml:space="preserve">nemy-free space from a </w:t>
      </w:r>
      <w:commentRangeStart w:id="55"/>
      <w:r w:rsidR="001A57C0">
        <w:t>concrete</w:t>
      </w:r>
      <w:r w:rsidR="00724D46" w:rsidRPr="00117997">
        <w:t xml:space="preserve"> parasitoid is even higher – caterpillars escape concrete parasitoid</w:t>
      </w:r>
      <w:r w:rsidR="00E2385A">
        <w:t>s</w:t>
      </w:r>
      <w:r w:rsidR="00724D46" w:rsidRPr="00117997">
        <w:t xml:space="preserve"> </w:t>
      </w:r>
      <w:commentRangeEnd w:id="55"/>
      <w:r w:rsidR="00F26A06">
        <w:rPr>
          <w:rStyle w:val="CommentReference"/>
        </w:rPr>
        <w:commentReference w:id="55"/>
      </w:r>
      <w:r w:rsidR="00724D46" w:rsidRPr="00117997">
        <w:t xml:space="preserve">at </w:t>
      </w:r>
      <w:r w:rsidR="00117997">
        <w:t>67</w:t>
      </w:r>
      <w:r w:rsidR="00724D46" w:rsidRPr="00117997">
        <w:t xml:space="preserve">% of sites </w:t>
      </w:r>
      <w:r w:rsidR="00117997" w:rsidRPr="00117997">
        <w:t>(F</w:t>
      </w:r>
      <w:r w:rsidR="00117997">
        <w:t>ig</w:t>
      </w:r>
      <w:ins w:id="56" w:author="Basset, Yves" w:date="2025-01-06T21:07:00Z">
        <w:r w:rsidR="001C7B4F">
          <w:t>.</w:t>
        </w:r>
      </w:ins>
      <w:del w:id="57" w:author="Basset, Yves" w:date="2025-01-06T21:07:00Z">
        <w:r w:rsidR="00117997" w:rsidDel="001C7B4F">
          <w:delText>ure</w:delText>
        </w:r>
      </w:del>
      <w:r w:rsidR="00117997" w:rsidRPr="00117997">
        <w:t xml:space="preserve"> S</w:t>
      </w:r>
      <w:r w:rsidR="00CA0219">
        <w:t>3</w:t>
      </w:r>
      <w:r w:rsidR="00117997">
        <w:t>B</w:t>
      </w:r>
      <w:r w:rsidR="00117997" w:rsidRPr="00117997">
        <w:t>)</w:t>
      </w:r>
      <w:r w:rsidR="00724D46" w:rsidRPr="00117997">
        <w:t>.</w:t>
      </w:r>
    </w:p>
    <w:p w14:paraId="0A59A672" w14:textId="7E99F6AF" w:rsidR="008023AA" w:rsidRDefault="00D1528D" w:rsidP="008023AA">
      <w:pPr>
        <w:spacing w:before="240" w:after="240" w:line="360" w:lineRule="auto"/>
        <w:jc w:val="both"/>
      </w:pPr>
      <w:commentRangeStart w:id="58"/>
      <w:r>
        <w:t>Subsampling</w:t>
      </w:r>
      <w:r w:rsidR="00D076F9">
        <w:t xml:space="preserve"> the larger</w:t>
      </w:r>
      <w:r w:rsidR="005B3C63">
        <w:t xml:space="preserve"> caterpillar-plant datasets to the size of parasitoid-caterpillar datasets</w:t>
      </w:r>
      <w:r w:rsidR="00D076F9">
        <w:t xml:space="preserve"> </w:t>
      </w:r>
      <w:commentRangeEnd w:id="58"/>
      <w:r w:rsidR="00EF38DC">
        <w:rPr>
          <w:rStyle w:val="CommentReference"/>
        </w:rPr>
        <w:commentReference w:id="58"/>
      </w:r>
      <w:r w:rsidR="00D82A92">
        <w:t xml:space="preserve">had little impact on overall interaction turnover and its components </w:t>
      </w:r>
      <w:r w:rsidR="00D076F9" w:rsidRPr="00A16C00">
        <w:t>(</w:t>
      </w:r>
      <w:r w:rsidR="00147A1D" w:rsidRPr="00A16C00">
        <w:t>Fig</w:t>
      </w:r>
      <w:ins w:id="59" w:author="Basset, Yves" w:date="2025-01-06T21:07:00Z">
        <w:r w:rsidR="001C7B4F">
          <w:t>.</w:t>
        </w:r>
      </w:ins>
      <w:del w:id="60" w:author="Basset, Yves" w:date="2025-01-06T21:07:00Z">
        <w:r w:rsidR="00147A1D" w:rsidRPr="00A16C00" w:rsidDel="001C7B4F">
          <w:delText>ure</w:delText>
        </w:r>
      </w:del>
      <w:r w:rsidR="00147A1D" w:rsidRPr="00A16C00">
        <w:t xml:space="preserve"> </w:t>
      </w:r>
      <w:r w:rsidR="00E35CFE" w:rsidRPr="00A16C00">
        <w:t>2</w:t>
      </w:r>
      <w:r w:rsidR="00D076F9" w:rsidRPr="00A16C00">
        <w:t>)</w:t>
      </w:r>
      <w:r w:rsidR="005B3C63" w:rsidRPr="00A16C00">
        <w:t>.</w:t>
      </w:r>
      <w:r w:rsidR="008023AA">
        <w:t xml:space="preserve"> </w:t>
      </w:r>
      <w:commentRangeStart w:id="61"/>
      <w:r w:rsidR="008023AA" w:rsidRPr="00E83543">
        <w:t xml:space="preserve">We further </w:t>
      </w:r>
      <w:r w:rsidR="008023AA" w:rsidRPr="00E83543">
        <w:lastRenderedPageBreak/>
        <w:t>explored how the rarity of plant (</w:t>
      </w:r>
      <w:ins w:id="62" w:author="Miller, Scott" w:date="2025-01-09T18:24:00Z">
        <w:r w:rsidR="00F26A06">
          <w:t xml:space="preserve">only </w:t>
        </w:r>
      </w:ins>
      <w:r w:rsidR="008023AA">
        <w:t>13</w:t>
      </w:r>
      <w:r w:rsidR="008023AA" w:rsidRPr="00E83543">
        <w:t xml:space="preserve"> </w:t>
      </w:r>
      <w:r w:rsidR="008023AA" w:rsidRPr="00E83543">
        <w:rPr>
          <w:iCs/>
        </w:rPr>
        <w:t>common plants</w:t>
      </w:r>
      <w:del w:id="63" w:author="Miller, Scott" w:date="2025-01-09T18:24:00Z">
        <w:r w:rsidR="008023AA" w:rsidRPr="00E83543" w:rsidDel="00F26A06">
          <w:rPr>
            <w:iCs/>
          </w:rPr>
          <w:delText xml:space="preserve"> only</w:delText>
        </w:r>
      </w:del>
      <w:r w:rsidR="008023AA" w:rsidRPr="00E83543">
        <w:t xml:space="preserve"> </w:t>
      </w:r>
      <w:proofErr w:type="spellStart"/>
      <w:r w:rsidR="008023AA" w:rsidRPr="00E83543">
        <w:t>occurri</w:t>
      </w:r>
      <w:ins w:id="64" w:author="Miller, Scott" w:date="2025-01-09T18:24:00Z">
        <w:r w:rsidR="00F26A06">
          <w:t>ed</w:t>
        </w:r>
      </w:ins>
      <w:proofErr w:type="spellEnd"/>
      <w:del w:id="65" w:author="Miller, Scott" w:date="2025-01-09T18:24:00Z">
        <w:r w:rsidR="008023AA" w:rsidRPr="00E83543" w:rsidDel="00F26A06">
          <w:delText>ng</w:delText>
        </w:r>
      </w:del>
      <w:r w:rsidR="008023AA" w:rsidRPr="00E83543">
        <w:t xml:space="preserve"> on at least five sites) and </w:t>
      </w:r>
      <w:r w:rsidR="008023AA" w:rsidRPr="00E83543">
        <w:rPr>
          <w:iCs/>
        </w:rPr>
        <w:t>caterpillar species</w:t>
      </w:r>
      <w:r w:rsidR="008023AA" w:rsidRPr="00E83543">
        <w:t xml:space="preserve"> (78 species with 50+ specimens) influences the interaction beta diversity</w:t>
      </w:r>
      <w:commentRangeEnd w:id="61"/>
      <w:r w:rsidR="00EF38DC">
        <w:rPr>
          <w:rStyle w:val="CommentReference"/>
        </w:rPr>
        <w:commentReference w:id="61"/>
      </w:r>
      <w:r w:rsidR="008023AA" w:rsidRPr="00E83543">
        <w:t>. Removing less</w:t>
      </w:r>
      <w:r w:rsidR="008023AA">
        <w:t>-</w:t>
      </w:r>
      <w:r w:rsidR="008023AA" w:rsidRPr="00E83543">
        <w:t>common caterpillars and plants had no impact on overall interaction dissimilarity in parasitoid – caterpillar webs, but it decreased overall interaction dissimilarity in caterpillar – plant webs</w:t>
      </w:r>
      <w:r w:rsidR="008023AA">
        <w:t xml:space="preserve"> </w:t>
      </w:r>
      <w:r w:rsidR="008023AA" w:rsidRPr="00A16C00">
        <w:t>(</w:t>
      </w:r>
      <w:r w:rsidR="00A16C00" w:rsidRPr="00A16C00">
        <w:t>Table</w:t>
      </w:r>
      <w:r w:rsidR="008023AA" w:rsidRPr="00A16C00">
        <w:t xml:space="preserve"> S3).</w:t>
      </w:r>
      <w:r w:rsidR="008023AA" w:rsidRPr="00E83543">
        <w:t xml:space="preserve"> Therefore, the difference between the two web levels cannot be explained by influence of rare plant and caterpillar species.</w:t>
      </w:r>
    </w:p>
    <w:p w14:paraId="5EDDD5F2" w14:textId="631421A7" w:rsidR="008023AA" w:rsidRDefault="008023AA" w:rsidP="008023AA">
      <w:pPr>
        <w:spacing w:before="240" w:after="240" w:line="360" w:lineRule="auto"/>
        <w:jc w:val="both"/>
      </w:pPr>
      <w:r w:rsidRPr="00405B6A">
        <w:t>Further, if parasitoids were more host</w:t>
      </w:r>
      <w:r w:rsidR="004F7BE0">
        <w:t>-</w:t>
      </w:r>
      <w:r w:rsidRPr="00405B6A">
        <w:t xml:space="preserve">specific, this could explain their higher beta diversity compared to caterpillars. However, parasitoids used more host species than caterpillars both on </w:t>
      </w:r>
      <w:ins w:id="66" w:author="Whitfield, Jim" w:date="2025-01-07T14:25:00Z">
        <w:r w:rsidR="001970FC">
          <w:t xml:space="preserve">a </w:t>
        </w:r>
      </w:ins>
      <w:r w:rsidRPr="00405B6A">
        <w:t>local scale (</w:t>
      </w:r>
      <w:proofErr w:type="spellStart"/>
      <w:r w:rsidRPr="00405B6A">
        <w:t>mean+SD</w:t>
      </w:r>
      <w:proofErr w:type="spellEnd"/>
      <w:r w:rsidRPr="00405B6A">
        <w:t>: 2.18 ± 1.49 vs. 1.56 ± 0.99) and across the entire area (5.46 ± 3.75 vs. 3.93 ± 2.97).</w:t>
      </w:r>
      <w:r w:rsidR="001A57C0">
        <w:t xml:space="preserve"> Altogether </w:t>
      </w:r>
      <w:r w:rsidR="001A57C0" w:rsidRPr="00405B6A">
        <w:t>83</w:t>
      </w:r>
      <w:r w:rsidR="001A57C0">
        <w:t xml:space="preserve"> parasitoid and 165 caterpillar species passed </w:t>
      </w:r>
      <w:ins w:id="67" w:author="Whitfield, Jim" w:date="2025-01-07T14:25:00Z">
        <w:r w:rsidR="001970FC">
          <w:t xml:space="preserve">the </w:t>
        </w:r>
      </w:ins>
      <w:r w:rsidR="001A57C0">
        <w:t xml:space="preserve">threshold of </w:t>
      </w:r>
      <w:r w:rsidR="001A57C0" w:rsidRPr="00405B6A">
        <w:t>5+ reared specimens</w:t>
      </w:r>
      <w:r w:rsidR="001A57C0">
        <w:t xml:space="preserve"> we set for this analysis.</w:t>
      </w:r>
      <w:r w:rsidRPr="00405B6A">
        <w:t xml:space="preserve"> Specialization of parasitoids and caterpillars thus does not explain high parasitoid beta diversity.</w:t>
      </w:r>
    </w:p>
    <w:p w14:paraId="4E8D735C" w14:textId="375BFBF6" w:rsidR="00413299" w:rsidRDefault="008B27E5" w:rsidP="008023AA">
      <w:pPr>
        <w:spacing w:before="240" w:after="240" w:line="360" w:lineRule="auto"/>
        <w:jc w:val="both"/>
      </w:pPr>
      <w:r>
        <w:rPr>
          <w:noProof/>
        </w:rPr>
        <mc:AlternateContent>
          <mc:Choice Requires="wpg">
            <w:drawing>
              <wp:anchor distT="0" distB="0" distL="114300" distR="114300" simplePos="0" relativeHeight="251667456" behindDoc="0" locked="0" layoutInCell="1" allowOverlap="1" wp14:anchorId="112C7858" wp14:editId="36457266">
                <wp:simplePos x="0" y="0"/>
                <wp:positionH relativeFrom="column">
                  <wp:posOffset>384135</wp:posOffset>
                </wp:positionH>
                <wp:positionV relativeFrom="paragraph">
                  <wp:posOffset>185761</wp:posOffset>
                </wp:positionV>
                <wp:extent cx="4010276" cy="397782"/>
                <wp:effectExtent l="0" t="0" r="15875" b="8890"/>
                <wp:wrapNone/>
                <wp:docPr id="70742219" name="Group 12"/>
                <wp:cNvGraphicFramePr/>
                <a:graphic xmlns:a="http://schemas.openxmlformats.org/drawingml/2006/main">
                  <a:graphicData uri="http://schemas.microsoft.com/office/word/2010/wordprocessingGroup">
                    <wpg:wgp>
                      <wpg:cNvGrpSpPr/>
                      <wpg:grpSpPr>
                        <a:xfrm>
                          <a:off x="0" y="0"/>
                          <a:ext cx="4010276" cy="397782"/>
                          <a:chOff x="0" y="0"/>
                          <a:chExt cx="4010276" cy="397782"/>
                        </a:xfrm>
                      </wpg:grpSpPr>
                      <wps:wsp>
                        <wps:cNvPr id="1611573424" name="Text Box 11"/>
                        <wps:cNvSpPr txBox="1"/>
                        <wps:spPr>
                          <a:xfrm rot="5400000" flipH="1" flipV="1">
                            <a:off x="1800900" y="102763"/>
                            <a:ext cx="397782" cy="192255"/>
                          </a:xfrm>
                          <a:prstGeom prst="rect">
                            <a:avLst/>
                          </a:prstGeom>
                          <a:solidFill>
                            <a:schemeClr val="bg1"/>
                          </a:solidFill>
                          <a:ln w="6350">
                            <a:solidFill>
                              <a:schemeClr val="bg1"/>
                            </a:solidFill>
                          </a:ln>
                        </wps:spPr>
                        <wps:txbx>
                          <w:txbxContent>
                            <w:p w14:paraId="4A021266" w14:textId="77777777" w:rsidR="00BE7358" w:rsidRPr="00640F1A" w:rsidRDefault="00BE7358" w:rsidP="00640F1A">
                              <w:pP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8746000" name="Text Box 11"/>
                        <wps:cNvSpPr txBox="1"/>
                        <wps:spPr>
                          <a:xfrm rot="5400000" flipH="1" flipV="1">
                            <a:off x="-102763" y="102763"/>
                            <a:ext cx="397782" cy="192255"/>
                          </a:xfrm>
                          <a:prstGeom prst="rect">
                            <a:avLst/>
                          </a:prstGeom>
                          <a:solidFill>
                            <a:schemeClr val="bg1"/>
                          </a:solidFill>
                          <a:ln w="6350">
                            <a:solidFill>
                              <a:schemeClr val="bg1"/>
                            </a:solidFill>
                          </a:ln>
                        </wps:spPr>
                        <wps:txbx>
                          <w:txbxContent>
                            <w:p w14:paraId="4097A87A" w14:textId="77777777" w:rsidR="00BE7358" w:rsidRPr="00640F1A" w:rsidRDefault="00BE7358" w:rsidP="008B27E5">
                              <w:pP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3704521" name="Text Box 11"/>
                        <wps:cNvSpPr txBox="1"/>
                        <wps:spPr>
                          <a:xfrm rot="5400000" flipH="1" flipV="1">
                            <a:off x="3715258" y="102763"/>
                            <a:ext cx="397782" cy="192255"/>
                          </a:xfrm>
                          <a:prstGeom prst="rect">
                            <a:avLst/>
                          </a:prstGeom>
                          <a:solidFill>
                            <a:schemeClr val="bg1"/>
                          </a:solidFill>
                          <a:ln w="6350">
                            <a:solidFill>
                              <a:schemeClr val="bg1"/>
                            </a:solidFill>
                          </a:ln>
                        </wps:spPr>
                        <wps:txbx>
                          <w:txbxContent>
                            <w:p w14:paraId="4B7A87B1" w14:textId="77777777" w:rsidR="00BE7358" w:rsidRPr="00640F1A" w:rsidRDefault="00BE7358" w:rsidP="008B27E5">
                              <w:pP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2C7858" id="Group 12" o:spid="_x0000_s1026" style="position:absolute;left:0;text-align:left;margin-left:30.25pt;margin-top:14.65pt;width:315.75pt;height:31.3pt;z-index:251667456" coordsize="40102,3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">
                <v:shapetype id="_x0000_t202" coordsize="21600,21600" o:spt="202" path="m,l,21600r21600,l21600,xe">
                  <v:stroke joinstyle="miter"/>
                  <v:path gradientshapeok="t" o:connecttype="rect"/>
                </v:shapetype>
                <v:shape id="Text Box 11" o:spid="_x0000_s1027" type="#_x0000_t202" style="position:absolute;left:18009;top:1027;width:3977;height:1923;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" fillcolor="white [3212]" strokecolor="white [3212]" strokeweight=".5pt">
                  <v:textbox>
                    <w:txbxContent>
                      <w:p w14:paraId="4A021266" w14:textId="77777777" w:rsidR="00BE7358" w:rsidRPr="00640F1A" w:rsidRDefault="00BE7358" w:rsidP="00640F1A">
                        <w:pPr>
                          <w:rPr>
                            <w:color w:val="FFFFFF" w:themeColor="background1"/>
                            <w:sz w:val="20"/>
                            <w:szCs w:val="20"/>
                          </w:rPr>
                        </w:pPr>
                      </w:p>
                    </w:txbxContent>
                  </v:textbox>
                </v:shape>
                <v:shape id="Text Box 11" o:spid="_x0000_s1028" type="#_x0000_t202" style="position:absolute;left:-1028;top:1028;width:3977;height:192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" fillcolor="white [3212]" strokecolor="white [3212]" strokeweight=".5pt">
                  <v:textbox>
                    <w:txbxContent>
                      <w:p w14:paraId="4097A87A" w14:textId="77777777" w:rsidR="00BE7358" w:rsidRPr="00640F1A" w:rsidRDefault="00BE7358" w:rsidP="008B27E5">
                        <w:pPr>
                          <w:rPr>
                            <w:color w:val="FFFFFF" w:themeColor="background1"/>
                            <w:sz w:val="20"/>
                            <w:szCs w:val="20"/>
                          </w:rPr>
                        </w:pPr>
                      </w:p>
                    </w:txbxContent>
                  </v:textbox>
                </v:shape>
                <v:shape id="Text Box 11" o:spid="_x0000_s1029" type="#_x0000_t202" style="position:absolute;left:37152;top:1028;width:3977;height:1922;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" fillcolor="white [3212]" strokecolor="white [3212]" strokeweight=".5pt">
                  <v:textbox>
                    <w:txbxContent>
                      <w:p w14:paraId="4B7A87B1" w14:textId="77777777" w:rsidR="00BE7358" w:rsidRPr="00640F1A" w:rsidRDefault="00BE7358" w:rsidP="008B27E5">
                        <w:pPr>
                          <w:rPr>
                            <w:color w:val="FFFFFF" w:themeColor="background1"/>
                            <w:sz w:val="20"/>
                            <w:szCs w:val="20"/>
                          </w:rPr>
                        </w:pPr>
                      </w:p>
                    </w:txbxContent>
                  </v:textbox>
                </v:shape>
              </v:group>
            </w:pict>
          </mc:Fallback>
        </mc:AlternateContent>
      </w:r>
      <w:r w:rsidR="001227C2">
        <w:rPr>
          <w:noProof/>
        </w:rPr>
        <w:drawing>
          <wp:inline distT="0" distB="0" distL="0" distR="0" wp14:anchorId="08F50D19" wp14:editId="113CE769">
            <wp:extent cx="6315075" cy="3323650"/>
            <wp:effectExtent l="0" t="0" r="0" b="0"/>
            <wp:docPr id="469213642" name="Picture 9" descr="A diagram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13642" name="Picture 9" descr="A diagram of different types of object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8503" cy="3325454"/>
                    </a:xfrm>
                    <a:prstGeom prst="rect">
                      <a:avLst/>
                    </a:prstGeom>
                  </pic:spPr>
                </pic:pic>
              </a:graphicData>
            </a:graphic>
          </wp:inline>
        </w:drawing>
      </w:r>
    </w:p>
    <w:p w14:paraId="238F73EE" w14:textId="1AF3783B" w:rsidR="00413299" w:rsidRDefault="00413299" w:rsidP="00816AAB">
      <w:pPr>
        <w:spacing w:line="360" w:lineRule="auto"/>
      </w:pPr>
      <w:commentRangeStart w:id="68"/>
      <w:r>
        <w:rPr>
          <w:b/>
          <w:bCs/>
        </w:rPr>
        <w:t>Figure 2</w:t>
      </w:r>
      <w:r>
        <w:t xml:space="preserve"> </w:t>
      </w:r>
      <w:commentRangeEnd w:id="68"/>
      <w:r w:rsidR="00EF38DC">
        <w:rPr>
          <w:rStyle w:val="CommentReference"/>
        </w:rPr>
        <w:commentReference w:id="68"/>
      </w:r>
      <w:r>
        <w:t xml:space="preserve">Network dissimilarity of interactions </w:t>
      </w:r>
      <w:r w:rsidR="008F4324">
        <w:t xml:space="preserve">between pairs of networks separated according to species turnover and rewiring components of interactions between parasitoid-caterpillars, caterpillars-host plants, </w:t>
      </w:r>
      <w:commentRangeStart w:id="69"/>
      <w:r w:rsidR="008F4324">
        <w:t xml:space="preserve">and caterpillar-plant subsampled to the size of parasitoid-caterpillar community </w:t>
      </w:r>
      <w:r>
        <w:t xml:space="preserve">(average of 999 subsampling). </w:t>
      </w:r>
      <w:commentRangeEnd w:id="69"/>
      <w:r w:rsidR="00EF38DC">
        <w:rPr>
          <w:rStyle w:val="CommentReference"/>
        </w:rPr>
        <w:commentReference w:id="69"/>
      </w:r>
    </w:p>
    <w:p w14:paraId="2359D751" w14:textId="77777777" w:rsidR="00117997" w:rsidRDefault="00117997"/>
    <w:p w14:paraId="66A258D8" w14:textId="77777777" w:rsidR="00117997" w:rsidRDefault="00117997"/>
    <w:p w14:paraId="74A28814" w14:textId="01CC12B6" w:rsidR="0055097E" w:rsidRPr="00117997" w:rsidRDefault="0055097E">
      <w:pPr>
        <w:pStyle w:val="Heading2"/>
        <w:pPrChange w:id="70" w:author="Ondřej Mottl" w:date="2025-01-06T07:47:00Z">
          <w:pPr/>
        </w:pPrChange>
      </w:pPr>
      <w:commentRangeStart w:id="71"/>
      <w:r>
        <w:lastRenderedPageBreak/>
        <w:t xml:space="preserve">Change of beta diversity with </w:t>
      </w:r>
      <w:ins w:id="72" w:author="Ondřej Mottl" w:date="2025-01-06T10:04:00Z">
        <w:r w:rsidR="005E062F">
          <w:t xml:space="preserve">geographical </w:t>
        </w:r>
      </w:ins>
      <w:r>
        <w:t>distance</w:t>
      </w:r>
      <w:commentRangeEnd w:id="71"/>
      <w:r>
        <w:rPr>
          <w:rStyle w:val="CommentReference"/>
        </w:rPr>
        <w:commentReference w:id="71"/>
      </w:r>
    </w:p>
    <w:p w14:paraId="696D3012" w14:textId="197A1F44" w:rsidR="0055097E" w:rsidRDefault="0055097E" w:rsidP="0055097E">
      <w:pPr>
        <w:spacing w:before="240" w:after="240" w:line="360" w:lineRule="auto"/>
        <w:jc w:val="both"/>
      </w:pPr>
      <w:commentRangeStart w:id="73"/>
      <w:r>
        <w:t xml:space="preserve">Parasitoid beta diversity significantly increased with </w:t>
      </w:r>
      <w:ins w:id="74" w:author="Ondřej Mottl" w:date="2025-01-06T10:14:00Z">
        <w:r w:rsidR="00DF27C1">
          <w:t xml:space="preserve">geographical </w:t>
        </w:r>
      </w:ins>
      <w:r>
        <w:t>distance in all three indices</w:t>
      </w:r>
      <w:commentRangeEnd w:id="73"/>
      <w:r w:rsidR="00DF27C1">
        <w:rPr>
          <w:rStyle w:val="CommentReference"/>
        </w:rPr>
        <w:commentReference w:id="73"/>
      </w:r>
      <w:r>
        <w:t>, while caterpillar beta diversity only when measured using the Bray-Curtis index (</w:t>
      </w:r>
      <w:r w:rsidRPr="00FE1B7D">
        <w:t>β</w:t>
      </w:r>
      <w:r w:rsidRPr="00FE1B7D">
        <w:rPr>
          <w:vertAlign w:val="subscript"/>
        </w:rPr>
        <w:t>BC–caterpillars</w:t>
      </w:r>
      <w:r w:rsidRPr="00FE1B7D">
        <w:t>: r = 0.43</w:t>
      </w:r>
      <w:r w:rsidR="001800D5">
        <w:t>6</w:t>
      </w:r>
      <w:r>
        <w:t>,</w:t>
      </w:r>
      <w:r w:rsidRPr="00FE1B7D">
        <w:t xml:space="preserve"> </w:t>
      </w:r>
      <w:commentRangeStart w:id="75"/>
      <w:r w:rsidRPr="00FE1B7D">
        <w:t>p = 0.01</w:t>
      </w:r>
      <w:r w:rsidR="001800D5">
        <w:t>8</w:t>
      </w:r>
      <w:r w:rsidRPr="00FE1B7D">
        <w:t xml:space="preserve"> </w:t>
      </w:r>
      <w:commentRangeEnd w:id="75"/>
      <w:r w:rsidR="005E062F">
        <w:rPr>
          <w:rStyle w:val="CommentReference"/>
        </w:rPr>
        <w:commentReference w:id="75"/>
      </w:r>
      <w:r w:rsidRPr="00FE1B7D">
        <w:t>vs. β</w:t>
      </w:r>
      <w:r w:rsidRPr="00FE1B7D">
        <w:rPr>
          <w:vertAlign w:val="subscript"/>
        </w:rPr>
        <w:t>BC–parasitoids</w:t>
      </w:r>
      <w:r w:rsidRPr="00FE1B7D">
        <w:t>: r = 0.5</w:t>
      </w:r>
      <w:r w:rsidR="001800D5">
        <w:t>43</w:t>
      </w:r>
      <w:r>
        <w:t>,</w:t>
      </w:r>
      <w:r w:rsidRPr="00FE1B7D">
        <w:t xml:space="preserve"> p = 0.00</w:t>
      </w:r>
      <w:r w:rsidR="001800D5">
        <w:t>3</w:t>
      </w:r>
      <w:r>
        <w:t xml:space="preserve">). </w:t>
      </w:r>
      <w:commentRangeStart w:id="76"/>
      <w:r>
        <w:t xml:space="preserve">The slope of this increase was significantly steeper for parasitoids </w:t>
      </w:r>
      <w:ins w:id="77" w:author="Whitfield, Jim" w:date="2025-01-07T14:26:00Z">
        <w:r w:rsidR="001970FC">
          <w:t>based on the</w:t>
        </w:r>
      </w:ins>
      <w:del w:id="78" w:author="Whitfield, Jim" w:date="2025-01-07T14:26:00Z">
        <w:r w:rsidDel="001970FC">
          <w:delText>by</w:delText>
        </w:r>
      </w:del>
      <w:r>
        <w:t xml:space="preserve"> Chao-Sorensen index, marginally significantly steeper </w:t>
      </w:r>
      <w:ins w:id="79" w:author="Whitfield, Jim" w:date="2025-01-07T14:26:00Z">
        <w:r w:rsidR="001970FC">
          <w:t>using the</w:t>
        </w:r>
      </w:ins>
      <w:del w:id="80" w:author="Whitfield, Jim" w:date="2025-01-07T14:26:00Z">
        <w:r w:rsidDel="001970FC">
          <w:delText>by</w:delText>
        </w:r>
      </w:del>
      <w:r>
        <w:t xml:space="preserve"> Sorensen index and not significantly different </w:t>
      </w:r>
      <w:ins w:id="81" w:author="Whitfield, Jim" w:date="2025-01-07T14:27:00Z">
        <w:r w:rsidR="001970FC">
          <w:t>based on the</w:t>
        </w:r>
      </w:ins>
      <w:del w:id="82" w:author="Whitfield, Jim" w:date="2025-01-07T14:26:00Z">
        <w:r w:rsidDel="001970FC">
          <w:delText>by</w:delText>
        </w:r>
      </w:del>
      <w:r>
        <w:t xml:space="preserve"> Bray-Curtis index (</w:t>
      </w:r>
      <w:r w:rsidRPr="000A11F6">
        <w:t>ANCOVA</w:t>
      </w:r>
      <w:r>
        <w:t>,</w:t>
      </w:r>
      <w:r w:rsidRPr="000A11F6">
        <w:t xml:space="preserve"> </w:t>
      </w:r>
      <w:commentRangeStart w:id="83"/>
      <w:r>
        <w:t>CS</w:t>
      </w:r>
      <w:commentRangeEnd w:id="83"/>
      <w:r w:rsidR="005E062F">
        <w:rPr>
          <w:rStyle w:val="CommentReference"/>
        </w:rPr>
        <w:commentReference w:id="83"/>
      </w:r>
      <w:r>
        <w:t xml:space="preserve">: </w:t>
      </w:r>
      <w:r w:rsidRPr="000A11F6">
        <w:t>F</w:t>
      </w:r>
      <w:r w:rsidRPr="000A11F6">
        <w:rPr>
          <w:vertAlign w:val="subscript"/>
        </w:rPr>
        <w:t xml:space="preserve"> (1</w:t>
      </w:r>
      <w:r>
        <w:rPr>
          <w:vertAlign w:val="subscript"/>
        </w:rPr>
        <w:t>.</w:t>
      </w:r>
      <w:r w:rsidRPr="000A11F6">
        <w:rPr>
          <w:vertAlign w:val="subscript"/>
        </w:rPr>
        <w:t>140)</w:t>
      </w:r>
      <w:r w:rsidRPr="000A11F6">
        <w:t xml:space="preserve"> = 12.119</w:t>
      </w:r>
      <w:r>
        <w:t xml:space="preserve">; SOR: </w:t>
      </w:r>
      <w:r w:rsidRPr="000A11F6">
        <w:t>F</w:t>
      </w:r>
      <w:r w:rsidRPr="000A11F6">
        <w:rPr>
          <w:vertAlign w:val="subscript"/>
        </w:rPr>
        <w:t xml:space="preserve"> (1</w:t>
      </w:r>
      <w:r>
        <w:rPr>
          <w:vertAlign w:val="subscript"/>
        </w:rPr>
        <w:t>.</w:t>
      </w:r>
      <w:r w:rsidRPr="000A11F6">
        <w:rPr>
          <w:vertAlign w:val="subscript"/>
        </w:rPr>
        <w:t>140)</w:t>
      </w:r>
      <w:r w:rsidRPr="000A11F6">
        <w:t xml:space="preserve"> = 3.634</w:t>
      </w:r>
      <w:r>
        <w:t>,</w:t>
      </w:r>
      <w:r w:rsidRPr="000A11F6">
        <w:t xml:space="preserve"> p= 0.059</w:t>
      </w:r>
      <w:r>
        <w:t>; BC:</w:t>
      </w:r>
      <w:r w:rsidRPr="000A11F6">
        <w:t xml:space="preserve"> </w:t>
      </w:r>
      <w:r w:rsidR="00A16C00">
        <w:t>F</w:t>
      </w:r>
      <w:r w:rsidRPr="000A11F6">
        <w:rPr>
          <w:vertAlign w:val="subscript"/>
        </w:rPr>
        <w:t>(1</w:t>
      </w:r>
      <w:r>
        <w:rPr>
          <w:vertAlign w:val="subscript"/>
        </w:rPr>
        <w:t>.</w:t>
      </w:r>
      <w:r w:rsidRPr="000A11F6">
        <w:rPr>
          <w:vertAlign w:val="subscript"/>
        </w:rPr>
        <w:t>140)</w:t>
      </w:r>
      <w:r w:rsidRPr="000A11F6">
        <w:t xml:space="preserve"> = 0.103</w:t>
      </w:r>
      <w:r>
        <w:t>,</w:t>
      </w:r>
      <w:r w:rsidRPr="000A11F6">
        <w:t xml:space="preserve"> p=</w:t>
      </w:r>
      <w:r w:rsidR="00A16C00">
        <w:t xml:space="preserve"> </w:t>
      </w:r>
      <w:r w:rsidRPr="000A11F6">
        <w:t>0.749</w:t>
      </w:r>
      <w:r>
        <w:t>).</w:t>
      </w:r>
      <w:r w:rsidR="0032555D">
        <w:t xml:space="preserve"> </w:t>
      </w:r>
      <w:commentRangeEnd w:id="76"/>
      <w:r w:rsidR="00DF27C1">
        <w:rPr>
          <w:rStyle w:val="CommentReference"/>
        </w:rPr>
        <w:commentReference w:id="76"/>
      </w:r>
      <w:r w:rsidRPr="0055097E">
        <w:t xml:space="preserve">The overall dissimilarity </w:t>
      </w:r>
      <w:r w:rsidR="0032555D">
        <w:t xml:space="preserve">of </w:t>
      </w:r>
      <w:r w:rsidRPr="0055097E">
        <w:t>interactions and dissimilarity caused by species turnover significantly increases with</w:t>
      </w:r>
      <w:ins w:id="84" w:author="Ondřej Mottl" w:date="2025-01-06T10:19:00Z">
        <w:r w:rsidR="00DF27C1">
          <w:t xml:space="preserve"> geographical</w:t>
        </w:r>
      </w:ins>
      <w:r w:rsidRPr="0055097E">
        <w:t xml:space="preserve"> distance, but the rewiring </w:t>
      </w:r>
      <w:r w:rsidR="00B75B58">
        <w:t>did</w:t>
      </w:r>
      <w:r w:rsidRPr="0055097E">
        <w:t xml:space="preserve"> not significantly </w:t>
      </w:r>
      <w:r w:rsidR="00B75B58">
        <w:t>change</w:t>
      </w:r>
      <w:r w:rsidRPr="0055097E">
        <w:t xml:space="preserve"> with </w:t>
      </w:r>
      <w:ins w:id="85" w:author="Ondřej Mottl" w:date="2025-01-06T10:19:00Z">
        <w:r w:rsidR="00DF27C1">
          <w:t xml:space="preserve">geographical </w:t>
        </w:r>
      </w:ins>
      <w:r w:rsidRPr="0055097E">
        <w:t xml:space="preserve">distance </w:t>
      </w:r>
      <w:r w:rsidRPr="00A16C00">
        <w:t>(Table S</w:t>
      </w:r>
      <w:r w:rsidR="00A16C00" w:rsidRPr="00A16C00">
        <w:t>3</w:t>
      </w:r>
      <w:r w:rsidRPr="00A16C00">
        <w:t>).</w:t>
      </w:r>
      <w:r w:rsidRPr="0055097E">
        <w:t xml:space="preserve"> </w:t>
      </w:r>
    </w:p>
    <w:p w14:paraId="00000047" w14:textId="6FA6AD79" w:rsidR="0077309F" w:rsidRPr="008623B1" w:rsidRDefault="00F14300">
      <w:pPr>
        <w:pStyle w:val="Heading2"/>
        <w:pPrChange w:id="86" w:author="Ondřej Mottl" w:date="2025-01-06T07:48:00Z">
          <w:pPr>
            <w:spacing w:before="240" w:after="240" w:line="360" w:lineRule="auto"/>
            <w:jc w:val="both"/>
          </w:pPr>
        </w:pPrChange>
      </w:pPr>
      <w:r w:rsidRPr="008623B1">
        <w:t>Metapopulation model</w:t>
      </w:r>
    </w:p>
    <w:p w14:paraId="00000048" w14:textId="432603C7" w:rsidR="0077309F" w:rsidRDefault="00F14300">
      <w:pPr>
        <w:spacing w:before="240" w:after="240" w:line="360" w:lineRule="auto"/>
        <w:jc w:val="both"/>
        <w:rPr>
          <w:b/>
          <w:sz w:val="24"/>
          <w:szCs w:val="24"/>
          <w:highlight w:val="yellow"/>
        </w:rPr>
      </w:pPr>
      <w:r w:rsidRPr="008623B1">
        <w:t xml:space="preserve">With the metapopulation model </w:t>
      </w:r>
      <w:r w:rsidRPr="00A16C00">
        <w:t>(</w:t>
      </w:r>
      <w:r w:rsidR="00E35CFE" w:rsidRPr="00A16C00">
        <w:t>Fig</w:t>
      </w:r>
      <w:ins w:id="87" w:author="Basset, Yves" w:date="2025-01-06T21:08:00Z">
        <w:r w:rsidR="001C7B4F">
          <w:t>.</w:t>
        </w:r>
      </w:ins>
      <w:del w:id="88" w:author="Basset, Yves" w:date="2025-01-06T21:08:00Z">
        <w:r w:rsidR="00E35CFE" w:rsidRPr="00A16C00" w:rsidDel="001C7B4F">
          <w:delText>ure</w:delText>
        </w:r>
      </w:del>
      <w:r w:rsidR="00E35CFE" w:rsidRPr="00A16C00">
        <w:t xml:space="preserve"> 3</w:t>
      </w:r>
      <w:r w:rsidRPr="00A16C00">
        <w:t>)</w:t>
      </w:r>
      <w:r w:rsidRPr="008623B1">
        <w:t xml:space="preserve"> we asked if the difference in parasitoid and caterpillar beta diversity can be explained by metapopulation dynamics. We consider</w:t>
      </w:r>
      <w:r w:rsidR="00BB4DC8">
        <w:t>ed</w:t>
      </w:r>
      <w:r w:rsidRPr="008623B1">
        <w:t xml:space="preserve"> how the two colonization rates </w:t>
      </w:r>
      <w:proofErr w:type="spellStart"/>
      <w:r w:rsidRPr="008623B1">
        <w:t>m</w:t>
      </w:r>
      <w:r w:rsidRPr="000E7028">
        <w:rPr>
          <w:vertAlign w:val="subscript"/>
        </w:rPr>
        <w:t>H</w:t>
      </w:r>
      <w:proofErr w:type="spellEnd"/>
      <w:r w:rsidRPr="000E7028">
        <w:t xml:space="preserve"> and </w:t>
      </w:r>
      <w:proofErr w:type="spellStart"/>
      <w:r w:rsidRPr="000E7028">
        <w:t>m</w:t>
      </w:r>
      <w:r w:rsidRPr="000E7028">
        <w:rPr>
          <w:vertAlign w:val="subscript"/>
        </w:rPr>
        <w:t>P</w:t>
      </w:r>
      <w:proofErr w:type="spellEnd"/>
      <w:r w:rsidRPr="000E7028">
        <w:t xml:space="preserve"> affect the equilibrium fractions of three possible </w:t>
      </w:r>
      <w:r>
        <w:t>patch</w:t>
      </w:r>
      <w:r w:rsidRPr="000E7028">
        <w:t xml:space="preserve"> states</w:t>
      </w:r>
      <w:r w:rsidR="00BB4DC8">
        <w:t xml:space="preserve">, </w:t>
      </w:r>
      <w:r>
        <w:t>the patch representing a plant</w:t>
      </w:r>
      <w:r w:rsidRPr="000E7028">
        <w:t>. If the caterpillar colonization rate is below the caterpillar extinction rate (</w:t>
      </w:r>
      <w:proofErr w:type="spellStart"/>
      <w:r w:rsidRPr="000E7028">
        <w:t>m</w:t>
      </w:r>
      <w:r w:rsidRPr="000E7028">
        <w:rPr>
          <w:vertAlign w:val="subscript"/>
        </w:rPr>
        <w:t>H</w:t>
      </w:r>
      <w:proofErr w:type="spellEnd"/>
      <w:r w:rsidRPr="000E7028">
        <w:t xml:space="preserve">&lt; </w:t>
      </w:r>
      <w:proofErr w:type="spellStart"/>
      <w:r w:rsidRPr="000E7028">
        <w:t>μ</w:t>
      </w:r>
      <w:r w:rsidRPr="000E7028">
        <w:rPr>
          <w:vertAlign w:val="subscript"/>
        </w:rPr>
        <w:t>H</w:t>
      </w:r>
      <w:proofErr w:type="spellEnd"/>
      <w:r w:rsidRPr="000E7028">
        <w:t>=1)</w:t>
      </w:r>
      <w:r w:rsidR="00BB4DC8">
        <w:t>,</w:t>
      </w:r>
      <w:r w:rsidRPr="000E7028">
        <w:t xml:space="preserve"> neither the caterpillar nor the parasitoid will be able to persist in the landscape (light blue region in </w:t>
      </w:r>
      <w:r w:rsidR="00E35CFE">
        <w:t>Figure 3</w:t>
      </w:r>
      <w:r w:rsidRPr="000E7028">
        <w:t>). The caterpillar is viable if its colonization rate exceeds this threshold</w:t>
      </w:r>
      <w:r w:rsidR="00BB4DC8">
        <w:t xml:space="preserve">, and </w:t>
      </w:r>
      <w:r w:rsidRPr="000E7028">
        <w:t>(dark blue region)</w:t>
      </w:r>
      <w:r w:rsidR="00953676">
        <w:t>.</w:t>
      </w:r>
      <w:r w:rsidR="00BB4DC8">
        <w:t xml:space="preserve"> </w:t>
      </w:r>
      <w:commentRangeStart w:id="89"/>
      <w:r w:rsidR="00BB4DC8">
        <w:t>Y</w:t>
      </w:r>
      <w:r w:rsidRPr="000E7028">
        <w:t>et the parasitoid will only be viable if both colonization rates are sufficiently high (light green region). Even if the parasitoid is viable</w:t>
      </w:r>
      <w:r w:rsidR="004C1ABA">
        <w:t>,</w:t>
      </w:r>
      <w:r w:rsidRPr="000E7028">
        <w:t xml:space="preserve"> it will be rare unless both colonization rates</w:t>
      </w:r>
      <w:commentRangeStart w:id="90"/>
      <w:r w:rsidRPr="000E7028">
        <w:t xml:space="preserve"> are particularly high </w:t>
      </w:r>
      <w:commentRangeEnd w:id="90"/>
      <w:r>
        <w:commentReference w:id="90"/>
      </w:r>
      <w:r w:rsidRPr="000E7028">
        <w:t xml:space="preserve">(the dark green region shows where the parasitoid is present in </w:t>
      </w:r>
      <w:proofErr w:type="gramStart"/>
      <w:r w:rsidRPr="000E7028">
        <w:t>the majority of</w:t>
      </w:r>
      <w:proofErr w:type="gramEnd"/>
      <w:r w:rsidRPr="000E7028">
        <w:t xml:space="preserve"> occupied sites). </w:t>
      </w:r>
      <w:commentRangeEnd w:id="89"/>
      <w:r w:rsidR="00BB4DC8">
        <w:rPr>
          <w:rStyle w:val="CommentReference"/>
        </w:rPr>
        <w:commentReference w:id="89"/>
      </w:r>
      <w:r w:rsidRPr="000E7028">
        <w:t xml:space="preserve">In the example of </w:t>
      </w:r>
      <w:r w:rsidR="00E35CFE">
        <w:t>Figure 3</w:t>
      </w:r>
      <w:r w:rsidRPr="000E7028">
        <w:t xml:space="preserve"> we have set </w:t>
      </w:r>
      <w:proofErr w:type="spellStart"/>
      <w:r w:rsidRPr="000E7028">
        <w:t>μ</w:t>
      </w:r>
      <w:r w:rsidRPr="000E7028">
        <w:rPr>
          <w:vertAlign w:val="subscript"/>
        </w:rPr>
        <w:t>H</w:t>
      </w:r>
      <w:proofErr w:type="spellEnd"/>
      <w:r w:rsidRPr="000E7028">
        <w:rPr>
          <w:vertAlign w:val="subscript"/>
        </w:rPr>
        <w:t xml:space="preserve"> </w:t>
      </w:r>
      <w:r w:rsidRPr="000E7028">
        <w:t xml:space="preserve">=1 and </w:t>
      </w:r>
      <w:proofErr w:type="spellStart"/>
      <w:r w:rsidRPr="000E7028">
        <w:t>μ</w:t>
      </w:r>
      <w:r w:rsidRPr="000E7028">
        <w:rPr>
          <w:vertAlign w:val="subscript"/>
        </w:rPr>
        <w:t>P</w:t>
      </w:r>
      <w:proofErr w:type="spellEnd"/>
      <w:r w:rsidRPr="000E7028">
        <w:rPr>
          <w:vertAlign w:val="subscript"/>
        </w:rPr>
        <w:t xml:space="preserve"> </w:t>
      </w:r>
      <w:r w:rsidRPr="000E7028">
        <w:t xml:space="preserve">=2 </w:t>
      </w:r>
      <w:r>
        <w:t xml:space="preserve">assuming </w:t>
      </w:r>
      <w:r w:rsidRPr="000E7028">
        <w:t xml:space="preserve">parasitoid presence </w:t>
      </w:r>
      <w:r>
        <w:t>to</w:t>
      </w:r>
      <w:r w:rsidRPr="00D93FD8">
        <w:t xml:space="preserve"> </w:t>
      </w:r>
      <w:r w:rsidRPr="000E7028">
        <w:t>hasten local extinctions of the caterpillar host</w:t>
      </w:r>
      <w:r w:rsidR="00953676">
        <w:t>.</w:t>
      </w:r>
      <w:r w:rsidRPr="000E7028">
        <w:t xml:space="preserve"> </w:t>
      </w:r>
      <w:r w:rsidR="00BB4DC8">
        <w:t>Y</w:t>
      </w:r>
      <w:r w:rsidRPr="000E7028">
        <w:t>et</w:t>
      </w:r>
      <w:r w:rsidR="00BB4DC8">
        <w:t>,</w:t>
      </w:r>
      <w:r w:rsidRPr="000E7028">
        <w:t xml:space="preserve"> altering these parameters subject to </w:t>
      </w:r>
      <w:proofErr w:type="spellStart"/>
      <w:r w:rsidRPr="000E7028">
        <w:t>μ</w:t>
      </w:r>
      <w:proofErr w:type="gramStart"/>
      <w:r w:rsidRPr="000E7028">
        <w:rPr>
          <w:vertAlign w:val="subscript"/>
        </w:rPr>
        <w:t>P</w:t>
      </w:r>
      <w:proofErr w:type="spellEnd"/>
      <w:r w:rsidRPr="000E7028">
        <w:rPr>
          <w:vertAlign w:val="subscript"/>
        </w:rPr>
        <w:t xml:space="preserve"> </w:t>
      </w:r>
      <w:r w:rsidRPr="000E7028">
        <w:t xml:space="preserve"> &gt;</w:t>
      </w:r>
      <w:proofErr w:type="gramEnd"/>
      <w:r w:rsidRPr="000E7028">
        <w:t>=</w:t>
      </w:r>
      <w:proofErr w:type="spellStart"/>
      <w:r w:rsidRPr="000E7028">
        <w:t>μ</w:t>
      </w:r>
      <w:r w:rsidRPr="000E7028">
        <w:rPr>
          <w:vertAlign w:val="subscript"/>
        </w:rPr>
        <w:t>H</w:t>
      </w:r>
      <w:proofErr w:type="spellEnd"/>
      <w:r w:rsidRPr="000E7028">
        <w:rPr>
          <w:vertAlign w:val="subscript"/>
        </w:rPr>
        <w:t xml:space="preserve"> </w:t>
      </w:r>
      <w:r w:rsidRPr="000E7028">
        <w:t>&gt; 0 does not affect the qualitative outcomes shown.</w:t>
      </w:r>
      <w:r>
        <w:br w:type="page"/>
      </w:r>
    </w:p>
    <w:p w14:paraId="00000049" w14:textId="16D3C33B" w:rsidR="0077309F" w:rsidRDefault="00155BB8">
      <w:pPr>
        <w:spacing w:before="240" w:after="240" w:line="360" w:lineRule="auto"/>
        <w:jc w:val="both"/>
        <w:rPr>
          <w:b/>
          <w:sz w:val="24"/>
          <w:szCs w:val="24"/>
        </w:rPr>
      </w:pPr>
      <w:r w:rsidRPr="00155BB8">
        <w:rPr>
          <w:b/>
          <w:noProof/>
          <w:sz w:val="24"/>
          <w:szCs w:val="24"/>
        </w:rPr>
        <w:object w:dxaOrig="9045" w:dyaOrig="11040" w14:anchorId="3E7FC0EE">
          <v:shape id="_x0000_i1026" type="#_x0000_t75" alt="" style="width:330.75pt;height:406.5pt;mso-width-percent:0;mso-height-percent:0;mso-width-percent:0;mso-height-percent:0" o:ole="">
            <v:imagedata r:id="rId16" o:title=""/>
          </v:shape>
          <o:OLEObject Type="Embed" ProgID="Acrobat.Document.DC" ShapeID="_x0000_i1026" DrawAspect="Content" ObjectID="_1799561867" r:id="rId17"/>
        </w:object>
      </w:r>
    </w:p>
    <w:p w14:paraId="00000064" w14:textId="500D1702" w:rsidR="0077309F" w:rsidRDefault="00E35CFE">
      <w:commentRangeStart w:id="91"/>
      <w:commentRangeStart w:id="92"/>
      <w:r>
        <w:rPr>
          <w:b/>
        </w:rPr>
        <w:t>Figure 3</w:t>
      </w:r>
      <w:r w:rsidR="00F14300">
        <w:t xml:space="preserve"> </w:t>
      </w:r>
      <w:commentRangeEnd w:id="91"/>
      <w:r w:rsidR="00DF27C1">
        <w:rPr>
          <w:rStyle w:val="CommentReference"/>
        </w:rPr>
        <w:commentReference w:id="91"/>
      </w:r>
      <w:r w:rsidR="00F14300">
        <w:t xml:space="preserve">A) Diagram of the </w:t>
      </w:r>
      <w:r w:rsidR="00BB4DC8">
        <w:t>caterpillar</w:t>
      </w:r>
      <w:r w:rsidR="00F14300">
        <w:t>-parasitoid metapopulation model</w:t>
      </w:r>
      <w:r w:rsidR="00953676">
        <w:t>.</w:t>
      </w:r>
      <w:r w:rsidR="00F14300">
        <w:t xml:space="preserve"> </w:t>
      </w:r>
      <w:r w:rsidR="00BB4DC8">
        <w:t>The ovals represent</w:t>
      </w:r>
      <w:r w:rsidR="00F14300">
        <w:t xml:space="preserve"> the three possible states of each patch (plant) </w:t>
      </w:r>
      <w:commentRangeEnd w:id="92"/>
      <w:r w:rsidR="00BB4DC8">
        <w:rPr>
          <w:rStyle w:val="CommentReference"/>
        </w:rPr>
        <w:commentReference w:id="92"/>
      </w:r>
      <w:r w:rsidR="00F14300">
        <w:t>and the arrows show the transition rates between states. B) The stable equilibrium outcome of the above model depending on the two colonization rate parameters</w:t>
      </w:r>
      <w:r w:rsidR="00BB4DC8">
        <w:t>,</w:t>
      </w:r>
      <w:r w:rsidR="00F14300">
        <w:t xml:space="preserve"> where the extinction rates are set to μ H = 1 and μ P = 2.</w:t>
      </w:r>
    </w:p>
    <w:p w14:paraId="00000066" w14:textId="77777777" w:rsidR="0077309F" w:rsidRDefault="00F14300">
      <w:pPr>
        <w:spacing w:before="240" w:after="240"/>
        <w:jc w:val="both"/>
        <w:rPr>
          <w:b/>
          <w:sz w:val="24"/>
          <w:szCs w:val="24"/>
        </w:rPr>
      </w:pPr>
      <w:r>
        <w:br w:type="page"/>
      </w:r>
    </w:p>
    <w:p w14:paraId="429BAB6B" w14:textId="77777777" w:rsidR="004C1ABA" w:rsidRPr="00D93FD8" w:rsidRDefault="004C1ABA" w:rsidP="00AC59F2">
      <w:pPr>
        <w:pStyle w:val="Heading1"/>
        <w:spacing w:line="360" w:lineRule="auto"/>
        <w:rPr>
          <w:sz w:val="24"/>
          <w:szCs w:val="24"/>
        </w:rPr>
      </w:pPr>
      <w:bookmarkStart w:id="93" w:name="_heading=h.1fob9te" w:colFirst="0" w:colLast="0"/>
      <w:bookmarkEnd w:id="93"/>
      <w:r w:rsidRPr="00B310D0">
        <w:rPr>
          <w:b/>
          <w:sz w:val="24"/>
          <w:szCs w:val="24"/>
        </w:rPr>
        <w:lastRenderedPageBreak/>
        <w:t>Discussion</w:t>
      </w:r>
    </w:p>
    <w:p w14:paraId="690BF21F" w14:textId="544CA6D0" w:rsidR="004C1ABA" w:rsidRDefault="004C1ABA" w:rsidP="00AC59F2">
      <w:pPr>
        <w:spacing w:before="240" w:after="240" w:line="360" w:lineRule="auto"/>
        <w:jc w:val="both"/>
        <w:rPr>
          <w:b/>
        </w:rPr>
      </w:pPr>
      <w:r>
        <w:t xml:space="preserve">We found </w:t>
      </w:r>
      <w:commentRangeStart w:id="94"/>
      <w:r>
        <w:t>high</w:t>
      </w:r>
      <w:r w:rsidR="002417B7">
        <w:t>er</w:t>
      </w:r>
      <w:r>
        <w:t xml:space="preserve"> beta diversity of parasitoids </w:t>
      </w:r>
      <w:commentRangeEnd w:id="94"/>
      <w:r w:rsidR="00FD22DE">
        <w:rPr>
          <w:rStyle w:val="CommentReference"/>
        </w:rPr>
        <w:commentReference w:id="94"/>
      </w:r>
      <w:ins w:id="95" w:author="Whitfield, Jim" w:date="2025-01-07T14:28:00Z">
        <w:r w:rsidR="001970FC">
          <w:t xml:space="preserve">as </w:t>
        </w:r>
      </w:ins>
      <w:r>
        <w:t xml:space="preserve">compared to </w:t>
      </w:r>
      <w:ins w:id="96" w:author="Whitfield, Jim" w:date="2025-01-07T14:28:00Z">
        <w:r w:rsidR="001970FC">
          <w:t xml:space="preserve">that of </w:t>
        </w:r>
      </w:ins>
      <w:r>
        <w:t>their caterpillar hosts across 75.000 km</w:t>
      </w:r>
      <w:r w:rsidRPr="00341E7E">
        <w:rPr>
          <w:vertAlign w:val="superscript"/>
        </w:rPr>
        <w:t>2</w:t>
      </w:r>
      <w:r>
        <w:rPr>
          <w:sz w:val="16"/>
          <w:szCs w:val="16"/>
        </w:rPr>
        <w:t xml:space="preserve"> </w:t>
      </w:r>
      <w:r>
        <w:t xml:space="preserve">of contiguous lowland rainforest. The beta diversity is mostly due to species turnover rather than </w:t>
      </w:r>
      <w:ins w:id="97" w:author="Whitfield, Jim" w:date="2025-01-07T14:28:00Z">
        <w:r w:rsidR="001970FC">
          <w:t xml:space="preserve">to </w:t>
        </w:r>
      </w:ins>
      <w:r>
        <w:t>nested community composition or rewired species interactions. A parsimonious interpretation of our host-parasitoid model suggests that the observed patterns are due to a</w:t>
      </w:r>
      <w:ins w:id="98" w:author="Whitfield, Jim" w:date="2025-01-07T14:28:00Z">
        <w:r w:rsidR="001970FC">
          <w:t xml:space="preserve"> highl</w:t>
        </w:r>
      </w:ins>
      <w:del w:id="99" w:author="Whitfield, Jim" w:date="2025-01-07T14:28:00Z">
        <w:r w:rsidDel="001970FC">
          <w:delText xml:space="preserve"> </w:delText>
        </w:r>
        <w:commentRangeStart w:id="100"/>
        <w:r w:rsidDel="001970FC">
          <w:delText>ver</w:delText>
        </w:r>
      </w:del>
      <w:r>
        <w:t>y dynamic metapopulation process</w:t>
      </w:r>
      <w:commentRangeEnd w:id="100"/>
      <w:r w:rsidR="001C7B4F">
        <w:rPr>
          <w:rStyle w:val="CommentReference"/>
        </w:rPr>
        <w:commentReference w:id="100"/>
      </w:r>
      <w:r>
        <w:t xml:space="preserve">, especially in parasitoids. The beta diversity is thus cascading up the trophic network as the lower level creates heterogeneity for the upper level, despite the </w:t>
      </w:r>
      <w:commentRangeStart w:id="101"/>
      <w:r>
        <w:t xml:space="preserve">largely </w:t>
      </w:r>
      <w:commentRangeEnd w:id="101"/>
      <w:r w:rsidR="001C7B4F">
        <w:rPr>
          <w:rStyle w:val="CommentReference"/>
        </w:rPr>
        <w:commentReference w:id="101"/>
      </w:r>
      <w:r>
        <w:t>homogenous environment of lowland tropical forest</w:t>
      </w:r>
      <w:r w:rsidR="00795D14">
        <w:t>s</w:t>
      </w:r>
      <w:r>
        <w:t>.</w:t>
      </w:r>
    </w:p>
    <w:p w14:paraId="0A548FB1" w14:textId="77777777" w:rsidR="004C1ABA" w:rsidRPr="002417B7" w:rsidRDefault="004C1ABA">
      <w:pPr>
        <w:pStyle w:val="Heading2"/>
        <w:pPrChange w:id="102" w:author="Ondřej Mottl" w:date="2025-01-06T07:48:00Z">
          <w:pPr>
            <w:spacing w:before="240" w:after="240" w:line="360" w:lineRule="auto"/>
            <w:jc w:val="both"/>
          </w:pPr>
        </w:pPrChange>
      </w:pPr>
      <w:r w:rsidRPr="002417B7">
        <w:t>Higher beta diversity in parasitoids than in caterpillars</w:t>
      </w:r>
    </w:p>
    <w:p w14:paraId="69193983" w14:textId="60E8C885" w:rsidR="004C1ABA" w:rsidRDefault="004C1ABA" w:rsidP="00AC59F2">
      <w:pPr>
        <w:spacing w:before="240" w:after="240" w:line="360" w:lineRule="auto"/>
        <w:jc w:val="both"/>
      </w:pPr>
      <w:r>
        <w:t xml:space="preserve">High beta diversity is usually connected with environmental gradients </w:t>
      </w:r>
      <w:sdt>
        <w:sdtPr>
          <w:rPr>
            <w:color w:val="000000"/>
          </w:rPr>
          <w:tag w:val="MENDELEY_CITATION_v3_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"/>
          <w:id w:val="486133417"/>
          <w:placeholder>
            <w:docPart w:val="03E76CD8D17C4D2AAE7E094F0D028CC0"/>
          </w:placeholder>
        </w:sdtPr>
        <w:sdtContent>
          <w:r w:rsidR="00A932C0" w:rsidRPr="00A932C0">
            <w:rPr>
              <w:rFonts w:eastAsia="Times New Roman"/>
              <w:color w:val="000000"/>
            </w:rPr>
            <w:t xml:space="preserve">(Fontana </w:t>
          </w:r>
          <w:r w:rsidR="00A932C0" w:rsidRPr="00A932C0">
            <w:rPr>
              <w:rFonts w:eastAsia="Times New Roman"/>
              <w:i/>
              <w:iCs/>
              <w:color w:val="000000"/>
            </w:rPr>
            <w:t>et al.</w:t>
          </w:r>
          <w:r w:rsidR="00A932C0" w:rsidRPr="00A932C0">
            <w:rPr>
              <w:rFonts w:eastAsia="Times New Roman"/>
              <w:color w:val="000000"/>
            </w:rPr>
            <w:t xml:space="preserve"> 2020)</w:t>
          </w:r>
        </w:sdtContent>
      </w:sdt>
      <w:r>
        <w:t xml:space="preserve">. Yet, we find much higher beta diversity in parasitoids than in their caterpillar hosts despite low heterogeneity of the </w:t>
      </w:r>
      <w:r w:rsidR="002417B7">
        <w:t xml:space="preserve">abiotic </w:t>
      </w:r>
      <w:r>
        <w:t xml:space="preserve">environment. This evidence of cascading diversity is consistent across all three beta diversity indices we employed. Trophic levels usually differ in abundance which can complicate comparisons of beta diversity </w:t>
      </w:r>
      <w:sdt>
        <w:sdtPr>
          <w:rPr>
            <w:color w:val="000000"/>
          </w:rPr>
          <w:tag w:val="MENDELEY_CITATION_v3_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"/>
          <w:id w:val="828099369"/>
          <w:placeholder>
            <w:docPart w:val="03E76CD8D17C4D2AAE7E094F0D028CC0"/>
          </w:placeholder>
        </w:sdtPr>
        <w:sdtContent>
          <w:r w:rsidR="00A932C0" w:rsidRPr="00A932C0">
            <w:rPr>
              <w:rFonts w:eastAsia="Times New Roman"/>
              <w:color w:val="000000"/>
            </w:rPr>
            <w:t>(Novotny &amp; Weiblen 2005)</w:t>
          </w:r>
        </w:sdtContent>
      </w:sdt>
      <w:r>
        <w:t>. However, only a small part of the difference between parasitoids and caterpillars can be explained by differences in sample size, as the caterpillar dataset rarefied to the size of the parasitoid dataset retains low beta diversity. Likewise, plants and parasitoids rare in our dataset have little influence on overall parasitoid beta diversity and do not inflate it. The additional analyses therefore support robu</w:t>
      </w:r>
      <w:r w:rsidR="002417B7">
        <w:t>stness of the observed pattern.</w:t>
      </w:r>
    </w:p>
    <w:p w14:paraId="07C049FC" w14:textId="1F60D8E9" w:rsidR="004C1ABA" w:rsidRPr="005766AC" w:rsidRDefault="004C1ABA" w:rsidP="00AC59F2">
      <w:pPr>
        <w:spacing w:before="240" w:after="240" w:line="360" w:lineRule="auto"/>
        <w:jc w:val="both"/>
      </w:pPr>
      <w:commentRangeStart w:id="103"/>
      <w:r>
        <w:t>Repeated sampling at one of the study sites allows some insight into temporal change. Beta diversity was much higher for parasitoids, demonstrating quicker temporal turnover at the higher trophic level.</w:t>
      </w:r>
      <w:r w:rsidRPr="005766AC">
        <w:rPr>
          <w:i/>
        </w:rPr>
        <w:t xml:space="preserve"> </w:t>
      </w:r>
      <w:r>
        <w:t xml:space="preserve">The cause of the turnover could be rapid metapopulation dynamics of </w:t>
      </w:r>
      <w:proofErr w:type="spellStart"/>
      <w:r>
        <w:t>parasitods</w:t>
      </w:r>
      <w:proofErr w:type="spellEnd"/>
      <w:r>
        <w:t>. Alternatively, i</w:t>
      </w:r>
      <w:r w:rsidRPr="005766AC">
        <w:t xml:space="preserve">t could be an effect of seasonality, </w:t>
      </w:r>
      <w:r>
        <w:t>which would however need to be</w:t>
      </w:r>
      <w:r w:rsidRPr="005766AC">
        <w:t xml:space="preserve"> specific to parasitoids and not </w:t>
      </w:r>
      <w:r>
        <w:t>caterpillars.</w:t>
      </w:r>
      <w:commentRangeEnd w:id="103"/>
      <w:r w:rsidR="008E4095">
        <w:rPr>
          <w:rStyle w:val="CommentReference"/>
        </w:rPr>
        <w:commentReference w:id="103"/>
      </w:r>
    </w:p>
    <w:p w14:paraId="76E2F188" w14:textId="5ADF8E90" w:rsidR="004C1ABA" w:rsidRDefault="004C1ABA" w:rsidP="00AC59F2">
      <w:pPr>
        <w:spacing w:before="240" w:after="240" w:line="360" w:lineRule="auto"/>
        <w:jc w:val="both"/>
      </w:pPr>
      <w:r>
        <w:t>Beta diversity of plants and caterpillars ha</w:t>
      </w:r>
      <w:r w:rsidR="00795D14">
        <w:t>s</w:t>
      </w:r>
      <w:r>
        <w:t xml:space="preserve"> already previously been found low in our study region, without any clear environmental barrier </w:t>
      </w:r>
      <w:sdt>
        <w:sdtPr>
          <w:rPr>
            <w:color w:val="000000"/>
          </w:rPr>
          <w:tag w:val="MENDELEY_CITATION_v3_eyJjaXRhdGlvbklEIjoiTUVOREVMRVlfQ0lUQVRJT05fYzBkNTk2MDgtYTE2Zi00YzM1LWExNmQtMDViMzc4NDk2ZDk4IiwicHJvcGVydGllcyI6eyJub3RlSW5kZXgiOjB9LCJpc0VkaXRlZCI6ZmFsc2UsIm1hbnVhbE92ZXJyaWRlIjp7ImlzTWFudWFsbHlPdmVycmlkZGVuIjpmYWxzZSwiY2l0ZXByb2NUZXh0IjoiKE5vdm90bnkgPGk+ZXQgYWwuPC9pPiAyMDA3KSIsIm1hbnVhbE92ZXJyaWRlVGV4dCI6Ii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
          <w:id w:val="476501199"/>
          <w:placeholder>
            <w:docPart w:val="DefaultPlaceholder_-1854013440"/>
          </w:placeholder>
        </w:sdtPr>
        <w:sdtContent>
          <w:r w:rsidR="00A932C0" w:rsidRPr="00A932C0">
            <w:rPr>
              <w:rFonts w:eastAsia="Times New Roman"/>
              <w:color w:val="000000"/>
            </w:rPr>
            <w:t xml:space="preserve">(Novotny </w:t>
          </w:r>
          <w:r w:rsidR="00A932C0" w:rsidRPr="00A932C0">
            <w:rPr>
              <w:rFonts w:eastAsia="Times New Roman"/>
              <w:i/>
              <w:iCs/>
              <w:color w:val="000000"/>
            </w:rPr>
            <w:t>et al.</w:t>
          </w:r>
          <w:r w:rsidR="00A932C0" w:rsidRPr="00A932C0">
            <w:rPr>
              <w:rFonts w:eastAsia="Times New Roman"/>
              <w:color w:val="000000"/>
            </w:rPr>
            <w:t xml:space="preserve"> 2007)</w:t>
          </w:r>
        </w:sdtContent>
      </w:sdt>
      <w:r>
        <w:t xml:space="preserve">. </w:t>
      </w:r>
      <w:commentRangeStart w:id="104"/>
      <w:r>
        <w:t xml:space="preserve">Major environmental variables like temperature, humidity, rainfall, and solar radiation do not exhibit any trends in their means or variance across the study area </w:t>
      </w:r>
      <w:sdt>
        <w:sdtPr>
          <w:rPr>
            <w:color w:val="000000"/>
          </w:rPr>
          <w:tag w:val="MENDELEY_CITATION_v3_eyJjaXRhdGlvbklEIjoiTUVOREVMRVlfQ0lUQVRJT05fYjBkYzU2YTAtM2ZiMi00MGI1LTg2MTMtNTU3ODIxMzBmYWZiIiwicHJvcGVydGllcyI6eyJub3RlSW5kZXgiOjB9LCJpc0VkaXRlZCI6ZmFsc2UsIm1hbnVhbE92ZXJyaWRlIjp7ImlzTWFudWFsbHlPdmVycmlkZGVuIjp0cnVlLCJjaXRlcHJvY1RleHQiOiIoTm92b3RueSA8aT5ldCBhbC48L2k+IDIwMDcpIiwibWFudWFsT3ZlcnJpZGVUZXh0IjoiKE5vdm90bnkgZXQgYWwuLCAyMDA3KS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
          <w:id w:val="-1925173211"/>
          <w:placeholder>
            <w:docPart w:val="DefaultPlaceholder_-1854013440"/>
          </w:placeholder>
        </w:sdtPr>
        <w:sdtContent>
          <w:r w:rsidR="00A932C0" w:rsidRPr="00A932C0">
            <w:rPr>
              <w:rFonts w:eastAsia="Times New Roman"/>
              <w:color w:val="000000"/>
            </w:rPr>
            <w:t>(Novotny et al., 2007)</w:t>
          </w:r>
        </w:sdtContent>
      </w:sdt>
      <w:r>
        <w:t xml:space="preserve">. </w:t>
      </w:r>
      <w:commentRangeEnd w:id="104"/>
      <w:r w:rsidR="002417B7">
        <w:rPr>
          <w:rStyle w:val="CommentReference"/>
        </w:rPr>
        <w:commentReference w:id="104"/>
      </w:r>
      <w:r>
        <w:t xml:space="preserve">It is unlikely that any other trends in environmental variables would </w:t>
      </w:r>
      <w:r w:rsidR="00795D14">
        <w:t xml:space="preserve">selectively </w:t>
      </w:r>
      <w:r>
        <w:t>affect the parasitoids but not caterpillars or plants. Strong immigration or emigration from the study region could also</w:t>
      </w:r>
      <w:r w:rsidR="00795D14">
        <w:t>,</w:t>
      </w:r>
      <w:r>
        <w:t xml:space="preserve"> in </w:t>
      </w:r>
      <w:r>
        <w:lastRenderedPageBreak/>
        <w:t>theory</w:t>
      </w:r>
      <w:r w:rsidR="00795D14">
        <w:t>,</w:t>
      </w:r>
      <w:r>
        <w:t xml:space="preserve"> explain the observed pattern but would again have to affect only parasitoids</w:t>
      </w:r>
      <w:r w:rsidR="002417B7">
        <w:t>, which is unlikely</w:t>
      </w:r>
      <w:r>
        <w:t>. Because of low seasonality, there are many overlapping generations of caterpillars and parasitoids per year</w:t>
      </w:r>
      <w:r w:rsidR="00795D14">
        <w:t>,</w:t>
      </w:r>
      <w:r>
        <w:t xml:space="preserve"> which likely equali</w:t>
      </w:r>
      <w:r w:rsidR="00795D14">
        <w:t>s</w:t>
      </w:r>
      <w:r>
        <w:t xml:space="preserve">es major migration in or out of the region. </w:t>
      </w:r>
      <w:r w:rsidR="002417B7">
        <w:t>S</w:t>
      </w:r>
      <w:r>
        <w:t xml:space="preserve">uch migration would have to concern a high proportion of the </w:t>
      </w:r>
      <w:r w:rsidR="004D371E">
        <w:t>hundreds</w:t>
      </w:r>
      <w:r>
        <w:t xml:space="preserve"> of parasitoid species studied to impact the overall pattern.</w:t>
      </w:r>
    </w:p>
    <w:p w14:paraId="7B58D5F4" w14:textId="785FC68B" w:rsidR="004C1ABA" w:rsidRDefault="004C1ABA" w:rsidP="00AC59F2">
      <w:pPr>
        <w:spacing w:before="240" w:after="240" w:line="360" w:lineRule="auto"/>
        <w:jc w:val="both"/>
      </w:pPr>
      <w:r>
        <w:t xml:space="preserve">Comparative data from other systems are very limited. However, Pereira </w:t>
      </w:r>
      <w:r w:rsidR="0032555D">
        <w:t xml:space="preserve">Martins </w:t>
      </w:r>
      <w:r>
        <w:rPr>
          <w:i/>
        </w:rPr>
        <w:t>et al.</w:t>
      </w:r>
      <w:r>
        <w:t xml:space="preserve"> </w:t>
      </w:r>
      <w:sdt>
        <w:sdtPr>
          <w:rPr>
            <w:color w:val="000000"/>
          </w:rPr>
          <w:tag w:val="MENDELEY_CITATION_v3_eyJjaXRhdGlvbklEIjoiTUVOREVMRVlfQ0lUQVRJT05fYWRkOTRiNTktYWYzYy00ZTc5LTkzYzQtMDg0YTNkYzkyYjI5IiwicHJvcGVydGllcyI6eyJub3RlSW5kZXgiOjAsIm1vZGUiOiJzdXBwcmVzcy1hdXRob3IifSwiaXNFZGl0ZWQiOmZhbHNlLCJtYW51YWxPdmVycmlkZSI6eyJpc01hbnVhbGx5T3ZlcnJpZGRlbiI6ZmFsc2UsImNpdGVwcm9jVGV4dCI6IigyMDE5KSIsIm1hbnVhbE92ZXJyaWRlVGV4dCI6IiJ9LCJjaXRhdGlvbkl0ZW1zIjpb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SwiZGlzcGxheUFzIjoic3VwcHJlc3MtYXV0aG9yIiwic3VwcHJlc3MtYXV0aG9yIjp0cnVlLCJjb21wb3NpdGUiOmZhbHNlLCJhdXRob3Itb25seSI6ZmFsc2V9XX0="/>
          <w:id w:val="-1144581199"/>
          <w:placeholder>
            <w:docPart w:val="DefaultPlaceholder_-1854013440"/>
          </w:placeholder>
        </w:sdtPr>
        <w:sdtContent>
          <w:r w:rsidR="00A932C0" w:rsidRPr="00A932C0">
            <w:rPr>
              <w:color w:val="000000"/>
            </w:rPr>
            <w:t>(2019)</w:t>
          </w:r>
        </w:sdtContent>
      </w:sdt>
      <w:r>
        <w:t xml:space="preserve"> showed an opposite pattern (higher beta diversity in herbivores than in parasitoids) in a </w:t>
      </w:r>
      <w:commentRangeStart w:id="105"/>
      <w:r>
        <w:t xml:space="preserve">system of Asteraceae plants, endophagous herbivores living inside plant flower heads, and their parasitoids in a Brazilian </w:t>
      </w:r>
      <w:proofErr w:type="spellStart"/>
      <w:r>
        <w:t>Cerrado</w:t>
      </w:r>
      <w:commentRangeEnd w:id="105"/>
      <w:proofErr w:type="spellEnd"/>
      <w:r w:rsidR="00F26A06">
        <w:rPr>
          <w:rStyle w:val="CommentReference"/>
        </w:rPr>
        <w:commentReference w:id="105"/>
      </w:r>
      <w:r>
        <w:t xml:space="preserve">. The different result could be due to herbivores </w:t>
      </w:r>
      <w:r w:rsidR="002417B7">
        <w:t xml:space="preserve">being much more specialized than parasitoids </w:t>
      </w:r>
      <w:r>
        <w:t xml:space="preserve">in </w:t>
      </w:r>
      <w:del w:id="106" w:author="Basset, Yves" w:date="2025-01-06T21:14:00Z">
        <w:r w:rsidR="0032555D" w:rsidDel="008E4095">
          <w:delText xml:space="preserve">Pereira Martins </w:delText>
        </w:r>
        <w:r w:rsidDel="008E4095">
          <w:rPr>
            <w:i/>
          </w:rPr>
          <w:delText>et al.</w:delText>
        </w:r>
        <w:r w:rsidDel="008E4095">
          <w:delText xml:space="preserve"> </w:delText>
        </w:r>
      </w:del>
      <w:customXmlDelRangeStart w:id="107" w:author="Basset, Yves" w:date="2025-01-06T21:14:00Z"/>
      <w:sdt>
        <w:sdtPr>
          <w:rPr>
            <w:color w:val="000000"/>
          </w:rPr>
          <w:tag w:val="MENDELEY_CITATION_v3_eyJjaXRhdGlvbklEIjoiTUVOREVMRVlfQ0lUQVRJT05fMjUyNzY2ZTgtMmRlYi00NzUwLWJlN2EtNTkwMTBjZmExZmNjIiwicHJvcGVydGllcyI6eyJub3RlSW5kZXgiOjAsIm1vZGUiOiJzdXBwcmVzcy1hdXRob3IifSwiaXNFZGl0ZWQiOmZhbHNlLCJtYW51YWxPdmVycmlkZSI6eyJpc01hbnVhbGx5T3ZlcnJpZGRlbiI6ZmFsc2UsImNpdGVwcm9jVGV4dCI6IigyMDE5KSIsIm1hbnVhbE92ZXJyaWRlVGV4dCI6IiJ9LCJjaXRhdGlvbkl0ZW1zIjpb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SwiZGlzcGxheUFzIjoic3VwcHJlc3MtYXV0aG9yIiwic3VwcHJlc3MtYXV0aG9yIjp0cnVlLCJjb21wb3NpdGUiOmZhbHNlLCJhdXRob3Itb25seSI6ZmFsc2V9XX0="/>
          <w:id w:val="1648467448"/>
          <w:placeholder>
            <w:docPart w:val="DefaultPlaceholder_-1854013440"/>
          </w:placeholder>
        </w:sdtPr>
        <w:sdtContent>
          <w:customXmlDelRangeEnd w:id="107"/>
          <w:del w:id="108" w:author="Basset, Yves" w:date="2025-01-06T21:14:00Z">
            <w:r w:rsidR="00A932C0" w:rsidRPr="00A932C0" w:rsidDel="008E4095">
              <w:rPr>
                <w:color w:val="000000"/>
              </w:rPr>
              <w:delText>(2019)</w:delText>
            </w:r>
          </w:del>
          <w:customXmlDelRangeStart w:id="109" w:author="Basset, Yves" w:date="2025-01-06T21:14:00Z"/>
        </w:sdtContent>
      </w:sdt>
      <w:customXmlDelRangeEnd w:id="109"/>
      <w:ins w:id="110" w:author="Basset, Yves" w:date="2025-01-06T21:14:00Z">
        <w:r w:rsidR="008E4095">
          <w:t>this</w:t>
        </w:r>
      </w:ins>
      <w:r>
        <w:t xml:space="preserve"> study</w:t>
      </w:r>
      <w:r w:rsidR="002417B7">
        <w:t>.</w:t>
      </w:r>
      <w:r>
        <w:t xml:space="preserve"> It is </w:t>
      </w:r>
      <w:r w:rsidR="002417B7">
        <w:t>also</w:t>
      </w:r>
      <w:r>
        <w:t xml:space="preserve"> possible that the </w:t>
      </w:r>
      <w:commentRangeStart w:id="111"/>
      <w:r w:rsidR="002417B7">
        <w:t xml:space="preserve">fragmented </w:t>
      </w:r>
      <w:proofErr w:type="spellStart"/>
      <w:r w:rsidR="002417B7">
        <w:t>Cer</w:t>
      </w:r>
      <w:ins w:id="112" w:author="Basset, Yves" w:date="2025-01-06T21:14:00Z">
        <w:r w:rsidR="008E4095">
          <w:t>r</w:t>
        </w:r>
      </w:ins>
      <w:r w:rsidR="002417B7">
        <w:t>ado</w:t>
      </w:r>
      <w:proofErr w:type="spellEnd"/>
      <w:r w:rsidR="002417B7">
        <w:t xml:space="preserve"> </w:t>
      </w:r>
      <w:r>
        <w:t xml:space="preserve">landscape </w:t>
      </w:r>
      <w:commentRangeEnd w:id="111"/>
      <w:r w:rsidR="008E4095">
        <w:rPr>
          <w:rStyle w:val="CommentReference"/>
        </w:rPr>
        <w:commentReference w:id="111"/>
      </w:r>
      <w:r>
        <w:t xml:space="preserve">already became </w:t>
      </w:r>
      <w:ins w:id="113" w:author="Whitfield, Jim" w:date="2025-01-07T14:30:00Z">
        <w:r w:rsidR="001970FC">
          <w:t>i</w:t>
        </w:r>
      </w:ins>
      <w:del w:id="114" w:author="Whitfield, Jim" w:date="2025-01-07T14:30:00Z">
        <w:r w:rsidDel="001970FC">
          <w:delText>u</w:delText>
        </w:r>
      </w:del>
      <w:r>
        <w:t>nviable for some parasitoids</w:t>
      </w:r>
      <w:r w:rsidR="002417B7">
        <w:t xml:space="preserve"> and only generalist and highly mobile species remained</w:t>
      </w:r>
      <w:r>
        <w:t>.</w:t>
      </w:r>
      <w:r w:rsidR="002417B7">
        <w:t xml:space="preserve"> </w:t>
      </w:r>
    </w:p>
    <w:p w14:paraId="1A14F30B" w14:textId="200C4010" w:rsidR="004C1ABA" w:rsidRDefault="004C1ABA" w:rsidP="00AC59F2">
      <w:pPr>
        <w:spacing w:before="240" w:after="240" w:line="360" w:lineRule="auto"/>
        <w:jc w:val="both"/>
        <w:rPr>
          <w:b/>
          <w:i/>
        </w:rPr>
      </w:pPr>
      <w:r>
        <w:t xml:space="preserve">The high beta diversity of parasitoids was largely due to species turnover rather than nestedness (species loss in some sites). Species turnover is usually thought to be associated with an environmental gradient </w:t>
      </w:r>
      <w:sdt>
        <w:sdtPr>
          <w:rPr>
            <w:color w:val="000000"/>
          </w:rPr>
          <w:tag w:val="MENDELEY_CITATION_v3_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"/>
          <w:id w:val="666746221"/>
          <w:placeholder>
            <w:docPart w:val="DefaultPlaceholder_-1854013440"/>
          </w:placeholder>
        </w:sdtPr>
        <w:sdtContent>
          <w:r w:rsidR="00A932C0" w:rsidRPr="00A932C0">
            <w:rPr>
              <w:rFonts w:eastAsia="Times New Roman"/>
              <w:color w:val="000000"/>
            </w:rPr>
            <w:t xml:space="preserve">(Kraft </w:t>
          </w:r>
          <w:r w:rsidR="00A932C0" w:rsidRPr="00A932C0">
            <w:rPr>
              <w:rFonts w:eastAsia="Times New Roman"/>
              <w:i/>
              <w:iCs/>
              <w:color w:val="000000"/>
            </w:rPr>
            <w:t>et al.</w:t>
          </w:r>
          <w:r w:rsidR="00A932C0" w:rsidRPr="00A932C0">
            <w:rPr>
              <w:rFonts w:eastAsia="Times New Roman"/>
              <w:color w:val="000000"/>
            </w:rPr>
            <w:t xml:space="preserve"> 2011)</w:t>
          </w:r>
        </w:sdtContent>
      </w:sdt>
      <w:r w:rsidR="00795D14">
        <w:t>.</w:t>
      </w:r>
      <w:r>
        <w:t xml:space="preserve"> In a lack of evidence for such </w:t>
      </w:r>
      <w:r w:rsidR="00795D14">
        <w:t xml:space="preserve">a </w:t>
      </w:r>
      <w:r>
        <w:t xml:space="preserve">gradient, the strong turnover at higher trophic level could be a footprint of dynamic changes. </w:t>
      </w:r>
      <w:bookmarkStart w:id="115" w:name="OLE_LINK1"/>
      <w:bookmarkStart w:id="116" w:name="OLE_LINK2"/>
      <w:r>
        <w:t xml:space="preserve">Parasitoids could be tracking the caterpillars with a delay across the landscape, resulting in fast metacommunity dynamics. </w:t>
      </w:r>
      <w:bookmarkEnd w:id="115"/>
      <w:bookmarkEnd w:id="116"/>
      <w:r>
        <w:t xml:space="preserve">We discuss this possibility further in a section on </w:t>
      </w:r>
      <w:r w:rsidR="002417B7">
        <w:t>the metapopulation model below.</w:t>
      </w:r>
    </w:p>
    <w:p w14:paraId="30BCBB26" w14:textId="5191CDF9" w:rsidR="004C1ABA" w:rsidRDefault="004C1ABA">
      <w:pPr>
        <w:pStyle w:val="Heading2"/>
        <w:pPrChange w:id="117" w:author="Ondřej Mottl" w:date="2025-01-06T07:48:00Z">
          <w:pPr>
            <w:spacing w:before="240" w:after="240" w:line="360" w:lineRule="auto"/>
            <w:jc w:val="both"/>
          </w:pPr>
        </w:pPrChange>
      </w:pPr>
      <w:r>
        <w:t>Beta div</w:t>
      </w:r>
      <w:r w:rsidR="002417B7">
        <w:t>ersity of food web interactions</w:t>
      </w:r>
    </w:p>
    <w:p w14:paraId="3218C6A3" w14:textId="4947E8E5" w:rsidR="00DA3EF9" w:rsidRPr="002417B7" w:rsidRDefault="004C1ABA" w:rsidP="00AC59F2">
      <w:pPr>
        <w:spacing w:before="240" w:after="240" w:line="360" w:lineRule="auto"/>
        <w:jc w:val="both"/>
        <w:rPr>
          <w:highlight w:val="yellow"/>
        </w:rPr>
      </w:pPr>
      <w:commentRangeStart w:id="118"/>
      <w:r w:rsidRPr="00EB709B">
        <w:t xml:space="preserve">Higher interaction dissimilarity </w:t>
      </w:r>
      <w:del w:id="119" w:author="Whitfield, Jim" w:date="2025-01-07T14:34:00Z">
        <w:r w:rsidRPr="00EB709B" w:rsidDel="001970FC">
          <w:delText xml:space="preserve">in parasitoid–caterpillar than plant–caterpillar networks corresponds with species betadiversity pattern discussed </w:delText>
        </w:r>
        <w:commentRangeStart w:id="120"/>
        <w:r w:rsidRPr="00EB709B" w:rsidDel="001970FC">
          <w:delText>above</w:delText>
        </w:r>
        <w:commentRangeEnd w:id="118"/>
        <w:r w:rsidDel="001970FC">
          <w:rPr>
            <w:rStyle w:val="CommentReference"/>
          </w:rPr>
          <w:commentReference w:id="118"/>
        </w:r>
        <w:commentRangeEnd w:id="120"/>
        <w:r w:rsidR="001970FC" w:rsidDel="001970FC">
          <w:rPr>
            <w:rStyle w:val="CommentReference"/>
          </w:rPr>
          <w:commentReference w:id="120"/>
        </w:r>
        <w:r w:rsidRPr="00EB709B" w:rsidDel="001970FC">
          <w:delText>.</w:delText>
        </w:r>
        <w:r w:rsidDel="001970FC">
          <w:delText xml:space="preserve"> The differences in both parasitoid–caterpillar and plant–caterpillar interactions </w:delText>
        </w:r>
      </w:del>
      <w:r>
        <w:t>w</w:t>
      </w:r>
      <w:ins w:id="121" w:author="Whitfield, Jim" w:date="2025-01-07T14:34:00Z">
        <w:r w:rsidR="001970FC">
          <w:t>as</w:t>
        </w:r>
      </w:ins>
      <w:del w:id="122" w:author="Whitfield, Jim" w:date="2025-01-07T14:34:00Z">
        <w:r w:rsidDel="001970FC">
          <w:delText>ere</w:delText>
        </w:r>
      </w:del>
      <w:r>
        <w:t xml:space="preserve"> caused mainly by species turnover, and not by rewiring. The interaction fidelity is thus high across space. When one of the partners was missing, the interaction was mostly absent rather than being rewired to a different partner. This is an important finding, as interaction specificity data often come from a single area (especially in the tropics, e.g., </w:t>
      </w:r>
      <w:sdt>
        <w:sdtPr>
          <w:rPr>
            <w:color w:val="000000"/>
          </w:rPr>
          <w:tag w:val="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"/>
          <w:id w:val="-915851079"/>
          <w:placeholder>
            <w:docPart w:val="DefaultPlaceholder_-1854013440"/>
          </w:placeholder>
        </w:sdtPr>
        <w:sdtContent>
          <w:r w:rsidR="00A932C0" w:rsidRPr="00A932C0">
            <w:rPr>
              <w:rFonts w:eastAsia="Times New Roman"/>
              <w:color w:val="000000"/>
            </w:rPr>
            <w:t>Hrcek et al. 2013; Novotny et al. 2002)</w:t>
          </w:r>
          <w:ins w:id="123" w:author="Basset, Yves" w:date="2025-01-06T21:16:00Z">
            <w:r w:rsidR="008E4095">
              <w:rPr>
                <w:rFonts w:eastAsia="Times New Roman"/>
                <w:color w:val="000000"/>
              </w:rPr>
              <w:t xml:space="preserve"> </w:t>
            </w:r>
          </w:ins>
        </w:sdtContent>
      </w:sdt>
      <w:r>
        <w:t xml:space="preserve">and it was not clear if they are representative of other sites in the same habitat. The consequence of minimal rewiring for parasitoids is more fragmented resources and thus smaller parasitoid populations more vulnerable to extinction </w:t>
      </w:r>
      <w:sdt>
        <w:sdtPr>
          <w:rPr>
            <w:color w:val="000000"/>
          </w:rPr>
          <w:tag w:val="MENDELEY_CITATION_v3_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"/>
          <w:id w:val="-1791584959"/>
          <w:placeholder>
            <w:docPart w:val="DefaultPlaceholder_-1854013440"/>
          </w:placeholder>
        </w:sdtPr>
        <w:sdtContent>
          <w:r w:rsidR="00A932C0" w:rsidRPr="00A932C0">
            <w:rPr>
              <w:rFonts w:eastAsia="Times New Roman"/>
              <w:color w:val="000000"/>
            </w:rPr>
            <w:t xml:space="preserve">(Jeffs &amp; Lewis 2013; van </w:t>
          </w:r>
          <w:proofErr w:type="spellStart"/>
          <w:r w:rsidR="00A932C0" w:rsidRPr="00A932C0">
            <w:rPr>
              <w:rFonts w:eastAsia="Times New Roman"/>
              <w:color w:val="000000"/>
            </w:rPr>
            <w:t>Nouhuys</w:t>
          </w:r>
          <w:proofErr w:type="spellEnd"/>
          <w:r w:rsidR="00A932C0" w:rsidRPr="00A932C0">
            <w:rPr>
              <w:rFonts w:eastAsia="Times New Roman"/>
              <w:color w:val="000000"/>
            </w:rPr>
            <w:t xml:space="preserve"> 2005)</w:t>
          </w:r>
        </w:sdtContent>
      </w:sdt>
      <w:r w:rsidR="00795D14">
        <w:t xml:space="preserve">. </w:t>
      </w:r>
      <w:r>
        <w:t xml:space="preserve">For caterpillars, the consequence of low rewiring is limited top-down control. Specifically, hosts </w:t>
      </w:r>
      <w:r>
        <w:lastRenderedPageBreak/>
        <w:t xml:space="preserve">can temporarily escape parasitoids by moving to a different location, creating a temporal refuge or ecological “enemy-free space” </w:t>
      </w:r>
      <w:sdt>
        <w:sdtPr>
          <w:rPr>
            <w:color w:val="000000"/>
          </w:rPr>
          <w:tag w:val="MENDELEY_CITATION_v3_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"/>
          <w:id w:val="934638927"/>
          <w:placeholder>
            <w:docPart w:val="DefaultPlaceholder_-1854013440"/>
          </w:placeholder>
        </w:sdtPr>
        <w:sdtContent>
          <w:r w:rsidR="00A932C0" w:rsidRPr="00A932C0">
            <w:rPr>
              <w:rFonts w:eastAsia="Times New Roman"/>
              <w:color w:val="000000"/>
            </w:rPr>
            <w:t>(Jeffries &amp; Lawton 1984)</w:t>
          </w:r>
        </w:sdtContent>
      </w:sdt>
      <w:r w:rsidRPr="00522F05">
        <w:t>.</w:t>
      </w:r>
      <w:r w:rsidR="002417B7" w:rsidRPr="00522F05">
        <w:t xml:space="preserve"> </w:t>
      </w:r>
      <w:commentRangeStart w:id="124"/>
      <w:commentRangeStart w:id="125"/>
      <w:r w:rsidR="002417B7" w:rsidRPr="00522F05">
        <w:t>We found this enemy-free</w:t>
      </w:r>
      <w:r w:rsidR="00724D46" w:rsidRPr="00522F05">
        <w:t xml:space="preserve"> space</w:t>
      </w:r>
      <w:r w:rsidR="002417B7" w:rsidRPr="00522F05">
        <w:t xml:space="preserve"> to be very </w:t>
      </w:r>
      <w:r w:rsidR="004043BE" w:rsidRPr="00522F05">
        <w:t xml:space="preserve">extensive; </w:t>
      </w:r>
      <w:r w:rsidR="002417B7" w:rsidRPr="00522F05">
        <w:t xml:space="preserve">half of caterpillars’ localities </w:t>
      </w:r>
      <w:r w:rsidR="004043BE" w:rsidRPr="00522F05">
        <w:t>were</w:t>
      </w:r>
      <w:r w:rsidR="002417B7" w:rsidRPr="00522F05">
        <w:t xml:space="preserve"> free from all parasitoids and even two thirds of localities from a concrete parasitoid. </w:t>
      </w:r>
      <w:commentRangeStart w:id="126"/>
      <w:commentRangeStart w:id="127"/>
      <w:r w:rsidR="00DA3EF9" w:rsidRPr="00522F05">
        <w:t xml:space="preserve">Our data </w:t>
      </w:r>
      <w:r w:rsidR="00450C7B" w:rsidRPr="00522F05">
        <w:t xml:space="preserve">thus </w:t>
      </w:r>
      <w:r w:rsidR="00DA3EF9" w:rsidRPr="00522F05">
        <w:t xml:space="preserve">show that enemy-free space </w:t>
      </w:r>
      <w:r w:rsidR="00450C7B" w:rsidRPr="00522F05">
        <w:t xml:space="preserve">from parasitoids </w:t>
      </w:r>
      <w:r w:rsidR="00DA3EF9" w:rsidRPr="00522F05">
        <w:t>is a pervasive, common aspect of tropical rainforest herbivore community dynamics.</w:t>
      </w:r>
      <w:commentRangeEnd w:id="126"/>
      <w:r w:rsidR="00DA3EF9" w:rsidRPr="00522F05">
        <w:commentReference w:id="126"/>
      </w:r>
      <w:commentRangeEnd w:id="127"/>
      <w:r w:rsidR="00D51FAF">
        <w:rPr>
          <w:rStyle w:val="CommentReference"/>
        </w:rPr>
        <w:commentReference w:id="127"/>
      </w:r>
      <w:r w:rsidR="00DA3EF9" w:rsidRPr="00522F05">
        <w:t xml:space="preserve"> </w:t>
      </w:r>
      <w:commentRangeEnd w:id="124"/>
      <w:r w:rsidR="002417B7" w:rsidRPr="00522F05">
        <w:rPr>
          <w:rStyle w:val="CommentReference"/>
        </w:rPr>
        <w:commentReference w:id="124"/>
      </w:r>
      <w:commentRangeEnd w:id="125"/>
      <w:r w:rsidR="00326067">
        <w:rPr>
          <w:rStyle w:val="CommentReference"/>
        </w:rPr>
        <w:commentReference w:id="125"/>
      </w:r>
    </w:p>
    <w:p w14:paraId="0E3B2709" w14:textId="4B6F6383" w:rsidR="004C1ABA" w:rsidRPr="003F7AFB" w:rsidRDefault="008023AA" w:rsidP="00AC59F2">
      <w:pPr>
        <w:spacing w:before="240" w:after="240" w:line="360" w:lineRule="auto"/>
        <w:jc w:val="both"/>
      </w:pPr>
      <w:r>
        <w:t xml:space="preserve">Cascading beta diversity patters are interconnected with interaction specificity </w:t>
      </w:r>
      <w:sdt>
        <w:sdtPr>
          <w:rPr>
            <w:color w:val="000000"/>
          </w:rPr>
          <w:tag w:val="MENDELEY_CITATION_v3_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X1dfQ=="/>
          <w:id w:val="-1418167679"/>
          <w:placeholder>
            <w:docPart w:val="DefaultPlaceholder_-1854013440"/>
          </w:placeholder>
        </w:sdtPr>
        <w:sdtContent>
          <w:r w:rsidR="00A932C0" w:rsidRPr="00A932C0">
            <w:rPr>
              <w:rFonts w:eastAsia="Times New Roman"/>
              <w:color w:val="000000"/>
            </w:rPr>
            <w:t xml:space="preserve">(Novotny 2009; 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t xml:space="preserve">. </w:t>
      </w:r>
      <w:r w:rsidR="00B91130">
        <w:t xml:space="preserve">However, we did not find parasitoids more specialized than caterpillars and specialization thus does not explain high parasitoid beta diversity. </w:t>
      </w:r>
      <w:r w:rsidR="004C1ABA">
        <w:t>Rewiring is likely to be more efficient in more generalized interactions such as predator-prey</w:t>
      </w:r>
      <w:r w:rsidR="00795D14">
        <w:t xml:space="preserve"> </w:t>
      </w:r>
      <w:sdt>
        <w:sdtPr>
          <w:rPr>
            <w:color w:val="000000"/>
          </w:rPr>
          <w:tag w:val="MENDELEY_CITATION_v3_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"/>
          <w:id w:val="-1051073889"/>
          <w:placeholder>
            <w:docPart w:val="DefaultPlaceholder_-1854013440"/>
          </w:placeholder>
        </w:sdtPr>
        <w:sdtContent>
          <w:r w:rsidR="00A932C0" w:rsidRPr="00A932C0">
            <w:rPr>
              <w:rFonts w:eastAsia="Times New Roman"/>
              <w:color w:val="000000"/>
            </w:rPr>
            <w:t xml:space="preserve">(Li </w:t>
          </w:r>
          <w:r w:rsidR="00A932C0" w:rsidRPr="00A932C0">
            <w:rPr>
              <w:rFonts w:eastAsia="Times New Roman"/>
              <w:i/>
              <w:iCs/>
              <w:color w:val="000000"/>
            </w:rPr>
            <w:t>et al.</w:t>
          </w:r>
          <w:r w:rsidR="00A932C0" w:rsidRPr="00A932C0">
            <w:rPr>
              <w:rFonts w:eastAsia="Times New Roman"/>
              <w:color w:val="000000"/>
            </w:rPr>
            <w:t xml:space="preserve"> 2023)</w:t>
          </w:r>
        </w:sdtContent>
      </w:sdt>
      <w:r w:rsidR="004C1ABA">
        <w:t xml:space="preserve"> </w:t>
      </w:r>
      <w:r w:rsidR="00B91130">
        <w:t xml:space="preserve">or plant-pollinator systems </w:t>
      </w:r>
      <w:sdt>
        <w:sdtPr>
          <w:rPr>
            <w:color w:val="000000"/>
          </w:rPr>
          <w:tag w:val="MENDELEY_CITATION_v3_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"/>
          <w:id w:val="-516623820"/>
          <w:placeholder>
            <w:docPart w:val="DefaultPlaceholder_-1854013440"/>
          </w:placeholder>
        </w:sdtPr>
        <w:sdtContent>
          <w:r w:rsidR="00A932C0" w:rsidRPr="00A932C0">
            <w:rPr>
              <w:rFonts w:eastAsia="Times New Roman"/>
              <w:color w:val="000000"/>
            </w:rPr>
            <w:t xml:space="preserve">(Olesen </w:t>
          </w:r>
          <w:r w:rsidR="00A932C0" w:rsidRPr="00A932C0">
            <w:rPr>
              <w:rFonts w:eastAsia="Times New Roman"/>
              <w:i/>
              <w:iCs/>
              <w:color w:val="000000"/>
            </w:rPr>
            <w:t>et al.</w:t>
          </w:r>
          <w:r w:rsidR="00A932C0" w:rsidRPr="00A932C0">
            <w:rPr>
              <w:rFonts w:eastAsia="Times New Roman"/>
              <w:color w:val="000000"/>
            </w:rPr>
            <w:t xml:space="preserve"> 2011)</w:t>
          </w:r>
        </w:sdtContent>
      </w:sdt>
      <w:r w:rsidR="004C1ABA">
        <w:t>, making cascading beta diversity less likely in more generalized systems.</w:t>
      </w:r>
    </w:p>
    <w:p w14:paraId="33E00DDB" w14:textId="00056D01" w:rsidR="004C1ABA" w:rsidRPr="00B310D0" w:rsidRDefault="00CA0219">
      <w:pPr>
        <w:pStyle w:val="Heading2"/>
        <w:pPrChange w:id="128" w:author="Ondřej Mottl" w:date="2025-01-06T07:48:00Z">
          <w:pPr>
            <w:spacing w:before="240" w:after="240" w:line="360" w:lineRule="auto"/>
            <w:jc w:val="both"/>
          </w:pPr>
        </w:pPrChange>
      </w:pPr>
      <w:r>
        <w:t>M</w:t>
      </w:r>
      <w:r w:rsidR="00446BC7">
        <w:t>etacommunity dynamics</w:t>
      </w:r>
    </w:p>
    <w:p w14:paraId="4F31B61B" w14:textId="729A5613" w:rsidR="00844275" w:rsidRDefault="004C1ABA" w:rsidP="00AC59F2">
      <w:pPr>
        <w:spacing w:before="240" w:after="240" w:line="360" w:lineRule="auto"/>
        <w:jc w:val="both"/>
      </w:pPr>
      <w:r>
        <w:t xml:space="preserve">We constructed a metapopulation model to formally explore the conditions under which high parasitoid beta diversity could occur. According to the model, there is only a narrow set of conditions (ratio of colonization and extinction) that allows parasitoids to be present at most sites occupied by caterpillar hosts. More commonly, the parasitoid is only present at less than half </w:t>
      </w:r>
      <w:r w:rsidR="00844275">
        <w:t>of the sites at any given time.</w:t>
      </w:r>
    </w:p>
    <w:p w14:paraId="1861FCB2" w14:textId="60F124F9" w:rsidR="004C1ABA" w:rsidRDefault="00446BC7" w:rsidP="00AC59F2">
      <w:pPr>
        <w:spacing w:before="240" w:after="240" w:line="360" w:lineRule="auto"/>
        <w:jc w:val="both"/>
      </w:pPr>
      <w:r>
        <w:t>The model</w:t>
      </w:r>
      <w:r w:rsidR="00844275">
        <w:t>, the high parasitoid beta diversity caused by turnover, and the high parasitoid temporal change at</w:t>
      </w:r>
      <w:r>
        <w:t xml:space="preserve"> one of the </w:t>
      </w:r>
      <w:r w:rsidR="00844275">
        <w:t xml:space="preserve">study </w:t>
      </w:r>
      <w:r>
        <w:t>sites</w:t>
      </w:r>
      <w:r w:rsidR="00844275">
        <w:t xml:space="preserve"> all </w:t>
      </w:r>
      <w:r w:rsidR="00844275" w:rsidRPr="00844275">
        <w:t xml:space="preserve">indicate that </w:t>
      </w:r>
      <w:commentRangeStart w:id="129"/>
      <w:r w:rsidR="00844275" w:rsidRPr="00844275">
        <w:t xml:space="preserve">parasitoids undergo </w:t>
      </w:r>
      <w:r w:rsidR="00A40D63">
        <w:t>faster</w:t>
      </w:r>
      <w:r w:rsidR="00844275" w:rsidRPr="00844275">
        <w:t xml:space="preserve"> metapopulation dynamics than their caterpillar hosts</w:t>
      </w:r>
      <w:r w:rsidR="00844275">
        <w:t>. P</w:t>
      </w:r>
      <w:r w:rsidR="00844275" w:rsidRPr="00844275">
        <w:t>arasitoid populations are spread over the study area of lowland tropical forest, but they survive in smaller patches with lower site occupancy</w:t>
      </w:r>
      <w:r w:rsidR="00844275">
        <w:t xml:space="preserve"> and quicker temporal turnover.</w:t>
      </w:r>
      <w:commentRangeEnd w:id="129"/>
      <w:r w:rsidR="003C16E3">
        <w:rPr>
          <w:rStyle w:val="CommentReference"/>
        </w:rPr>
        <w:commentReference w:id="129"/>
      </w:r>
      <w:r w:rsidR="00A40D63">
        <w:t xml:space="preserve"> W</w:t>
      </w:r>
      <w:r w:rsidR="004C1ABA">
        <w:t xml:space="preserve">e </w:t>
      </w:r>
      <w:r w:rsidR="00A40D63">
        <w:t xml:space="preserve">thus </w:t>
      </w:r>
      <w:r w:rsidR="004C1ABA">
        <w:t>predict fast extinction–colonisation dynamics in which the parasitoids track their caterpillar hosts wit</w:t>
      </w:r>
      <w:r w:rsidR="0032555D">
        <w:t>h a delay across the landscape.</w:t>
      </w:r>
    </w:p>
    <w:p w14:paraId="022802C6" w14:textId="7A35B8DD" w:rsidR="004C1ABA" w:rsidRDefault="004C1ABA" w:rsidP="00AC59F2">
      <w:pPr>
        <w:spacing w:before="240" w:after="240" w:line="360" w:lineRule="auto"/>
        <w:jc w:val="both"/>
      </w:pPr>
      <w:r>
        <w:t>Why is it more difficult for parasitoid populations to persist? First, resource patches are sparser for higher trophic levels, as caterpillars require just the host tree, but parasitoids require both the caterpillar and its host tree to be present</w:t>
      </w:r>
      <w:r w:rsidR="0032555D">
        <w:t xml:space="preserve"> </w:t>
      </w:r>
      <w:sdt>
        <w:sdtPr>
          <w:rPr>
            <w:color w:val="000000"/>
          </w:rPr>
          <w:tag w:val="MENDELEY_CITATION_v3_eyJjaXRhdGlvbklEIjoiTUVOREVMRVlfQ0lUQVRJT05fNzQwYmRmZWQtNTA5ZC00ZWMwLWI4MGQtNzliZmEwMDBhYzIyIiwicHJvcGVydGllcyI6eyJub3RlSW5kZXgiOjB9LCJpc0VkaXRlZCI6ZmFsc2UsIm1hbnVhbE92ZXJyaWRlIjp7ImlzTWFudWFsbHlPdmVycmlkZGVuIjpmYWxzZSwiY2l0ZXByb2NUZXh0IjoiKEdyYXZlbCA8aT5ldCBhbC48L2k+IDIwMTE7I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Sx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fV19"/>
          <w:id w:val="24442614"/>
          <w:placeholder>
            <w:docPart w:val="BC4A0769485A4303B88976BB68C42E3F"/>
          </w:placeholder>
        </w:sdtPr>
        <w:sdtContent>
          <w:r w:rsidR="00A932C0" w:rsidRPr="00A932C0">
            <w:rPr>
              <w:rFonts w:eastAsia="Times New Roman"/>
              <w:color w:val="000000"/>
            </w:rPr>
            <w:t xml:space="preserve">(Gravel </w:t>
          </w:r>
          <w:r w:rsidR="00A932C0" w:rsidRPr="00A932C0">
            <w:rPr>
              <w:rFonts w:eastAsia="Times New Roman"/>
              <w:i/>
              <w:iCs/>
              <w:color w:val="000000"/>
            </w:rPr>
            <w:t>et al.</w:t>
          </w:r>
          <w:r w:rsidR="00A932C0" w:rsidRPr="00A932C0">
            <w:rPr>
              <w:rFonts w:eastAsia="Times New Roman"/>
              <w:color w:val="000000"/>
            </w:rPr>
            <w:t xml:space="preserve"> 2011; 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rsidR="0032555D">
        <w:t>.</w:t>
      </w:r>
      <w:r>
        <w:t xml:space="preserve"> This difference is implicitly included in our model where patches represent host trees. </w:t>
      </w:r>
      <w:r w:rsidR="003C16E3">
        <w:t>Further</w:t>
      </w:r>
      <w:r>
        <w:t xml:space="preserve">, while trees form a predictable resource which can last decades, </w:t>
      </w:r>
      <w:r w:rsidR="003C16E3">
        <w:rPr>
          <w:color w:val="000000"/>
        </w:rPr>
        <w:t xml:space="preserve">caterpillars are more </w:t>
      </w:r>
      <w:r w:rsidR="003C16E3">
        <w:rPr>
          <w:color w:val="000000"/>
        </w:rPr>
        <w:lastRenderedPageBreak/>
        <w:t>ephemeral</w:t>
      </w:r>
      <w:r>
        <w:t xml:space="preserve">. The caterpillar stage only takes about </w:t>
      </w:r>
      <w:r w:rsidR="003C16E3">
        <w:t xml:space="preserve">40-60% </w:t>
      </w:r>
      <w:r>
        <w:t>o</w:t>
      </w:r>
      <w:r w:rsidR="003C16E3">
        <w:t>f moth or butterfly life cycle</w:t>
      </w:r>
      <w:r w:rsidR="006C63F0">
        <w:t xml:space="preserve"> </w:t>
      </w:r>
      <w:sdt>
        <w:sdtPr>
          <w:rPr>
            <w:color w:val="000000"/>
          </w:rPr>
          <w:tag w:val="MENDELEY_CITATION_v3_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"/>
          <w:id w:val="1171686"/>
          <w:placeholder>
            <w:docPart w:val="DefaultPlaceholder_-1854013440"/>
          </w:placeholder>
        </w:sdtPr>
        <w:sdtContent>
          <w:r w:rsidR="00A932C0" w:rsidRPr="00A932C0">
            <w:rPr>
              <w:color w:val="000000"/>
            </w:rPr>
            <w:t>(Wagner 2005)</w:t>
          </w:r>
        </w:sdtContent>
      </w:sdt>
      <w:r w:rsidR="0032555D">
        <w:t xml:space="preserve">. </w:t>
      </w:r>
      <w:r w:rsidR="00CA0219">
        <w:t>Thus,</w:t>
      </w:r>
      <w:r>
        <w:t xml:space="preserve"> only a part of the host population is accessible to parasitoids at any given time. </w:t>
      </w:r>
      <w:r w:rsidR="003C16E3">
        <w:t>Second</w:t>
      </w:r>
      <w:r>
        <w:t>, dispersal abilities of parasitoids and their hosts could explain different metapopulation persistence, but are largely unknown, especially in the tropics. Third, population size systematically decreases with trophic level, which means fewer potential colonize</w:t>
      </w:r>
      <w:r w:rsidR="003C16E3">
        <w:t>rs</w:t>
      </w:r>
      <w:r>
        <w:t xml:space="preserve"> and increased probability of local extinction</w:t>
      </w:r>
      <w:r w:rsidR="00484878">
        <w:t xml:space="preserve"> </w:t>
      </w:r>
      <w:sdt>
        <w:sdtPr>
          <w:rPr>
            <w:color w:val="000000"/>
          </w:rPr>
          <w:tag w:val="MENDELEY_CITATION_v3_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"/>
          <w:id w:val="-1223827488"/>
          <w:placeholder>
            <w:docPart w:val="1860BE3C3763408487918C68FD16D545"/>
          </w:placeholder>
        </w:sdtPr>
        <w:sdtContent>
          <w:r w:rsidR="00A932C0" w:rsidRPr="00A932C0">
            <w:rPr>
              <w:rFonts w:eastAsia="Times New Roman"/>
              <w:color w:val="000000"/>
            </w:rPr>
            <w:t>(Chase &amp; Leibold 2003)</w:t>
          </w:r>
        </w:sdtContent>
      </w:sdt>
      <w:r>
        <w:t xml:space="preserve">. </w:t>
      </w:r>
      <w:commentRangeStart w:id="130"/>
      <w:r>
        <w:t>Average parasitism rate is 1</w:t>
      </w:r>
      <w:r w:rsidR="00073B52">
        <w:t>0.5</w:t>
      </w:r>
      <w:r>
        <w:t xml:space="preserve"> % in our system</w:t>
      </w:r>
      <w:commentRangeEnd w:id="130"/>
      <w:r w:rsidR="00D51FAF">
        <w:rPr>
          <w:rStyle w:val="CommentReference"/>
        </w:rPr>
        <w:commentReference w:id="130"/>
      </w:r>
      <w:r>
        <w:t xml:space="preserve">, which implies </w:t>
      </w:r>
      <w:ins w:id="131" w:author="Miller, Scott" w:date="2025-01-11T13:42:00Z">
        <w:r w:rsidR="00751E63">
          <w:t xml:space="preserve">an </w:t>
        </w:r>
      </w:ins>
      <w:r>
        <w:t xml:space="preserve">order of magnitude smaller parasitoid populations. Fourth, parasitoids are likely to increase the probability of extinction of their hosts by overexploitation. This in turn leads to local extinction of the parasitoid, further increasing the likelihood of rapid metapopulation dynamics </w:t>
      </w:r>
      <w:sdt>
        <w:sdtPr>
          <w:rPr>
            <w:color w:val="000000"/>
          </w:rPr>
          <w:tag w:val="MENDELEY_CITATION_v3_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"/>
          <w:id w:val="-1861893798"/>
          <w:placeholder>
            <w:docPart w:val="03E76CD8D17C4D2AAE7E094F0D028CC0"/>
          </w:placeholder>
        </w:sdtPr>
        <w:sdtContent>
          <w:r w:rsidR="00A932C0" w:rsidRPr="00A932C0">
            <w:rPr>
              <w:rFonts w:eastAsia="Times New Roman"/>
              <w:color w:val="000000"/>
            </w:rPr>
            <w:t>(Chase &amp; Leibold 2003)</w:t>
          </w:r>
        </w:sdtContent>
      </w:sdt>
      <w:r>
        <w:rPr>
          <w:b/>
        </w:rPr>
        <w:t>.</w:t>
      </w:r>
      <w:r>
        <w:t xml:space="preserve"> </w:t>
      </w:r>
    </w:p>
    <w:p w14:paraId="7A70741E" w14:textId="5B5E70E2" w:rsidR="004C1ABA" w:rsidRDefault="00E072EF" w:rsidP="00AC59F2">
      <w:pPr>
        <w:spacing w:before="240" w:after="240" w:line="360" w:lineRule="auto"/>
        <w:jc w:val="both"/>
      </w:pPr>
      <w:ins w:id="132" w:author="Whitfield, Jim" w:date="2025-01-07T14:36:00Z">
        <w:r>
          <w:t xml:space="preserve">The </w:t>
        </w:r>
      </w:ins>
      <w:ins w:id="133" w:author="Whitfield, Jim" w:date="2025-01-07T14:37:00Z">
        <w:r>
          <w:t>m</w:t>
        </w:r>
      </w:ins>
      <w:del w:id="134" w:author="Whitfield, Jim" w:date="2025-01-07T14:36:00Z">
        <w:r w:rsidR="004C1ABA" w:rsidDel="00E072EF">
          <w:delText>M</w:delText>
        </w:r>
      </w:del>
      <w:r w:rsidR="004C1ABA">
        <w:t xml:space="preserve">etapopulation model is a simplification because individual </w:t>
      </w:r>
      <w:r w:rsidR="00B20E8F">
        <w:t>plant</w:t>
      </w:r>
      <w:r w:rsidR="004C1ABA">
        <w:t xml:space="preserve">-caterpillar-parasitoid interactions are part of an interconnected interaction network of hundreds of species from all trophic levels </w:t>
      </w:r>
      <w:sdt>
        <w:sdtPr>
          <w:rPr>
            <w:color w:val="000000"/>
          </w:rPr>
          <w:tag w:val="MENDELEY_CITATION_v3_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"/>
          <w:id w:val="455448583"/>
          <w:placeholder>
            <w:docPart w:val="03E76CD8D17C4D2AAE7E094F0D028CC0"/>
          </w:placeholder>
        </w:sdtPr>
        <w:sdtContent>
          <w:r w:rsidR="00A932C0" w:rsidRPr="00A932C0">
            <w:rPr>
              <w:rFonts w:eastAsia="Times New Roman"/>
              <w:color w:val="000000"/>
            </w:rPr>
            <w:t xml:space="preserve">(Novotny </w:t>
          </w:r>
          <w:r w:rsidR="00A932C0" w:rsidRPr="00A932C0">
            <w:rPr>
              <w:rFonts w:eastAsia="Times New Roman"/>
              <w:i/>
              <w:iCs/>
              <w:color w:val="000000"/>
            </w:rPr>
            <w:t>et al.</w:t>
          </w:r>
          <w:r w:rsidR="00A932C0" w:rsidRPr="00A932C0">
            <w:rPr>
              <w:rFonts w:eastAsia="Times New Roman"/>
              <w:color w:val="000000"/>
            </w:rPr>
            <w:t xml:space="preserve"> 2010)</w:t>
          </w:r>
        </w:sdtContent>
      </w:sdt>
      <w:r w:rsidR="004C1ABA">
        <w:t xml:space="preserve">. Parasitoids can attack multiple caterpillar species on a site </w:t>
      </w:r>
      <w:r w:rsidR="00B20E8F">
        <w:t xml:space="preserve">(in our case around two species) </w:t>
      </w:r>
      <w:r w:rsidR="004C1ABA">
        <w:t>which reduces the likelihood of extinction of parasitoid populations compared to metapopulation model</w:t>
      </w:r>
      <w:r w:rsidR="00C90620">
        <w:t xml:space="preserve">. </w:t>
      </w:r>
      <w:r w:rsidR="004C1ABA">
        <w:t>On the contrary, when multiple parasitoids attack single caterpillar species, they can increase the likelihood of extinction of the caterpillar population</w:t>
      </w:r>
      <w:r w:rsidR="00B20E8F">
        <w:t xml:space="preserve">. </w:t>
      </w:r>
      <w:commentRangeStart w:id="135"/>
      <w:r w:rsidR="009318F9">
        <w:t>M</w:t>
      </w:r>
      <w:r w:rsidR="00B20E8F">
        <w:t>ultiple parasitoid species</w:t>
      </w:r>
      <w:r w:rsidR="009318F9">
        <w:t xml:space="preserve"> </w:t>
      </w:r>
      <w:r w:rsidR="00B20E8F">
        <w:t xml:space="preserve">occurred on average at </w:t>
      </w:r>
      <w:r w:rsidR="009318F9">
        <w:t>43</w:t>
      </w:r>
      <w:r w:rsidR="00B20E8F">
        <w:t>% of caterpillars’ localities.</w:t>
      </w:r>
      <w:r w:rsidR="004C1ABA">
        <w:t xml:space="preserve"> </w:t>
      </w:r>
      <w:commentRangeEnd w:id="135"/>
      <w:r w:rsidR="00053C55">
        <w:rPr>
          <w:rStyle w:val="CommentReference"/>
        </w:rPr>
        <w:commentReference w:id="135"/>
      </w:r>
      <w:r w:rsidR="00C90620">
        <w:t>A s</w:t>
      </w:r>
      <w:r w:rsidR="004C1ABA">
        <w:t xml:space="preserve">mall amount of rewiring indicated by our results would likely mildly weaken </w:t>
      </w:r>
      <w:r w:rsidR="00B20E8F">
        <w:t>both</w:t>
      </w:r>
      <w:r w:rsidR="004C1ABA">
        <w:t xml:space="preserve"> above effects. Further, caterpillars on which the parasitoid cannot complete development can act as ecological trap</w:t>
      </w:r>
      <w:r w:rsidR="00CA0219">
        <w:t xml:space="preserve"> </w:t>
      </w:r>
      <w:sdt>
        <w:sdtPr>
          <w:rPr>
            <w:color w:val="000000"/>
          </w:rPr>
          <w:tag w:val="MENDELEY_CITATION_v3_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"/>
          <w:id w:val="658960741"/>
          <w:placeholder>
            <w:docPart w:val="DefaultPlaceholder_-1854013440"/>
          </w:placeholder>
        </w:sdtPr>
        <w:sdtContent>
          <w:r w:rsidR="00A932C0" w:rsidRPr="00A932C0">
            <w:rPr>
              <w:rFonts w:eastAsia="Times New Roman"/>
              <w:color w:val="000000"/>
            </w:rPr>
            <w:t xml:space="preserve">(Condon </w:t>
          </w:r>
          <w:r w:rsidR="00A932C0" w:rsidRPr="00A932C0">
            <w:rPr>
              <w:rFonts w:eastAsia="Times New Roman"/>
              <w:i/>
              <w:iCs/>
              <w:color w:val="000000"/>
            </w:rPr>
            <w:t>et al.</w:t>
          </w:r>
          <w:r w:rsidR="00A932C0" w:rsidRPr="00A932C0">
            <w:rPr>
              <w:rFonts w:eastAsia="Times New Roman"/>
              <w:color w:val="000000"/>
            </w:rPr>
            <w:t xml:space="preserve"> 2014)</w:t>
          </w:r>
        </w:sdtContent>
      </w:sdt>
      <w:r w:rsidR="006C63F0">
        <w:t>.</w:t>
      </w:r>
      <w:r w:rsidR="004C1ABA">
        <w:t xml:space="preserve"> Yet, in</w:t>
      </w:r>
      <w:ins w:id="136" w:author="Miller, Scott" w:date="2025-01-11T13:45:00Z">
        <w:r w:rsidR="00547001">
          <w:t xml:space="preserve"> the</w:t>
        </w:r>
      </w:ins>
      <w:r w:rsidR="004C1ABA">
        <w:t xml:space="preserve"> long term such “oviposition errors” may facilitate diversification, if </w:t>
      </w:r>
      <w:ins w:id="137" w:author="Miller, Scott" w:date="2025-01-11T13:45:00Z">
        <w:r w:rsidR="00683D94">
          <w:t>some are</w:t>
        </w:r>
      </w:ins>
      <w:del w:id="138" w:author="Miller, Scott" w:date="2025-01-11T13:45:00Z">
        <w:r w:rsidR="004C1ABA" w:rsidDel="00683D94">
          <w:delText>eventually</w:delText>
        </w:r>
      </w:del>
      <w:r w:rsidR="004C1ABA">
        <w:t xml:space="preserve"> successful. The local community effects discussed above can have unexpected regional effects:</w:t>
      </w:r>
      <w:r w:rsidR="00484878">
        <w:t xml:space="preserve"> </w:t>
      </w:r>
      <w:sdt>
        <w:sdtPr>
          <w:rPr>
            <w:color w:val="000000"/>
          </w:rPr>
          <w:tag w:val="MENDELEY_CITATION_v3_eyJjaXRhdGlvbklEIjoiTUVOREVMRVlfQ0lUQVRJT05fOWE2MWU2NzAtMjg1Yy00ZTQzLWJlMzAtZTJiMTQ3Y2I3NGYyIiwicHJvcGVydGllcyI6eyJub3RlSW5kZXgiOjAsIm1vZGUiOiJjb21wb3NpdGUifSwiaXNFZGl0ZWQiOmZhbHNlLCJtYW51YWxPdmVycmlkZSI6eyJpc01hbnVhbGx5T3ZlcnJpZGRlbiI6ZmFsc2UsImNpdGVwcm9jVGV4dCI6IkdyYXZlbCBldCBhbC4gKDIwMTEpIiwibWFudWFsT3ZlcnJpZGVUZXh0IjoiIn0sImNpdGF0aW9uSXRlbXMiOlt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LCJkaXNwbGF5QXMiOiJjb21wb3NpdGUiLCJzdXBwcmVzcy1hdXRob3IiOmZhbHNlLCJjb21wb3NpdGUiOnRydWUsImF1dGhvci1vbmx5IjpmYWxzZX1dfQ=="/>
          <w:id w:val="-1536035079"/>
          <w:placeholder>
            <w:docPart w:val="DefaultPlaceholder_-1854013440"/>
          </w:placeholder>
        </w:sdtPr>
        <w:sdtContent>
          <w:r w:rsidR="00A932C0" w:rsidRPr="00A932C0">
            <w:rPr>
              <w:color w:val="000000"/>
            </w:rPr>
            <w:t>Gravel et al. (2011)</w:t>
          </w:r>
        </w:sdtContent>
      </w:sdt>
      <w:r w:rsidR="004C1ABA">
        <w:t xml:space="preserve"> found that while diversity and interaction network </w:t>
      </w:r>
      <w:proofErr w:type="spellStart"/>
      <w:r w:rsidR="004C1ABA">
        <w:t>connectance</w:t>
      </w:r>
      <w:proofErr w:type="spellEnd"/>
      <w:r w:rsidR="004C1ABA">
        <w:t xml:space="preserve"> constrain local persistence, they enhance persistence at the regional scale.</w:t>
      </w:r>
    </w:p>
    <w:p w14:paraId="31C23DB2" w14:textId="7B63C4F4" w:rsidR="004C1ABA" w:rsidRDefault="004C1ABA">
      <w:pPr>
        <w:pStyle w:val="Heading2"/>
        <w:pPrChange w:id="139" w:author="Ondřej Mottl" w:date="2025-01-06T07:48:00Z">
          <w:pPr>
            <w:spacing w:before="240" w:after="240" w:line="360" w:lineRule="auto"/>
            <w:jc w:val="both"/>
          </w:pPr>
        </w:pPrChange>
      </w:pPr>
      <w:r>
        <w:t xml:space="preserve">Implications of cascading beta diversity </w:t>
      </w:r>
    </w:p>
    <w:p w14:paraId="5238560B" w14:textId="259DEDF3" w:rsidR="004C1ABA" w:rsidRDefault="004C1ABA" w:rsidP="00AC59F2">
      <w:pPr>
        <w:spacing w:before="240" w:after="240" w:line="360" w:lineRule="auto"/>
        <w:jc w:val="both"/>
      </w:pPr>
      <w:r>
        <w:t xml:space="preserve">Our results show that trophic levels respond differently to the same abiotic environment across space. The spatial aspect of metacommunity persistence should thus be considered in the “diversity begets diversity” debate about diversity cascades. </w:t>
      </w:r>
      <w:commentRangeStart w:id="140"/>
      <w:r>
        <w:t xml:space="preserve">Our model </w:t>
      </w:r>
      <w:r w:rsidR="00B20E8F">
        <w:t>indicates</w:t>
      </w:r>
      <w:r>
        <w:t xml:space="preserve"> that it is indeed the resource unreliability and population instability suggested by </w:t>
      </w:r>
      <w:sdt>
        <w:sdtPr>
          <w:rPr>
            <w:color w:val="000000"/>
          </w:rPr>
          <w:tag w:val="MENDELEY_CITATION_v3_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"/>
          <w:id w:val="-1339231621"/>
          <w:placeholder>
            <w:docPart w:val="DefaultPlaceholder_-1854013440"/>
          </w:placeholder>
        </w:sdtPr>
        <w:sdtContent>
          <w:r w:rsidR="00A932C0" w:rsidRPr="00A932C0">
            <w:rPr>
              <w:color w:val="000000"/>
            </w:rPr>
            <w:t>Whittaker (1972)</w:t>
          </w:r>
        </w:sdtContent>
      </w:sdt>
      <w:r w:rsidR="00484878">
        <w:t xml:space="preserve"> </w:t>
      </w:r>
      <w:r>
        <w:t>that constrain diversity of the higher trophic level.</w:t>
      </w:r>
      <w:commentRangeEnd w:id="140"/>
      <w:r>
        <w:rPr>
          <w:rStyle w:val="CommentReference"/>
        </w:rPr>
        <w:commentReference w:id="140"/>
      </w:r>
      <w:r>
        <w:t xml:space="preserve"> The likely frequent changes in </w:t>
      </w:r>
      <w:r w:rsidR="00B33725">
        <w:t xml:space="preserve">the </w:t>
      </w:r>
      <w:r>
        <w:t xml:space="preserve">presence and absence of parasitoid species mean large fluctuations in selection pressures for the herbivore species, creating </w:t>
      </w:r>
      <w:r w:rsidR="00B33725">
        <w:t xml:space="preserve">a </w:t>
      </w:r>
      <w:r>
        <w:t>geographic mosaic of selection, even in a homogeneous environment</w:t>
      </w:r>
      <w:r w:rsidR="00484878">
        <w:t xml:space="preserve"> </w:t>
      </w:r>
      <w:r>
        <w:t xml:space="preserve"> </w:t>
      </w:r>
      <w:sdt>
        <w:sdtPr>
          <w:rPr>
            <w:color w:val="000000"/>
          </w:rPr>
          <w:tag w:val="MENDELEY_CITATION_v3_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"/>
          <w:id w:val="-181361227"/>
          <w:placeholder>
            <w:docPart w:val="DefaultPlaceholder_-1854013440"/>
          </w:placeholder>
        </w:sdtPr>
        <w:sdtContent>
          <w:r w:rsidR="00A932C0" w:rsidRPr="00A932C0">
            <w:rPr>
              <w:color w:val="000000"/>
            </w:rPr>
            <w:t>(Thompson 2005)</w:t>
          </w:r>
        </w:sdtContent>
      </w:sdt>
      <w:r>
        <w:t>. There is thus a lot of potential for rapid evolution of resistance driving eco-evolutionary dynamics differently from purely ecological host</w:t>
      </w:r>
      <w:r w:rsidR="00CA0219">
        <w:t>-</w:t>
      </w:r>
      <w:r>
        <w:t>natural enemy cycles</w:t>
      </w:r>
      <w:r w:rsidR="00A56D5C">
        <w:t xml:space="preserve"> </w:t>
      </w:r>
      <w:sdt>
        <w:sdtPr>
          <w:rPr>
            <w:color w:val="000000"/>
          </w:rPr>
          <w:tag w:val="MENDELEY_CITATION_v3_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"/>
          <w:id w:val="-948235952"/>
          <w:placeholder>
            <w:docPart w:val="DefaultPlaceholder_-1854013440"/>
          </w:placeholder>
        </w:sdtPr>
        <w:sdtContent>
          <w:r w:rsidR="00A932C0" w:rsidRPr="00A932C0">
            <w:rPr>
              <w:rFonts w:eastAsia="Times New Roman"/>
              <w:color w:val="000000"/>
            </w:rPr>
            <w:t>(Hiltunen &amp; Becks 2014)</w:t>
          </w:r>
        </w:sdtContent>
      </w:sdt>
      <w:r>
        <w:t xml:space="preserve">. </w:t>
      </w:r>
      <w:r w:rsidRPr="00F46E0E">
        <w:t xml:space="preserve">Such </w:t>
      </w:r>
      <w:r w:rsidRPr="00D93FD8">
        <w:t xml:space="preserve">eco-evolutionary dynamics </w:t>
      </w:r>
      <w:r w:rsidR="00522F05">
        <w:t>could</w:t>
      </w:r>
      <w:r w:rsidRPr="00D93FD8">
        <w:t xml:space="preserve"> then be driving the diversification “</w:t>
      </w:r>
      <w:r w:rsidRPr="00D93FD8">
        <w:rPr>
          <w:i/>
        </w:rPr>
        <w:t>diversity begets diversity</w:t>
      </w:r>
      <w:r w:rsidRPr="00D93FD8">
        <w:t>” process observed at long temporal scales</w:t>
      </w:r>
      <w:r w:rsidR="006C63F0">
        <w:t xml:space="preserve"> </w:t>
      </w:r>
      <w:sdt>
        <w:sdtPr>
          <w:rPr>
            <w:color w:val="000000"/>
          </w:rPr>
          <w:tag w:val="MENDELEY_CITATION_v3_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"/>
          <w:id w:val="752089657"/>
          <w:placeholder>
            <w:docPart w:val="DefaultPlaceholder_-1854013440"/>
          </w:placeholder>
        </w:sdtPr>
        <w:sdtContent>
          <w:r w:rsidR="00A932C0" w:rsidRPr="00A932C0">
            <w:rPr>
              <w:rFonts w:eastAsia="Times New Roman"/>
              <w:color w:val="000000"/>
            </w:rPr>
            <w:t>(</w:t>
          </w:r>
          <w:proofErr w:type="spellStart"/>
          <w:r w:rsidR="00A932C0" w:rsidRPr="00A932C0">
            <w:rPr>
              <w:rFonts w:eastAsia="Times New Roman"/>
              <w:color w:val="000000"/>
            </w:rPr>
            <w:t>Fronhofer</w:t>
          </w:r>
          <w:proofErr w:type="spellEnd"/>
          <w:r w:rsidR="00A932C0" w:rsidRPr="00A932C0">
            <w:rPr>
              <w:rFonts w:eastAsia="Times New Roman"/>
              <w:color w:val="000000"/>
            </w:rPr>
            <w:t xml:space="preserve"> </w:t>
          </w:r>
          <w:r w:rsidR="00A932C0" w:rsidRPr="00A932C0">
            <w:rPr>
              <w:rFonts w:eastAsia="Times New Roman"/>
              <w:i/>
              <w:iCs/>
              <w:color w:val="000000"/>
            </w:rPr>
            <w:t>et al.</w:t>
          </w:r>
          <w:r w:rsidR="00A932C0" w:rsidRPr="00A932C0">
            <w:rPr>
              <w:rFonts w:eastAsia="Times New Roman"/>
              <w:color w:val="000000"/>
            </w:rPr>
            <w:t xml:space="preserve"> 2023)</w:t>
          </w:r>
        </w:sdtContent>
      </w:sdt>
      <w:r w:rsidR="00234BFB" w:rsidRPr="00234BFB">
        <w:t>.</w:t>
      </w:r>
      <w:r>
        <w:rPr>
          <w:b/>
        </w:rPr>
        <w:t xml:space="preserve"> </w:t>
      </w:r>
      <w:commentRangeStart w:id="141"/>
      <w:r>
        <w:t>Half</w:t>
      </w:r>
      <w:r w:rsidRPr="000E6D6B">
        <w:t xml:space="preserve"> of </w:t>
      </w:r>
      <w:r>
        <w:t xml:space="preserve">the common caterpillar species have spatially structured populations in our study system </w:t>
      </w:r>
      <w:sdt>
        <w:sdtPr>
          <w:rPr>
            <w:color w:val="000000"/>
          </w:rPr>
          <w:tag w:val="MENDELEY_CITATION_v3_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"/>
          <w:id w:val="-315571290"/>
          <w:placeholder>
            <w:docPart w:val="DefaultPlaceholder_-1854013440"/>
          </w:placeholder>
        </w:sdtPr>
        <w:sdtContent>
          <w:r w:rsidR="00A932C0" w:rsidRPr="00A932C0">
            <w:rPr>
              <w:rFonts w:eastAsia="Times New Roman"/>
              <w:color w:val="000000"/>
            </w:rPr>
            <w:t xml:space="preserve">(Craft </w:t>
          </w:r>
          <w:r w:rsidR="00A932C0" w:rsidRPr="00A932C0">
            <w:rPr>
              <w:rFonts w:eastAsia="Times New Roman"/>
              <w:i/>
              <w:iCs/>
              <w:color w:val="000000"/>
            </w:rPr>
            <w:t>et al.</w:t>
          </w:r>
          <w:r w:rsidR="00A932C0" w:rsidRPr="00A932C0">
            <w:rPr>
              <w:rFonts w:eastAsia="Times New Roman"/>
              <w:color w:val="000000"/>
            </w:rPr>
            <w:t xml:space="preserve"> 2010)</w:t>
          </w:r>
        </w:sdtContent>
      </w:sdt>
      <w:commentRangeEnd w:id="141"/>
      <w:r>
        <w:rPr>
          <w:rStyle w:val="CommentReference"/>
        </w:rPr>
        <w:commentReference w:id="141"/>
      </w:r>
      <w:r>
        <w:t xml:space="preserve">, but how rapid genetic changes </w:t>
      </w:r>
      <w:r w:rsidR="004550FF">
        <w:t>in their</w:t>
      </w:r>
      <w:r>
        <w:t xml:space="preserve"> populations may be</w:t>
      </w:r>
      <w:r w:rsidR="00CA0219">
        <w:t xml:space="preserve"> is unknown</w:t>
      </w:r>
      <w:r>
        <w:t>. However, the short</w:t>
      </w:r>
      <w:r w:rsidR="00A56D5C">
        <w:t>-</w:t>
      </w:r>
      <w:r>
        <w:t>term eco-evolutionary dynamics do not necessarily have to be tied to speciation in the study area. Currently</w:t>
      </w:r>
      <w:r w:rsidR="00CA0219">
        <w:t>,</w:t>
      </w:r>
      <w:r>
        <w:t xml:space="preserve"> present species may have diversified and speciated elsewhere and then migrated </w:t>
      </w:r>
      <w:sdt>
        <w:sdtPr>
          <w:rPr>
            <w:color w:val="000000"/>
          </w:rPr>
          <w:tag w:val="MENDELEY_CITATION_v3_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"/>
          <w:id w:val="-722593733"/>
          <w:placeholder>
            <w:docPart w:val="DefaultPlaceholder_-1854013440"/>
          </w:placeholder>
        </w:sdtPr>
        <w:sdtContent>
          <w:r w:rsidR="00A932C0" w:rsidRPr="00A932C0">
            <w:rPr>
              <w:color w:val="000000"/>
            </w:rPr>
            <w:t>(Janzen 1985)</w:t>
          </w:r>
        </w:sdtContent>
      </w:sdt>
      <w:r>
        <w:t xml:space="preserve">. Host-associated cascading diversification can be one of </w:t>
      </w:r>
      <w:ins w:id="142" w:author="Miller, Scott" w:date="2025-01-11T13:47:00Z">
        <w:r w:rsidR="001F37FE">
          <w:t xml:space="preserve">the </w:t>
        </w:r>
      </w:ins>
      <w:r>
        <w:t xml:space="preserve">mechanisms of </w:t>
      </w:r>
      <w:r w:rsidRPr="007D41BE">
        <w:t>“</w:t>
      </w:r>
      <w:r w:rsidRPr="007D41BE">
        <w:rPr>
          <w:i/>
        </w:rPr>
        <w:t>diversity begets diversity</w:t>
      </w:r>
      <w:r w:rsidRPr="007D41BE">
        <w:t>”</w:t>
      </w:r>
      <w:r>
        <w:t xml:space="preserve">, but </w:t>
      </w:r>
      <w:r w:rsidR="00CA0219">
        <w:t xml:space="preserve">the </w:t>
      </w:r>
      <w:r>
        <w:t>evidence is currently limited to a few examples</w:t>
      </w:r>
      <w:r w:rsidR="00740746">
        <w:t xml:space="preserve"> </w:t>
      </w:r>
      <w:sdt>
        <w:sdtPr>
          <w:rPr>
            <w:color w:val="000000"/>
          </w:rPr>
          <w:tag w:val="MENDELEY_CITATION_v3_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"/>
          <w:id w:val="1066529580"/>
          <w:placeholder>
            <w:docPart w:val="DefaultPlaceholder_-1854013440"/>
          </w:placeholder>
        </w:sdtPr>
        <w:sdtContent>
          <w:r w:rsidR="00A932C0" w:rsidRPr="00A932C0">
            <w:rPr>
              <w:rFonts w:eastAsia="Times New Roman"/>
              <w:color w:val="000000"/>
            </w:rPr>
            <w:t xml:space="preserve">(Stireman </w:t>
          </w:r>
          <w:r w:rsidR="00A932C0" w:rsidRPr="00A932C0">
            <w:rPr>
              <w:rFonts w:eastAsia="Times New Roman"/>
              <w:i/>
              <w:iCs/>
              <w:color w:val="000000"/>
            </w:rPr>
            <w:t>et al.</w:t>
          </w:r>
          <w:r w:rsidR="00A932C0" w:rsidRPr="00A932C0">
            <w:rPr>
              <w:rFonts w:eastAsia="Times New Roman"/>
              <w:color w:val="000000"/>
            </w:rPr>
            <w:t xml:space="preserve"> 2005)</w:t>
          </w:r>
        </w:sdtContent>
      </w:sdt>
      <w:r w:rsidR="004C3A4E">
        <w:t>.</w:t>
      </w:r>
    </w:p>
    <w:p w14:paraId="5649C135" w14:textId="77777777" w:rsidR="004C1ABA" w:rsidRDefault="004C1ABA">
      <w:pPr>
        <w:pStyle w:val="Heading2"/>
        <w:pPrChange w:id="143" w:author="Ondřej Mottl" w:date="2025-01-06T07:48:00Z">
          <w:pPr>
            <w:spacing w:before="240" w:after="240" w:line="360" w:lineRule="auto"/>
            <w:jc w:val="both"/>
          </w:pPr>
        </w:pPrChange>
      </w:pPr>
      <w:bookmarkStart w:id="144" w:name="_heading=h.3znysh7" w:colFirst="0" w:colLast="0"/>
      <w:bookmarkEnd w:id="144"/>
      <w:r>
        <w:t>Biodiversity maintenance and conservation</w:t>
      </w:r>
    </w:p>
    <w:p w14:paraId="6685E698" w14:textId="75EB2FE2" w:rsidR="004C1ABA" w:rsidRDefault="004C1ABA" w:rsidP="00AC59F2">
      <w:pPr>
        <w:spacing w:before="240" w:after="240" w:line="360" w:lineRule="auto"/>
        <w:jc w:val="both"/>
      </w:pPr>
      <w:commentRangeStart w:id="145"/>
      <w:r>
        <w:t xml:space="preserve">Our results imply that large stretches of rainforest are likely necessary to maintain population size and diversity at higher trophic levels. </w:t>
      </w:r>
      <w:commentRangeEnd w:id="145"/>
      <w:r w:rsidR="001C196D">
        <w:rPr>
          <w:rStyle w:val="CommentReference"/>
        </w:rPr>
        <w:commentReference w:id="145"/>
      </w:r>
      <w:r>
        <w:t>Fragmentation of the habitat which is happening to rainforests globally</w:t>
      </w:r>
      <w:r w:rsidR="0026569F">
        <w:t xml:space="preserve"> </w:t>
      </w:r>
      <w:sdt>
        <w:sdtPr>
          <w:rPr>
            <w:color w:val="000000"/>
          </w:rPr>
          <w:tag w:val="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"/>
          <w:id w:val="1356546438"/>
          <w:placeholder>
            <w:docPart w:val="DefaultPlaceholder_-1854013440"/>
          </w:placeholder>
        </w:sdtPr>
        <w:sdtContent>
          <w:r w:rsidR="00A932C0" w:rsidRPr="00A932C0">
            <w:rPr>
              <w:rFonts w:eastAsia="Times New Roman"/>
              <w:color w:val="000000"/>
            </w:rPr>
            <w:t xml:space="preserve">(Hubbell </w:t>
          </w:r>
          <w:r w:rsidR="00A932C0" w:rsidRPr="00A932C0">
            <w:rPr>
              <w:rFonts w:eastAsia="Times New Roman"/>
              <w:i/>
              <w:iCs/>
              <w:color w:val="000000"/>
            </w:rPr>
            <w:t>et al.</w:t>
          </w:r>
          <w:r w:rsidR="00A932C0" w:rsidRPr="00A932C0">
            <w:rPr>
              <w:rFonts w:eastAsia="Times New Roman"/>
              <w:color w:val="000000"/>
            </w:rPr>
            <w:t xml:space="preserve"> 2008; </w:t>
          </w:r>
          <w:proofErr w:type="spellStart"/>
          <w:r w:rsidR="00A932C0" w:rsidRPr="00A932C0">
            <w:rPr>
              <w:rFonts w:eastAsia="Times New Roman"/>
              <w:color w:val="000000"/>
            </w:rPr>
            <w:t>ter</w:t>
          </w:r>
          <w:proofErr w:type="spellEnd"/>
          <w:r w:rsidR="00A932C0" w:rsidRPr="00A932C0">
            <w:rPr>
              <w:rFonts w:eastAsia="Times New Roman"/>
              <w:color w:val="000000"/>
            </w:rPr>
            <w:t xml:space="preserve"> Steege </w:t>
          </w:r>
          <w:r w:rsidR="00A932C0" w:rsidRPr="00A932C0">
            <w:rPr>
              <w:rFonts w:eastAsia="Times New Roman"/>
              <w:i/>
              <w:iCs/>
              <w:color w:val="000000"/>
            </w:rPr>
            <w:t>et al.</w:t>
          </w:r>
          <w:r w:rsidR="00A932C0" w:rsidRPr="00A932C0">
            <w:rPr>
              <w:rFonts w:eastAsia="Times New Roman"/>
              <w:color w:val="000000"/>
            </w:rPr>
            <w:t xml:space="preserve"> 2023)</w:t>
          </w:r>
        </w:sdtContent>
      </w:sdt>
      <w:r w:rsidR="0026569F">
        <w:t xml:space="preserve">, </w:t>
      </w:r>
      <w:r>
        <w:t xml:space="preserve">will reduce colonization and increase </w:t>
      </w:r>
      <w:r w:rsidR="0026569F">
        <w:t xml:space="preserve">the </w:t>
      </w:r>
      <w:r>
        <w:t xml:space="preserve">extinction of parasitoid populations. The ecosystem function of suppressing host populations is unlikely to be replaced by other parasitoids, as the lack of rewiring shows. However, other less specialized natural enemies could stand in </w:t>
      </w:r>
      <w:sdt>
        <w:sdtPr>
          <w:rPr>
            <w:color w:val="000000"/>
          </w:rPr>
          <w:tag w:val="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"/>
          <w:id w:val="1346670170"/>
          <w:placeholder>
            <w:docPart w:val="DefaultPlaceholder_-1854013440"/>
          </w:placeholder>
        </w:sdtPr>
        <w:sdtContent>
          <w:r w:rsidR="00A932C0" w:rsidRPr="00A932C0">
            <w:rPr>
              <w:rFonts w:eastAsia="Times New Roman"/>
              <w:color w:val="000000"/>
            </w:rPr>
            <w:t xml:space="preserve">(Roslin </w:t>
          </w:r>
          <w:r w:rsidR="00A932C0" w:rsidRPr="00A932C0">
            <w:rPr>
              <w:rFonts w:eastAsia="Times New Roman"/>
              <w:i/>
              <w:iCs/>
              <w:color w:val="000000"/>
            </w:rPr>
            <w:t>et al.</w:t>
          </w:r>
          <w:r w:rsidR="00A932C0" w:rsidRPr="00A932C0">
            <w:rPr>
              <w:rFonts w:eastAsia="Times New Roman"/>
              <w:color w:val="000000"/>
            </w:rPr>
            <w:t xml:space="preserve"> 2017)</w:t>
          </w:r>
        </w:sdtContent>
      </w:sdt>
      <w:r w:rsidR="0026569F">
        <w:t xml:space="preserve">. </w:t>
      </w:r>
      <w:r>
        <w:t xml:space="preserve">Decrease in abundance and diversity at higher trophic levels could in turn lead to stronger competitive interactions and loss of diversity at lower trophic levels </w:t>
      </w:r>
      <w:sdt>
        <w:sdtPr>
          <w:rPr>
            <w:color w:val="000000"/>
          </w:rPr>
          <w:tag w:val="MENDELEY_CITATION_v3_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"/>
          <w:id w:val="1264270074"/>
          <w:placeholder>
            <w:docPart w:val="DefaultPlaceholder_-1854013440"/>
          </w:placeholder>
        </w:sdtPr>
        <w:sdtContent>
          <w:r w:rsidR="00A932C0" w:rsidRPr="00A932C0">
            <w:rPr>
              <w:rFonts w:eastAsia="Times New Roman"/>
              <w:color w:val="000000"/>
            </w:rPr>
            <w:t xml:space="preserve">(Pires </w:t>
          </w:r>
          <w:r w:rsidR="00A932C0" w:rsidRPr="00A932C0">
            <w:rPr>
              <w:rFonts w:eastAsia="Times New Roman"/>
              <w:i/>
              <w:iCs/>
              <w:color w:val="000000"/>
            </w:rPr>
            <w:t>et al.</w:t>
          </w:r>
          <w:r w:rsidR="00A932C0" w:rsidRPr="00A932C0">
            <w:rPr>
              <w:rFonts w:eastAsia="Times New Roman"/>
              <w:color w:val="000000"/>
            </w:rPr>
            <w:t xml:space="preserve"> 2023; </w:t>
          </w:r>
          <w:proofErr w:type="spellStart"/>
          <w:r w:rsidR="00A932C0" w:rsidRPr="00A932C0">
            <w:rPr>
              <w:rFonts w:eastAsia="Times New Roman"/>
              <w:color w:val="000000"/>
            </w:rPr>
            <w:t>Terborgh</w:t>
          </w:r>
          <w:proofErr w:type="spellEnd"/>
          <w:r w:rsidR="00A932C0" w:rsidRPr="00A932C0">
            <w:rPr>
              <w:rFonts w:eastAsia="Times New Roman"/>
              <w:color w:val="000000"/>
            </w:rPr>
            <w:t xml:space="preserve"> 2015)</w:t>
          </w:r>
        </w:sdtContent>
      </w:sdt>
      <w:r w:rsidR="0026569F">
        <w:t xml:space="preserve">. </w:t>
      </w:r>
      <w:r>
        <w:t xml:space="preserve">More subtle, but equally functionally important changes in species interaction strength are also likely following habitat modification </w:t>
      </w:r>
      <w:sdt>
        <w:sdtPr>
          <w:rPr>
            <w:color w:val="000000"/>
          </w:rPr>
          <w:tag w:val="MENDELEY_CITATION_v3_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"/>
          <w:id w:val="-1357580274"/>
          <w:placeholder>
            <w:docPart w:val="DefaultPlaceholder_-1854013440"/>
          </w:placeholder>
        </w:sdtPr>
        <w:sdtContent>
          <w:r w:rsidR="00A932C0" w:rsidRPr="00A932C0">
            <w:rPr>
              <w:rFonts w:eastAsia="Times New Roman"/>
              <w:color w:val="000000"/>
            </w:rPr>
            <w:t xml:space="preserve">(Tylianakis </w:t>
          </w:r>
          <w:r w:rsidR="00A932C0" w:rsidRPr="00A932C0">
            <w:rPr>
              <w:rFonts w:eastAsia="Times New Roman"/>
              <w:i/>
              <w:iCs/>
              <w:color w:val="000000"/>
            </w:rPr>
            <w:t>et al.</w:t>
          </w:r>
          <w:r w:rsidR="00A932C0" w:rsidRPr="00A932C0">
            <w:rPr>
              <w:rFonts w:eastAsia="Times New Roman"/>
              <w:color w:val="000000"/>
            </w:rPr>
            <w:t xml:space="preserve"> 2007)</w:t>
          </w:r>
        </w:sdtContent>
      </w:sdt>
      <w:r>
        <w:t xml:space="preserve">. We know generally less about parasites and parasitoids ecology and conservation status than about lower trophic levels </w:t>
      </w:r>
      <w:sdt>
        <w:sdtPr>
          <w:rPr>
            <w:color w:val="000000"/>
          </w:rPr>
          <w:tag w:val="MENDELEY_CITATION_v3_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"/>
          <w:id w:val="-1923099479"/>
          <w:placeholder>
            <w:docPart w:val="DefaultPlaceholder_-1854013440"/>
          </w:placeholder>
        </w:sdtPr>
        <w:sdtContent>
          <w:r w:rsidR="00A932C0" w:rsidRPr="00A932C0">
            <w:rPr>
              <w:rFonts w:eastAsia="Times New Roman"/>
              <w:color w:val="000000"/>
            </w:rPr>
            <w:t xml:space="preserve">(Lafferty </w:t>
          </w:r>
          <w:r w:rsidR="00A932C0" w:rsidRPr="00A932C0">
            <w:rPr>
              <w:rFonts w:eastAsia="Times New Roman"/>
              <w:i/>
              <w:iCs/>
              <w:color w:val="000000"/>
            </w:rPr>
            <w:t>et al.</w:t>
          </w:r>
          <w:r w:rsidR="00A932C0" w:rsidRPr="00A932C0">
            <w:rPr>
              <w:rFonts w:eastAsia="Times New Roman"/>
              <w:color w:val="000000"/>
            </w:rPr>
            <w:t xml:space="preserve"> 2008)</w:t>
          </w:r>
        </w:sdtContent>
      </w:sdt>
      <w:r>
        <w:t xml:space="preserve">. Our results indicate that we need to focus on </w:t>
      </w:r>
      <w:r w:rsidR="00E02C52">
        <w:t xml:space="preserve">studying their </w:t>
      </w:r>
      <w:r>
        <w:t xml:space="preserve">metapopulation </w:t>
      </w:r>
      <w:r w:rsidR="00E02C52">
        <w:t xml:space="preserve">and eco-evolutionary </w:t>
      </w:r>
      <w:r>
        <w:t xml:space="preserve">dynamics </w:t>
      </w:r>
      <w:proofErr w:type="gramStart"/>
      <w:r>
        <w:t>in order to</w:t>
      </w:r>
      <w:proofErr w:type="gramEnd"/>
      <w:r>
        <w:t xml:space="preserve"> protect parasitoids and their ecological role.</w:t>
      </w:r>
    </w:p>
    <w:p w14:paraId="1B42A610" w14:textId="445DD4E5" w:rsidR="00E02C52" w:rsidRDefault="00D51FAF" w:rsidP="006703EA">
      <w:pPr>
        <w:rPr>
          <w:b/>
          <w:sz w:val="24"/>
          <w:szCs w:val="24"/>
        </w:rPr>
      </w:pPr>
      <w:bookmarkStart w:id="146" w:name="_heading=h.2et92p0" w:colFirst="0" w:colLast="0"/>
      <w:bookmarkEnd w:id="146"/>
      <w:ins w:id="147" w:author="Basset, Yves" w:date="2025-01-06T21:21:00Z">
        <w:r>
          <w:rPr>
            <w:b/>
            <w:sz w:val="24"/>
            <w:szCs w:val="24"/>
          </w:rPr>
          <w:t>I think that the discussion is winding and far too long</w:t>
        </w:r>
      </w:ins>
    </w:p>
    <w:p w14:paraId="1676218D" w14:textId="2EE17B44" w:rsidR="006703EA" w:rsidRDefault="006703EA">
      <w:pPr>
        <w:pStyle w:val="Heading1"/>
        <w:pPrChange w:id="148" w:author="Ondřej Mottl" w:date="2025-01-06T07:48:00Z">
          <w:pPr/>
        </w:pPrChange>
      </w:pPr>
      <w:r>
        <w:t>Materials and Methods</w:t>
      </w:r>
    </w:p>
    <w:p w14:paraId="4CF1CB2E" w14:textId="23B2729A" w:rsidR="006703EA" w:rsidRPr="00C6246A" w:rsidRDefault="006703EA" w:rsidP="006703EA">
      <w:pPr>
        <w:spacing w:before="240" w:after="240" w:line="360" w:lineRule="auto"/>
        <w:jc w:val="both"/>
      </w:pPr>
      <w:commentRangeStart w:id="149"/>
      <w:r w:rsidRPr="00C6246A">
        <w:t xml:space="preserve">To reveal the beta diversity of parasitoids and their </w:t>
      </w:r>
      <w:r w:rsidR="00B2148E" w:rsidRPr="00C6246A">
        <w:t xml:space="preserve">caterpillar </w:t>
      </w:r>
      <w:r w:rsidRPr="00C6246A">
        <w:t xml:space="preserve">hosts we recorded </w:t>
      </w:r>
      <w:r w:rsidR="00550267">
        <w:t>2 8</w:t>
      </w:r>
      <w:r w:rsidR="00AC7507">
        <w:t>75</w:t>
      </w:r>
      <w:r w:rsidRPr="00C6246A">
        <w:t xml:space="preserve"> parasitoid rearing events from 27</w:t>
      </w:r>
      <w:r w:rsidR="00550267">
        <w:t xml:space="preserve"> 537 </w:t>
      </w:r>
      <w:r w:rsidRPr="00C6246A">
        <w:t>externally feeding caterpillars</w:t>
      </w:r>
      <w:r w:rsidR="00550267">
        <w:t xml:space="preserve"> </w:t>
      </w:r>
      <w:r w:rsidRPr="00C6246A">
        <w:t xml:space="preserve">collected from 25 host </w:t>
      </w:r>
      <w:r w:rsidRPr="00C6246A">
        <w:lastRenderedPageBreak/>
        <w:t xml:space="preserve">plants distributed between eight sites in continuous tropical rainforest (~13 plant sp./ locality). The average parasitism rate per site was </w:t>
      </w:r>
      <w:r w:rsidR="00927842">
        <w:t>10.5</w:t>
      </w:r>
      <w:r w:rsidRPr="00C6246A">
        <w:t xml:space="preserve"> % (SD ± 2.</w:t>
      </w:r>
      <w:r w:rsidR="00927842">
        <w:t>85</w:t>
      </w:r>
      <w:r w:rsidRPr="00C6246A">
        <w:t>). From 42</w:t>
      </w:r>
      <w:r w:rsidR="00AC7507">
        <w:t>2</w:t>
      </w:r>
      <w:r w:rsidRPr="00C6246A">
        <w:t xml:space="preserve"> collected caterpillar species</w:t>
      </w:r>
      <w:r w:rsidR="004C1ABA" w:rsidRPr="00101630">
        <w:t>,</w:t>
      </w:r>
      <w:r w:rsidRPr="003048D3">
        <w:t xml:space="preserve"> 139 species were attacked by 3</w:t>
      </w:r>
      <w:r w:rsidR="00AC7507" w:rsidRPr="003048D3">
        <w:t>04</w:t>
      </w:r>
      <w:r w:rsidRPr="003048D3">
        <w:t xml:space="preserve"> parasitoid</w:t>
      </w:r>
      <w:r w:rsidR="00B2148E" w:rsidRPr="00C6246A">
        <w:t xml:space="preserve"> species</w:t>
      </w:r>
      <w:r w:rsidRPr="00C6246A">
        <w:t xml:space="preserve"> and six hyperparasitoid species. </w:t>
      </w:r>
      <w:r w:rsidR="003A49D4" w:rsidRPr="00C6246A">
        <w:t>The reared parasitoids belong</w:t>
      </w:r>
      <w:r w:rsidR="003A49D4">
        <w:t>ed mostly to</w:t>
      </w:r>
      <w:r w:rsidR="003A49D4" w:rsidRPr="00C6246A">
        <w:t xml:space="preserve"> Braconidae</w:t>
      </w:r>
      <w:r w:rsidR="004C1ABA">
        <w:t>,</w:t>
      </w:r>
      <w:r w:rsidR="003A49D4" w:rsidRPr="00C6246A">
        <w:t xml:space="preserve"> </w:t>
      </w:r>
      <w:proofErr w:type="spellStart"/>
      <w:r w:rsidR="003A49D4" w:rsidRPr="00C6246A">
        <w:t>Tachinidae</w:t>
      </w:r>
      <w:proofErr w:type="spellEnd"/>
      <w:r w:rsidR="003A49D4" w:rsidRPr="00C6246A">
        <w:t xml:space="preserve"> </w:t>
      </w:r>
      <w:r w:rsidR="003A49D4">
        <w:t>and</w:t>
      </w:r>
      <w:r w:rsidR="003A49D4" w:rsidRPr="00C6246A">
        <w:t xml:space="preserve"> Ichneumonidae </w:t>
      </w:r>
      <w:r w:rsidR="003A49D4" w:rsidRPr="00A16C00">
        <w:t>(Table S</w:t>
      </w:r>
      <w:r w:rsidR="00A16C00" w:rsidRPr="00A16C00">
        <w:t>4</w:t>
      </w:r>
      <w:r w:rsidR="003A49D4" w:rsidRPr="00C6246A">
        <w:t xml:space="preserve">). </w:t>
      </w:r>
      <w:r w:rsidRPr="00C6246A">
        <w:t>We recorded 4</w:t>
      </w:r>
      <w:r w:rsidR="000F5F60">
        <w:t>9</w:t>
      </w:r>
      <w:r w:rsidRPr="00C6246A">
        <w:t xml:space="preserve"> to </w:t>
      </w:r>
      <w:r w:rsidR="000F5F60">
        <w:t>97</w:t>
      </w:r>
      <w:r w:rsidRPr="00C6246A">
        <w:t xml:space="preserve"> parasitoid species (mean of </w:t>
      </w:r>
      <w:r w:rsidR="000F5F60">
        <w:t>68.7</w:t>
      </w:r>
      <w:r w:rsidRPr="00C6246A">
        <w:t xml:space="preserve"> ± SD of </w:t>
      </w:r>
      <w:r w:rsidR="000F5F60">
        <w:t>19.5</w:t>
      </w:r>
      <w:r w:rsidRPr="00C6246A">
        <w:t>) and 24 – 82 caterpillar species (mean of 13</w:t>
      </w:r>
      <w:r w:rsidR="000F5F60">
        <w:t>5.8</w:t>
      </w:r>
      <w:r w:rsidRPr="00C6246A">
        <w:t xml:space="preserve"> ± SD of 27.</w:t>
      </w:r>
      <w:r w:rsidR="000F5F60">
        <w:t>8</w:t>
      </w:r>
      <w:r w:rsidR="00073B52">
        <w:t>) per site.</w:t>
      </w:r>
      <w:commentRangeEnd w:id="149"/>
      <w:r w:rsidR="00F61317">
        <w:rPr>
          <w:rStyle w:val="CommentReference"/>
        </w:rPr>
        <w:commentReference w:id="149"/>
      </w:r>
    </w:p>
    <w:p w14:paraId="730C7CF3" w14:textId="77777777" w:rsidR="006703EA" w:rsidRPr="00C6246A" w:rsidRDefault="006703EA">
      <w:pPr>
        <w:pStyle w:val="Heading2"/>
        <w:pPrChange w:id="150" w:author="Ondřej Mottl" w:date="2025-01-06T07:48:00Z">
          <w:pPr>
            <w:spacing w:before="240" w:after="240" w:line="360" w:lineRule="auto"/>
            <w:jc w:val="both"/>
          </w:pPr>
        </w:pPrChange>
      </w:pPr>
      <w:r w:rsidRPr="00C6246A">
        <w:t>Study area</w:t>
      </w:r>
    </w:p>
    <w:p w14:paraId="5138CAB3" w14:textId="4EF01C67" w:rsidR="00BB4DC8" w:rsidRDefault="006703EA" w:rsidP="00B27890">
      <w:pPr>
        <w:spacing w:before="240" w:after="240" w:line="360" w:lineRule="auto"/>
        <w:jc w:val="both"/>
        <w:rPr>
          <w:rFonts w:eastAsia="Arial Unicode MS"/>
        </w:rPr>
      </w:pPr>
      <w:r w:rsidRPr="00C6246A">
        <w:rPr>
          <w:rFonts w:eastAsia="Arial Unicode MS"/>
        </w:rPr>
        <w:t xml:space="preserve">Eight study sites </w:t>
      </w:r>
      <w:proofErr w:type="gramStart"/>
      <w:r w:rsidRPr="00C6246A">
        <w:rPr>
          <w:rFonts w:eastAsia="Arial Unicode MS"/>
        </w:rPr>
        <w:t>were located in</w:t>
      </w:r>
      <w:proofErr w:type="gramEnd"/>
      <w:r w:rsidRPr="00C6246A">
        <w:rPr>
          <w:rFonts w:eastAsia="Arial Unicode MS"/>
        </w:rPr>
        <w:t xml:space="preserve"> the basin of the Sepik and Ramu rivers in northern Papua New Guinea (</w:t>
      </w:r>
      <w:r w:rsidRPr="00A16C00">
        <w:rPr>
          <w:rFonts w:eastAsia="Arial Unicode MS"/>
        </w:rPr>
        <w:t xml:space="preserve">Figure </w:t>
      </w:r>
      <w:r w:rsidR="003D611B" w:rsidRPr="00A16C00">
        <w:rPr>
          <w:rFonts w:eastAsia="Arial Unicode MS"/>
        </w:rPr>
        <w:t>4</w:t>
      </w:r>
      <w:r w:rsidRPr="00C6246A">
        <w:rPr>
          <w:rFonts w:eastAsia="Arial Unicode MS"/>
        </w:rPr>
        <w:t>)</w:t>
      </w:r>
      <w:r w:rsidR="003D088D">
        <w:rPr>
          <w:rFonts w:eastAsia="Arial Unicode MS"/>
        </w:rPr>
        <w:t>,</w:t>
      </w:r>
      <w:r w:rsidRPr="00C6246A">
        <w:rPr>
          <w:rFonts w:eastAsia="Arial Unicode MS"/>
        </w:rPr>
        <w:t xml:space="preserve"> within a 500 × 150 km area of lowland terrain with continuous rainforest and wetland vegetation. The study was conducted from December 2001 to July 2006 using a grid of eight sites with an average distance of 160 km between neighbouring sites</w:t>
      </w:r>
      <w:r w:rsidR="003D088D">
        <w:rPr>
          <w:rFonts w:eastAsia="Arial Unicode MS"/>
        </w:rPr>
        <w:t>,</w:t>
      </w:r>
      <w:r w:rsidRPr="00C6246A">
        <w:rPr>
          <w:rFonts w:eastAsia="Arial Unicode MS"/>
        </w:rPr>
        <w:t xml:space="preserve"> and pair-wise distances ranging from 59 to 513 km. The climate at these sites is humid with a mean annual rainfall of 2 000–4 000 mm</w:t>
      </w:r>
      <w:r w:rsidR="003D088D">
        <w:rPr>
          <w:rFonts w:eastAsia="Arial Unicode MS"/>
        </w:rPr>
        <w:t>,</w:t>
      </w:r>
      <w:r w:rsidRPr="00C6246A">
        <w:rPr>
          <w:rFonts w:eastAsia="Arial Unicode MS"/>
        </w:rPr>
        <w:t xml:space="preserve"> with a moderate dry season from July to September (monthly mean rainfall ≤100 mm)</w:t>
      </w:r>
      <w:r w:rsidR="003D088D">
        <w:rPr>
          <w:rFonts w:eastAsia="Arial Unicode MS"/>
        </w:rPr>
        <w:t>,</w:t>
      </w:r>
      <w:r w:rsidRPr="00C6246A">
        <w:rPr>
          <w:rFonts w:eastAsia="Arial Unicode MS"/>
        </w:rPr>
        <w:t xml:space="preserve"> and a mean temperature of 26 °C.</w:t>
      </w:r>
      <w:r w:rsidR="00B2148E" w:rsidRPr="00C6246A">
        <w:rPr>
          <w:rFonts w:eastAsia="Arial Unicode MS"/>
        </w:rPr>
        <w:t xml:space="preserve"> S</w:t>
      </w:r>
      <w:r w:rsidRPr="00C6246A">
        <w:rPr>
          <w:rFonts w:eastAsia="Arial Unicode MS"/>
        </w:rPr>
        <w:t>ites were surveyed at different times of the year</w:t>
      </w:r>
      <w:r w:rsidR="003777DA">
        <w:rPr>
          <w:rFonts w:eastAsia="Arial Unicode MS"/>
        </w:rPr>
        <w:t>,</w:t>
      </w:r>
      <w:r w:rsidR="00B2148E" w:rsidRPr="00C6246A">
        <w:rPr>
          <w:rFonts w:eastAsia="Arial Unicode MS"/>
        </w:rPr>
        <w:t xml:space="preserve"> avoiding </w:t>
      </w:r>
      <w:r w:rsidRPr="00C6246A">
        <w:rPr>
          <w:rFonts w:eastAsia="Arial Unicode MS"/>
        </w:rPr>
        <w:t>the dry season.</w:t>
      </w:r>
    </w:p>
    <w:p w14:paraId="5E53EA9B" w14:textId="2EB0D71A" w:rsidR="006703EA" w:rsidRPr="00C6246A" w:rsidRDefault="006703EA" w:rsidP="00BB4DC8">
      <w:pPr>
        <w:spacing w:before="240" w:after="240" w:line="240" w:lineRule="auto"/>
        <w:jc w:val="both"/>
        <w:rPr>
          <w:b/>
        </w:rPr>
      </w:pPr>
      <w:commentRangeStart w:id="151"/>
      <w:r w:rsidRPr="00C6246A">
        <w:rPr>
          <w:b/>
          <w:noProof/>
        </w:rPr>
        <w:drawing>
          <wp:inline distT="0" distB="0" distL="0" distR="0" wp14:anchorId="4B17B01F" wp14:editId="66CC63EF">
            <wp:extent cx="5771213" cy="3654391"/>
            <wp:effectExtent l="0" t="0" r="0" b="3810"/>
            <wp:docPr id="2058624450" name="Picture 1" descr="A map of the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24450" name="Picture 1" descr="A map of the land&#10;&#10;Description automatically generated"/>
                    <pic:cNvPicPr/>
                  </pic:nvPicPr>
                  <pic:blipFill rotWithShape="1">
                    <a:blip r:embed="rId18" cstate="print">
                      <a:extLst>
                        <a:ext uri="{28A0092B-C50C-407E-A947-70E740481C1C}">
                          <a14:useLocalDpi xmlns:a14="http://schemas.microsoft.com/office/drawing/2010/main" val="0"/>
                        </a:ext>
                      </a:extLst>
                    </a:blip>
                    <a:srcRect l="6537" r="6530" b="1581"/>
                    <a:stretch/>
                  </pic:blipFill>
                  <pic:spPr bwMode="auto">
                    <a:xfrm>
                      <a:off x="0" y="0"/>
                      <a:ext cx="5826733" cy="3689547"/>
                    </a:xfrm>
                    <a:prstGeom prst="rect">
                      <a:avLst/>
                    </a:prstGeom>
                    <a:ln>
                      <a:noFill/>
                    </a:ln>
                    <a:extLst>
                      <a:ext uri="{53640926-AAD7-44D8-BBD7-CCE9431645EC}">
                        <a14:shadowObscured xmlns:a14="http://schemas.microsoft.com/office/drawing/2010/main"/>
                      </a:ext>
                    </a:extLst>
                  </pic:spPr>
                </pic:pic>
              </a:graphicData>
            </a:graphic>
          </wp:inline>
        </w:drawing>
      </w:r>
    </w:p>
    <w:p w14:paraId="545C1579" w14:textId="5250B6D9" w:rsidR="006703EA" w:rsidRPr="00C6246A" w:rsidRDefault="006703EA" w:rsidP="006703EA">
      <w:pPr>
        <w:spacing w:before="240" w:after="240" w:line="360" w:lineRule="auto"/>
        <w:jc w:val="both"/>
        <w:rPr>
          <w:i/>
        </w:rPr>
      </w:pPr>
      <w:r w:rsidRPr="00C6246A">
        <w:rPr>
          <w:b/>
        </w:rPr>
        <w:lastRenderedPageBreak/>
        <w:t xml:space="preserve">Figure </w:t>
      </w:r>
      <w:r w:rsidR="003D611B">
        <w:rPr>
          <w:b/>
        </w:rPr>
        <w:t>4</w:t>
      </w:r>
      <w:r w:rsidRPr="00C6246A">
        <w:t xml:space="preserve"> Study sites in the lowland tropical rainforest of northern Papua New Guinea. Source: OpenStreetMap.</w:t>
      </w:r>
      <w:commentRangeEnd w:id="151"/>
      <w:r w:rsidR="004005FA">
        <w:rPr>
          <w:rStyle w:val="CommentReference"/>
        </w:rPr>
        <w:commentReference w:id="151"/>
      </w:r>
    </w:p>
    <w:p w14:paraId="6BB0A2A3" w14:textId="77777777" w:rsidR="006703EA" w:rsidRPr="00C6246A" w:rsidRDefault="006703EA">
      <w:pPr>
        <w:pStyle w:val="Heading2"/>
        <w:pPrChange w:id="152" w:author="Ondřej Mottl" w:date="2025-01-06T07:48:00Z">
          <w:pPr>
            <w:spacing w:before="240" w:after="240" w:line="360" w:lineRule="auto"/>
            <w:jc w:val="both"/>
          </w:pPr>
        </w:pPrChange>
      </w:pPr>
      <w:r w:rsidRPr="00C6246A">
        <w:t>Plant and insect sampling</w:t>
      </w:r>
    </w:p>
    <w:p w14:paraId="35C10ADC" w14:textId="37227B6B" w:rsidR="00013B8A" w:rsidRPr="00C6246A" w:rsidRDefault="00013B8A" w:rsidP="00013B8A">
      <w:pPr>
        <w:spacing w:before="240" w:after="240" w:line="360" w:lineRule="auto"/>
        <w:jc w:val="both"/>
      </w:pPr>
      <w:r w:rsidRPr="00C6246A">
        <w:t xml:space="preserve">Externally feeding caterpillars were collected from four large plant genera representing four families: </w:t>
      </w:r>
      <w:r w:rsidRPr="00D51FAF">
        <w:rPr>
          <w:i/>
          <w:iCs/>
          <w:rPrChange w:id="153" w:author="Basset, Yves" w:date="2025-01-06T21:23:00Z">
            <w:rPr/>
          </w:rPrChange>
        </w:rPr>
        <w:t>Ficus</w:t>
      </w:r>
      <w:r w:rsidRPr="00C6246A">
        <w:t xml:space="preserve"> (</w:t>
      </w:r>
      <w:proofErr w:type="spellStart"/>
      <w:r w:rsidRPr="00C6246A">
        <w:t>Moraceae</w:t>
      </w:r>
      <w:proofErr w:type="spellEnd"/>
      <w:r w:rsidRPr="00C6246A">
        <w:t xml:space="preserve">), </w:t>
      </w:r>
      <w:r w:rsidRPr="00D51FAF">
        <w:rPr>
          <w:i/>
          <w:iCs/>
          <w:rPrChange w:id="154" w:author="Basset, Yves" w:date="2025-01-06T21:23:00Z">
            <w:rPr/>
          </w:rPrChange>
        </w:rPr>
        <w:t>Macaranga</w:t>
      </w:r>
      <w:r w:rsidRPr="00C6246A">
        <w:t xml:space="preserve"> (</w:t>
      </w:r>
      <w:proofErr w:type="spellStart"/>
      <w:r w:rsidRPr="00C6246A">
        <w:t>Euphorbiaceae</w:t>
      </w:r>
      <w:proofErr w:type="spellEnd"/>
      <w:r w:rsidRPr="00C6246A">
        <w:t xml:space="preserve">), </w:t>
      </w:r>
      <w:proofErr w:type="spellStart"/>
      <w:r w:rsidRPr="00D51FAF">
        <w:rPr>
          <w:i/>
          <w:iCs/>
          <w:rPrChange w:id="155" w:author="Basset, Yves" w:date="2025-01-06T21:23:00Z">
            <w:rPr/>
          </w:rPrChange>
        </w:rPr>
        <w:t>Psychotria</w:t>
      </w:r>
      <w:proofErr w:type="spellEnd"/>
      <w:r w:rsidRPr="00C6246A">
        <w:t xml:space="preserve"> (</w:t>
      </w:r>
      <w:proofErr w:type="spellStart"/>
      <w:r w:rsidRPr="00C6246A">
        <w:t>Rubiaceae</w:t>
      </w:r>
      <w:proofErr w:type="spellEnd"/>
      <w:r w:rsidRPr="00C6246A">
        <w:t xml:space="preserve">), and </w:t>
      </w:r>
      <w:proofErr w:type="spellStart"/>
      <w:r w:rsidRPr="00D51FAF">
        <w:rPr>
          <w:i/>
          <w:iCs/>
          <w:rPrChange w:id="156" w:author="Basset, Yves" w:date="2025-01-06T21:23:00Z">
            <w:rPr/>
          </w:rPrChange>
        </w:rPr>
        <w:t>Syzygium</w:t>
      </w:r>
      <w:proofErr w:type="spellEnd"/>
      <w:r w:rsidRPr="00C6246A">
        <w:t xml:space="preserve"> (</w:t>
      </w:r>
      <w:proofErr w:type="spellStart"/>
      <w:r w:rsidRPr="00C6246A">
        <w:t>Myrtaceae</w:t>
      </w:r>
      <w:proofErr w:type="spellEnd"/>
      <w:r w:rsidRPr="00C6246A">
        <w:t xml:space="preserve">). At each of the eight sites, we collected caterpillars from 11–12 locally common plant species (4–5 </w:t>
      </w:r>
      <w:r w:rsidRPr="00D51FAF">
        <w:rPr>
          <w:i/>
          <w:iCs/>
          <w:rPrChange w:id="157" w:author="Basset, Yves" w:date="2025-01-06T21:23:00Z">
            <w:rPr/>
          </w:rPrChange>
        </w:rPr>
        <w:t>Ficus</w:t>
      </w:r>
      <w:r w:rsidRPr="00C6246A">
        <w:t xml:space="preserve">, 3–5 </w:t>
      </w:r>
      <w:r w:rsidRPr="00D51FAF">
        <w:rPr>
          <w:i/>
          <w:iCs/>
          <w:rPrChange w:id="158" w:author="Basset, Yves" w:date="2025-01-06T21:23:00Z">
            <w:rPr/>
          </w:rPrChange>
        </w:rPr>
        <w:t>Macaranga</w:t>
      </w:r>
      <w:r w:rsidRPr="00C6246A">
        <w:t xml:space="preserve">, 1–2 </w:t>
      </w:r>
      <w:proofErr w:type="spellStart"/>
      <w:r w:rsidRPr="00D51FAF">
        <w:rPr>
          <w:i/>
          <w:iCs/>
          <w:rPrChange w:id="159" w:author="Basset, Yves" w:date="2025-01-06T21:23:00Z">
            <w:rPr/>
          </w:rPrChange>
        </w:rPr>
        <w:t>Psychotria</w:t>
      </w:r>
      <w:proofErr w:type="spellEnd"/>
      <w:r w:rsidRPr="00C6246A">
        <w:t xml:space="preserve">, and 1–2 </w:t>
      </w:r>
      <w:proofErr w:type="spellStart"/>
      <w:r w:rsidRPr="00D51FAF">
        <w:rPr>
          <w:i/>
          <w:iCs/>
          <w:rPrChange w:id="160" w:author="Basset, Yves" w:date="2025-01-06T21:23:00Z">
            <w:rPr/>
          </w:rPrChange>
        </w:rPr>
        <w:t>Syzygium</w:t>
      </w:r>
      <w:proofErr w:type="spellEnd"/>
      <w:r w:rsidRPr="00C6246A">
        <w:t xml:space="preserve"> species per site), </w:t>
      </w:r>
      <w:commentRangeStart w:id="161"/>
      <w:r w:rsidRPr="00C6246A">
        <w:t xml:space="preserve">except Ohu where we sampled 19 species (Table </w:t>
      </w:r>
      <w:r w:rsidR="00F91053">
        <w:t>S4</w:t>
      </w:r>
      <w:commentRangeEnd w:id="161"/>
      <w:r w:rsidR="00F61317">
        <w:rPr>
          <w:rStyle w:val="CommentReference"/>
        </w:rPr>
        <w:commentReference w:id="161"/>
      </w:r>
      <w:r w:rsidRPr="00C6246A">
        <w:t xml:space="preserve">). </w:t>
      </w:r>
      <w:commentRangeStart w:id="162"/>
      <w:commentRangeStart w:id="163"/>
      <w:r>
        <w:t>The sampling took three months per site. I</w:t>
      </w:r>
      <w:r w:rsidRPr="00C6246A">
        <w:t>n Ohu, the sampling was repeated twice</w:t>
      </w:r>
      <w:r>
        <w:t xml:space="preserve"> </w:t>
      </w:r>
      <w:r w:rsidR="00116046" w:rsidRPr="0003712E">
        <w:t>back-to-back</w:t>
      </w:r>
      <w:r w:rsidRPr="00C6246A">
        <w:t>, to explore the difference between community samples from the same location. Both samplings were included as separate datasets in analyses</w:t>
      </w:r>
      <w:r w:rsidR="00073B52">
        <w:t xml:space="preserve"> (except enemy-free space quantification)</w:t>
      </w:r>
      <w:r>
        <w:t xml:space="preserve"> </w:t>
      </w:r>
      <w:commentRangeStart w:id="164"/>
      <w:r>
        <w:t>to utilize full extent of the data</w:t>
      </w:r>
      <w:commentRangeEnd w:id="164"/>
      <w:r>
        <w:rPr>
          <w:rStyle w:val="CommentReference"/>
        </w:rPr>
        <w:commentReference w:id="164"/>
      </w:r>
      <w:r>
        <w:t xml:space="preserve">, but all </w:t>
      </w:r>
      <w:r w:rsidR="00B36093">
        <w:t xml:space="preserve">key </w:t>
      </w:r>
      <w:r>
        <w:t>conclusions hold if the second Ohu sampling is excluded (</w:t>
      </w:r>
      <w:r w:rsidR="00F91053">
        <w:t>Table S</w:t>
      </w:r>
      <w:r w:rsidR="004F7BE0">
        <w:t>1</w:t>
      </w:r>
      <w:r>
        <w:t>)</w:t>
      </w:r>
      <w:r w:rsidRPr="00C6246A">
        <w:t xml:space="preserve">. </w:t>
      </w:r>
      <w:commentRangeEnd w:id="162"/>
      <w:r w:rsidR="00F61317">
        <w:rPr>
          <w:rStyle w:val="CommentReference"/>
        </w:rPr>
        <w:commentReference w:id="162"/>
      </w:r>
      <w:commentRangeEnd w:id="163"/>
      <w:r w:rsidR="00137674">
        <w:rPr>
          <w:rStyle w:val="CommentReference"/>
        </w:rPr>
        <w:commentReference w:id="163"/>
      </w:r>
      <w:r w:rsidRPr="00C6246A">
        <w:t xml:space="preserve">Focal species were small trees or shrubs representing on average 40-86% of the total basal area of each genus per site </w:t>
      </w:r>
      <w:sdt>
        <w:sdtPr>
          <w:rPr>
            <w:color w:val="000000"/>
          </w:rPr>
          <w:tag w:val="MENDELEY_CITATION_v3_eyJjaXRhdGlvbklEIjoiTUVOREVMRVlfQ0lUQVRJT05fNDBlMzI2NDItZTUxZi00MzJhLTk4YzktMzVhYWI2OWJiYTU4IiwicHJvcGVydGllcyI6eyJub3RlSW5kZXgiOjB9LCJpc0VkaXRlZCI6ZmFsc2UsIm1hbnVhbE92ZXJyaWRlIjp7ImlzTWFudWFsbHlPdmVycmlkZGVuIjpmYWxzZSwiY2l0ZXByb2NUZXh0IjoiKE5vdm90bnkgPGk+ZXQgYWwuPC9pPiAyMDA3KSIsIm1hbnVhbE92ZXJyaWRlVGV4dCI6Ii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
          <w:id w:val="-842849698"/>
          <w:placeholder>
            <w:docPart w:val="DefaultPlaceholder_-1854013440"/>
          </w:placeholder>
        </w:sdtPr>
        <w:sdtContent>
          <w:r w:rsidR="00A932C0" w:rsidRPr="00A932C0">
            <w:rPr>
              <w:rFonts w:eastAsia="Times New Roman"/>
              <w:color w:val="000000"/>
            </w:rPr>
            <w:t xml:space="preserve">(Novotny </w:t>
          </w:r>
          <w:r w:rsidR="00A932C0" w:rsidRPr="00A932C0">
            <w:rPr>
              <w:rFonts w:eastAsia="Times New Roman"/>
              <w:i/>
              <w:iCs/>
              <w:color w:val="000000"/>
            </w:rPr>
            <w:t>et al.</w:t>
          </w:r>
          <w:r w:rsidR="00A932C0" w:rsidRPr="00A932C0">
            <w:rPr>
              <w:rFonts w:eastAsia="Times New Roman"/>
              <w:color w:val="000000"/>
            </w:rPr>
            <w:t xml:space="preserve"> 2007)</w:t>
          </w:r>
        </w:sdtContent>
      </w:sdt>
      <w:r w:rsidRPr="00C6246A">
        <w:t>. Targeted species included, as far as possible</w:t>
      </w:r>
      <w:r w:rsidR="00BC6C4E">
        <w:t>,</w:t>
      </w:r>
      <w:r>
        <w:t xml:space="preserve"> </w:t>
      </w:r>
      <w:r w:rsidRPr="00C6246A">
        <w:t>locally common species,</w:t>
      </w:r>
      <w:r>
        <w:t xml:space="preserve"> with</w:t>
      </w:r>
      <w:r w:rsidRPr="00C6246A">
        <w:t xml:space="preserve"> a mix of widespread and limited geographical dist</w:t>
      </w:r>
      <w:r w:rsidR="001A534A">
        <w:t xml:space="preserve">ribution across the study area. </w:t>
      </w:r>
      <w:r w:rsidR="001A534A" w:rsidRPr="00BA082F">
        <w:rPr>
          <w:lang w:val="en-US"/>
        </w:rPr>
        <w:t>That allowed us to compare insect communities connected with these relatively common species of trees over space.</w:t>
      </w:r>
      <w:r w:rsidR="001A534A">
        <w:rPr>
          <w:lang w:val="en-US"/>
        </w:rPr>
        <w:t xml:space="preserve"> </w:t>
      </w:r>
      <w:r w:rsidRPr="00C6246A">
        <w:t>Caterpillars were hand</w:t>
      </w:r>
      <w:r w:rsidR="00BC6C4E">
        <w:t>-</w:t>
      </w:r>
      <w:r w:rsidRPr="00C6246A">
        <w:t>collected from approximately 1500m</w:t>
      </w:r>
      <w:r w:rsidRPr="00C6246A">
        <w:rPr>
          <w:vertAlign w:val="superscript"/>
        </w:rPr>
        <w:t>2</w:t>
      </w:r>
      <w:r w:rsidRPr="00C6246A">
        <w:t xml:space="preserve"> of foliage per plant species per site</w:t>
      </w:r>
      <w:r>
        <w:t>. I</w:t>
      </w:r>
      <w:r w:rsidRPr="00C6246A">
        <w:t>n total</w:t>
      </w:r>
      <w:r w:rsidR="00BC6C4E">
        <w:t>,</w:t>
      </w:r>
      <w:r w:rsidRPr="00C6246A">
        <w:t xml:space="preserve"> ~180</w:t>
      </w:r>
      <w:r>
        <w:t>.</w:t>
      </w:r>
      <w:r w:rsidRPr="00C6246A">
        <w:t>000m</w:t>
      </w:r>
      <w:r w:rsidRPr="00C6246A">
        <w:rPr>
          <w:vertAlign w:val="superscript"/>
        </w:rPr>
        <w:t>2</w:t>
      </w:r>
      <w:r w:rsidRPr="00C6246A">
        <w:t xml:space="preserve"> total leaf area was sampled. Each caterpillar was reared in a separate plastic container and fed with leaves of the plant species it was collected from. Only feeding caterpillars</w:t>
      </w:r>
      <w:commentRangeStart w:id="165"/>
      <w:ins w:id="166" w:author="Ondřej Mottl" w:date="2025-01-06T08:34:00Z">
        <w:r w:rsidR="00F61317">
          <w:t xml:space="preserve">, which </w:t>
        </w:r>
        <w:r w:rsidR="00F61317" w:rsidRPr="00C6246A">
          <w:t>either reared into adult moths or parasitoids</w:t>
        </w:r>
      </w:ins>
      <w:r w:rsidRPr="00C6246A">
        <w:t xml:space="preserve"> </w:t>
      </w:r>
      <w:commentRangeEnd w:id="165"/>
      <w:r w:rsidR="00D51FAF">
        <w:rPr>
          <w:rStyle w:val="CommentReference"/>
        </w:rPr>
        <w:commentReference w:id="165"/>
      </w:r>
      <w:r w:rsidRPr="00C6246A">
        <w:t>were included in the data,</w:t>
      </w:r>
      <w:del w:id="167" w:author="Ondřej Mottl" w:date="2025-01-06T08:34:00Z">
        <w:r w:rsidRPr="00C6246A" w:rsidDel="00F61317">
          <w:delText xml:space="preserve"> either reared into adult moths or parasitoids</w:delText>
        </w:r>
      </w:del>
      <w:r w:rsidRPr="00C6246A">
        <w:t>.</w:t>
      </w:r>
      <w:r>
        <w:t xml:space="preserve"> O</w:t>
      </w:r>
      <w:r w:rsidRPr="00C6246A">
        <w:t xml:space="preserve">ur analyses focus on the number of rearing events, which allowed joint analysis of solitary and gregarious parasitoids. Hyperparasitoids were substituted by a presumed primary parasitoid (17 rearing </w:t>
      </w:r>
      <w:r>
        <w:t>events</w:t>
      </w:r>
      <w:r w:rsidRPr="00C6246A">
        <w:t xml:space="preserve">) and were not analysed further due to low abundance. </w:t>
      </w:r>
    </w:p>
    <w:p w14:paraId="725C45B1" w14:textId="31298CB2" w:rsidR="006703EA" w:rsidDel="00FB4623" w:rsidRDefault="006703EA" w:rsidP="006703EA">
      <w:pPr>
        <w:spacing w:before="240" w:after="240" w:line="360" w:lineRule="auto"/>
        <w:jc w:val="both"/>
        <w:rPr>
          <w:del w:id="168" w:author="Ondřej Mottl" w:date="2025-01-06T07:49:00Z"/>
        </w:rPr>
      </w:pPr>
      <w:r w:rsidRPr="00C6246A">
        <w:t>The parasitoid and Lepidoptera species concepts were based on the morphology of reared adults</w:t>
      </w:r>
      <w:r w:rsidR="00111292">
        <w:t xml:space="preserve"> conducted by expert taxonomists</w:t>
      </w:r>
      <w:r w:rsidR="00B36093">
        <w:t>,</w:t>
      </w:r>
      <w:r w:rsidRPr="00C6246A">
        <w:t xml:space="preserve"> including </w:t>
      </w:r>
      <w:ins w:id="169" w:author="Miller, Scott" w:date="2025-01-11T13:52:00Z">
        <w:r w:rsidR="0049194B">
          <w:t>many</w:t>
        </w:r>
      </w:ins>
      <w:del w:id="170" w:author="Miller, Scott" w:date="2025-01-11T13:52:00Z">
        <w:r w:rsidRPr="00C6246A" w:rsidDel="0049194B">
          <w:delText>some</w:delText>
        </w:r>
      </w:del>
      <w:r w:rsidRPr="00C6246A">
        <w:t xml:space="preserve"> dissections of genitalia in Lepidoptera</w:t>
      </w:r>
      <w:r w:rsidR="00B36093">
        <w:t>,</w:t>
      </w:r>
      <w:r w:rsidRPr="00C6246A">
        <w:t xml:space="preserve"> and DNA barcoding </w:t>
      </w:r>
      <w:sdt>
        <w:sdtPr>
          <w:rPr>
            <w:color w:val="000000"/>
          </w:rPr>
          <w:tag w:val="MENDELEY_CITATION_v3_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"/>
          <w:id w:val="1019825281"/>
          <w:placeholder>
            <w:docPart w:val="DefaultPlaceholder_-1854013440"/>
          </w:placeholder>
        </w:sdtPr>
        <w:sdtContent>
          <w:r w:rsidR="00A932C0" w:rsidRPr="00A932C0">
            <w:rPr>
              <w:rFonts w:eastAsia="Times New Roman"/>
              <w:color w:val="000000"/>
            </w:rPr>
            <w:t xml:space="preserve">(Craft </w:t>
          </w:r>
          <w:r w:rsidR="00A932C0" w:rsidRPr="00A932C0">
            <w:rPr>
              <w:rFonts w:eastAsia="Times New Roman"/>
              <w:i/>
              <w:iCs/>
              <w:color w:val="000000"/>
            </w:rPr>
            <w:t>et al.</w:t>
          </w:r>
          <w:r w:rsidR="00A932C0" w:rsidRPr="00A932C0">
            <w:rPr>
              <w:rFonts w:eastAsia="Times New Roman"/>
              <w:color w:val="000000"/>
            </w:rPr>
            <w:t xml:space="preserve"> 2010; Hrcek </w:t>
          </w:r>
          <w:r w:rsidR="00A932C0" w:rsidRPr="00A932C0">
            <w:rPr>
              <w:rFonts w:eastAsia="Times New Roman"/>
              <w:i/>
              <w:iCs/>
              <w:color w:val="000000"/>
            </w:rPr>
            <w:t>et al.</w:t>
          </w:r>
          <w:r w:rsidR="00A932C0" w:rsidRPr="00A932C0">
            <w:rPr>
              <w:rFonts w:eastAsia="Times New Roman"/>
              <w:color w:val="000000"/>
            </w:rPr>
            <w:t xml:space="preserve"> 2013)</w:t>
          </w:r>
        </w:sdtContent>
      </w:sdt>
      <w:r w:rsidRPr="00C6246A">
        <w:t xml:space="preserve">. </w:t>
      </w:r>
      <w:commentRangeStart w:id="171"/>
      <w:r w:rsidRPr="00C6246A">
        <w:t xml:space="preserve">The morphospecies of caterpillars that were not successfully reared were based on morphology in combination with the identity of their host plant species (see </w:t>
      </w:r>
      <w:sdt>
        <w:sdtPr>
          <w:rPr>
            <w:color w:val="000000"/>
          </w:rPr>
          <w:tag w:val="MENDELEY_CITATION_v3_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"/>
          <w:id w:val="1238133811"/>
          <w:placeholder>
            <w:docPart w:val="DefaultPlaceholder_-1854013440"/>
          </w:placeholder>
        </w:sdtPr>
        <w:sdtContent>
          <w:r w:rsidR="00A932C0" w:rsidRPr="00A932C0">
            <w:rPr>
              <w:color w:val="000000"/>
            </w:rPr>
            <w:t>Novotny et al. (2007)</w:t>
          </w:r>
        </w:sdtContent>
      </w:sdt>
      <w:r w:rsidRPr="00C6246A">
        <w:t xml:space="preserve"> for details</w:t>
      </w:r>
      <w:r w:rsidR="00111292">
        <w:t xml:space="preserve">). </w:t>
      </w:r>
      <w:commentRangeEnd w:id="171"/>
      <w:r w:rsidR="00D51FAF">
        <w:rPr>
          <w:rStyle w:val="CommentReference"/>
        </w:rPr>
        <w:commentReference w:id="171"/>
      </w:r>
      <w:r w:rsidR="00111292">
        <w:t>S</w:t>
      </w:r>
      <w:r w:rsidRPr="00C6246A">
        <w:t>ome of the morphotypes from Novotny et al. 2007 were updated</w:t>
      </w:r>
      <w:r w:rsidR="00111292">
        <w:t xml:space="preserve"> in this </w:t>
      </w:r>
      <w:commentRangeStart w:id="172"/>
      <w:r w:rsidR="00111292">
        <w:t>study</w:t>
      </w:r>
      <w:r w:rsidR="00953676">
        <w:t xml:space="preserve"> (Table S</w:t>
      </w:r>
      <w:r w:rsidR="00A16C00">
        <w:t>4</w:t>
      </w:r>
      <w:r w:rsidR="00953676">
        <w:t>)</w:t>
      </w:r>
      <w:r w:rsidRPr="00C6246A">
        <w:t xml:space="preserve">. </w:t>
      </w:r>
      <w:commentRangeEnd w:id="172"/>
      <w:r w:rsidR="00AD219D">
        <w:rPr>
          <w:rStyle w:val="CommentReference"/>
        </w:rPr>
        <w:commentReference w:id="172"/>
      </w:r>
      <w:r w:rsidRPr="00C6246A">
        <w:t xml:space="preserve">A small proportion of caterpillars (1% of individuals) and parasitoids (2.5% of individuals) were not possible to identify </w:t>
      </w:r>
      <w:r w:rsidR="00953676">
        <w:t>in</w:t>
      </w:r>
      <w:r w:rsidR="009A57D6">
        <w:t xml:space="preserve">to </w:t>
      </w:r>
      <w:r w:rsidRPr="00C6246A">
        <w:t>(morpho)</w:t>
      </w:r>
      <w:r w:rsidR="006C63F0">
        <w:t xml:space="preserve"> </w:t>
      </w:r>
      <w:r w:rsidRPr="00C6246A">
        <w:t>species</w:t>
      </w:r>
      <w:r w:rsidR="009A57D6">
        <w:t xml:space="preserve"> and were thus excluded</w:t>
      </w:r>
      <w:r w:rsidRPr="00C6246A">
        <w:t>.</w:t>
      </w:r>
      <w:r w:rsidR="00B36093">
        <w:t xml:space="preserve"> </w:t>
      </w:r>
      <w:commentRangeStart w:id="173"/>
      <w:commentRangeStart w:id="174"/>
      <w:r w:rsidR="00254CBA" w:rsidRPr="00B36093">
        <w:t>Data</w:t>
      </w:r>
      <w:r w:rsidR="00101630" w:rsidRPr="00B36093">
        <w:t xml:space="preserve"> and code </w:t>
      </w:r>
      <w:r w:rsidR="00B36093" w:rsidRPr="00B36093">
        <w:t xml:space="preserve">for </w:t>
      </w:r>
      <w:r w:rsidR="00101630" w:rsidRPr="00B36093">
        <w:t xml:space="preserve">analyses </w:t>
      </w:r>
      <w:r w:rsidR="00101630" w:rsidRPr="00B36093">
        <w:lastRenderedPageBreak/>
        <w:t xml:space="preserve">used in this publication are available online in </w:t>
      </w:r>
      <w:commentRangeStart w:id="175"/>
      <w:commentRangeStart w:id="176"/>
      <w:commentRangeStart w:id="177"/>
      <w:proofErr w:type="spellStart"/>
      <w:r w:rsidR="00101630" w:rsidRPr="00B36093">
        <w:t>Zenodo</w:t>
      </w:r>
      <w:proofErr w:type="spellEnd"/>
      <w:r w:rsidR="00101630" w:rsidRPr="00B36093">
        <w:t>, accessible via DOI:XXX</w:t>
      </w:r>
      <w:r w:rsidR="00254CBA" w:rsidRPr="00B36093">
        <w:t xml:space="preserve">. </w:t>
      </w:r>
      <w:commentRangeEnd w:id="175"/>
      <w:r w:rsidR="004005FA">
        <w:rPr>
          <w:rStyle w:val="CommentReference"/>
        </w:rPr>
        <w:commentReference w:id="175"/>
      </w:r>
      <w:commentRangeEnd w:id="176"/>
      <w:r w:rsidR="004005FA">
        <w:rPr>
          <w:rStyle w:val="CommentReference"/>
        </w:rPr>
        <w:commentReference w:id="176"/>
      </w:r>
      <w:commentRangeEnd w:id="177"/>
      <w:r w:rsidR="006375AB">
        <w:rPr>
          <w:rStyle w:val="CommentReference"/>
        </w:rPr>
        <w:commentReference w:id="177"/>
      </w:r>
      <w:r w:rsidR="00E2385A" w:rsidRPr="00B36093">
        <w:t>The DNA barcode sequences of the parasitoid wasps and caterpillars analysed, along with the specimen images and full collecting data, are available as a public dataset on BOLD DOI XXX</w:t>
      </w:r>
      <w:r w:rsidR="00B36093" w:rsidRPr="00B36093">
        <w:t>.</w:t>
      </w:r>
      <w:commentRangeEnd w:id="173"/>
      <w:r w:rsidR="004005FA">
        <w:rPr>
          <w:rStyle w:val="CommentReference"/>
        </w:rPr>
        <w:commentReference w:id="173"/>
      </w:r>
      <w:commentRangeEnd w:id="174"/>
      <w:r w:rsidR="0048019E">
        <w:rPr>
          <w:rStyle w:val="CommentReference"/>
        </w:rPr>
        <w:commentReference w:id="174"/>
      </w:r>
    </w:p>
    <w:p w14:paraId="044FA438" w14:textId="77777777" w:rsidR="00AD219D" w:rsidRDefault="00AD219D" w:rsidP="006703EA">
      <w:pPr>
        <w:spacing w:before="240" w:after="240" w:line="360" w:lineRule="auto"/>
        <w:jc w:val="both"/>
        <w:rPr>
          <w:i/>
        </w:rPr>
      </w:pPr>
    </w:p>
    <w:p w14:paraId="38841B7A" w14:textId="6EEFE5CC" w:rsidR="006703EA" w:rsidRDefault="006703EA" w:rsidP="00FB4623">
      <w:pPr>
        <w:pStyle w:val="Heading2"/>
        <w:rPr>
          <w:ins w:id="178" w:author="Ondřej Mottl" w:date="2025-01-06T09:14:00Z"/>
        </w:rPr>
      </w:pPr>
      <w:r w:rsidRPr="00C6246A">
        <w:t>Data Analysis</w:t>
      </w:r>
    </w:p>
    <w:p w14:paraId="1F84FE17" w14:textId="5999B28C" w:rsidR="00942AD0" w:rsidRPr="00550267" w:rsidDel="00942AD0" w:rsidRDefault="00942AD0" w:rsidP="00942AD0">
      <w:pPr>
        <w:spacing w:before="240" w:after="240" w:line="360" w:lineRule="auto"/>
        <w:jc w:val="both"/>
        <w:rPr>
          <w:del w:id="179" w:author="Ondřej Mottl" w:date="2025-01-06T09:14:00Z"/>
          <w:moveTo w:id="180" w:author="Ondřej Mottl" w:date="2025-01-06T09:14:00Z"/>
        </w:rPr>
      </w:pPr>
      <w:moveToRangeStart w:id="181" w:author="Ondřej Mottl" w:date="2025-01-06T09:14:00Z" w:name="move187047276"/>
      <w:moveTo w:id="182" w:author="Ondřej Mottl" w:date="2025-01-06T09:14:00Z">
        <w:r w:rsidRPr="00C6246A">
          <w:t xml:space="preserve">All </w:t>
        </w:r>
        <w:del w:id="183" w:author="Ondřej Mottl" w:date="2025-01-06T09:14:00Z">
          <w:r w:rsidDel="00942AD0">
            <w:delText xml:space="preserve">above </w:delText>
          </w:r>
        </w:del>
        <w:r w:rsidRPr="00C6246A">
          <w:t>analyses were performed using the R statistical environment (ver. 4.3.1</w:t>
        </w:r>
        <w:r>
          <w:t>.</w:t>
        </w:r>
        <w:r w:rsidRPr="00C6246A">
          <w:t xml:space="preserve"> </w:t>
        </w:r>
        <w:r w:rsidRPr="00C6246A">
          <w:rPr>
            <w:highlight w:val="white"/>
          </w:rPr>
          <w:t>R Core Team</w:t>
        </w:r>
        <w:r>
          <w:rPr>
            <w:highlight w:val="white"/>
          </w:rPr>
          <w:t xml:space="preserve"> </w:t>
        </w:r>
      </w:moveTo>
      <w:sdt>
        <w:sdtPr>
          <w:rPr>
            <w:color w:val="000000"/>
            <w:highlight w:val="white"/>
          </w:rPr>
          <w:tag w:val="MENDELEY_CITATION_v3_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"/>
          <w:id w:val="-498813315"/>
          <w:placeholder>
            <w:docPart w:val="E3654E53DF284C52910A0466C5E9BA69"/>
          </w:placeholder>
        </w:sdtPr>
        <w:sdtContent>
          <w:moveTo w:id="184" w:author="Ondřej Mottl" w:date="2025-01-06T09:14:00Z">
            <w:r w:rsidRPr="00A932C0">
              <w:rPr>
                <w:color w:val="000000"/>
                <w:highlight w:val="white"/>
              </w:rPr>
              <w:t>R Core Team (2021)</w:t>
            </w:r>
          </w:moveTo>
        </w:sdtContent>
      </w:sdt>
      <w:moveTo w:id="185" w:author="Ondřej Mottl" w:date="2025-01-06T09:14:00Z">
        <w:r w:rsidRPr="00C6246A">
          <w:t>).</w:t>
        </w:r>
      </w:moveTo>
    </w:p>
    <w:moveToRangeEnd w:id="181"/>
    <w:p w14:paraId="22EB156B" w14:textId="0B7FC4EE" w:rsidR="00942AD0" w:rsidRPr="00942AD0" w:rsidDel="00942AD0" w:rsidRDefault="00942AD0" w:rsidP="00942AD0">
      <w:pPr>
        <w:spacing w:before="240" w:after="240" w:line="360" w:lineRule="auto"/>
        <w:jc w:val="both"/>
        <w:rPr>
          <w:del w:id="186" w:author="Ondřej Mottl" w:date="2025-01-06T09:14:00Z"/>
        </w:rPr>
      </w:pPr>
    </w:p>
    <w:p w14:paraId="3912F46B" w14:textId="72220821" w:rsidR="006703EA" w:rsidRPr="00C6246A" w:rsidRDefault="001A534A">
      <w:pPr>
        <w:pStyle w:val="Heading3"/>
        <w:pPrChange w:id="187" w:author="Ondřej Mottl" w:date="2025-01-06T07:48:00Z">
          <w:pPr>
            <w:spacing w:before="240" w:after="240" w:line="360" w:lineRule="auto"/>
            <w:jc w:val="both"/>
          </w:pPr>
        </w:pPrChange>
      </w:pPr>
      <w:r>
        <w:t xml:space="preserve">Species </w:t>
      </w:r>
      <w:r w:rsidR="006703EA" w:rsidRPr="00C6246A">
        <w:t xml:space="preserve">beta diversity </w:t>
      </w:r>
    </w:p>
    <w:p w14:paraId="57713768" w14:textId="20B868E1" w:rsidR="00B339BF" w:rsidRPr="00C6246A" w:rsidRDefault="00013B8A" w:rsidP="00B339BF">
      <w:pPr>
        <w:spacing w:before="240" w:after="240" w:line="360" w:lineRule="auto"/>
        <w:jc w:val="both"/>
      </w:pPr>
      <w:commentRangeStart w:id="188"/>
      <w:del w:id="189" w:author="Ondřej Mottl" w:date="2025-01-06T09:09:00Z">
        <w:r w:rsidRPr="00C6246A" w:rsidDel="00942AD0">
          <w:delText xml:space="preserve">We </w:delText>
        </w:r>
      </w:del>
      <w:ins w:id="190" w:author="Ondřej Mottl" w:date="2025-01-06T09:09:00Z">
        <w:r w:rsidR="00942AD0">
          <w:t>To</w:t>
        </w:r>
        <w:r w:rsidR="00942AD0" w:rsidRPr="00C6246A">
          <w:t xml:space="preserve"> </w:t>
        </w:r>
      </w:ins>
      <w:proofErr w:type="spellStart"/>
      <w:r w:rsidRPr="00C6246A">
        <w:t>quantifie</w:t>
      </w:r>
      <w:ins w:id="191" w:author="Ondřej Mottl" w:date="2025-01-06T09:09:00Z">
        <w:r w:rsidR="00942AD0">
          <w:t>e</w:t>
        </w:r>
      </w:ins>
      <w:proofErr w:type="spellEnd"/>
      <w:del w:id="192" w:author="Ondřej Mottl" w:date="2025-01-06T09:09:00Z">
        <w:r w:rsidRPr="00C6246A" w:rsidDel="00942AD0">
          <w:delText>d</w:delText>
        </w:r>
      </w:del>
      <w:r w:rsidRPr="00C6246A">
        <w:t xml:space="preserve"> beta diversity between </w:t>
      </w:r>
      <w:r>
        <w:t>communities</w:t>
      </w:r>
      <w:ins w:id="193" w:author="Ondřej Mottl" w:date="2025-01-06T09:09:00Z">
        <w:r w:rsidR="00942AD0">
          <w:t>, we calculated t</w:t>
        </w:r>
      </w:ins>
      <w:ins w:id="194" w:author="Ondřej Mottl" w:date="2025-01-06T09:10:00Z">
        <w:r w:rsidR="00942AD0">
          <w:t>hree different indexes between each pair of sites for</w:t>
        </w:r>
      </w:ins>
      <w:del w:id="195" w:author="Ondřej Mottl" w:date="2025-01-06T09:10:00Z">
        <w:r w:rsidDel="00942AD0">
          <w:delText xml:space="preserve"> of</w:delText>
        </w:r>
      </w:del>
      <w:r>
        <w:t xml:space="preserve"> </w:t>
      </w:r>
      <w:r w:rsidRPr="00C6246A">
        <w:t>parasitoid</w:t>
      </w:r>
      <w:r>
        <w:t>s</w:t>
      </w:r>
      <w:r w:rsidRPr="00C6246A">
        <w:t xml:space="preserve"> and caterpillar</w:t>
      </w:r>
      <w:r>
        <w:t>s</w:t>
      </w:r>
      <w:ins w:id="196" w:author="Ondřej Mottl" w:date="2025-01-06T09:10:00Z">
        <w:r w:rsidR="00942AD0">
          <w:t xml:space="preserve"> separately:</w:t>
        </w:r>
      </w:ins>
      <w:del w:id="197" w:author="Ondřej Mottl" w:date="2025-01-06T09:10:00Z">
        <w:r w:rsidRPr="00C6246A" w:rsidDel="00942AD0">
          <w:delText xml:space="preserve"> using three indices</w:delText>
        </w:r>
        <w:commentRangeEnd w:id="188"/>
        <w:r w:rsidR="00942AD0" w:rsidDel="00942AD0">
          <w:rPr>
            <w:rStyle w:val="CommentReference"/>
          </w:rPr>
          <w:commentReference w:id="188"/>
        </w:r>
      </w:del>
      <w:r>
        <w:t xml:space="preserve">: </w:t>
      </w:r>
      <w:ins w:id="198" w:author="Ondřej Mottl" w:date="2025-01-06T09:10:00Z">
        <w:r w:rsidR="00942AD0">
          <w:t xml:space="preserve">i) </w:t>
        </w:r>
      </w:ins>
      <w:r w:rsidRPr="00C6246A">
        <w:t>Sorensen dissimilarity index based on presence/absence data (</w:t>
      </w:r>
      <w:r>
        <w:t>β</w:t>
      </w:r>
      <w:r>
        <w:rPr>
          <w:vertAlign w:val="subscript"/>
        </w:rPr>
        <w:t>SOR</w:t>
      </w:r>
      <w:r>
        <w:t xml:space="preserve">; </w:t>
      </w:r>
      <w:sdt>
        <w:sdtPr>
          <w:rPr>
            <w:color w:val="000000"/>
          </w:rPr>
          <w:tag w:val="MENDELEY_CITATION_v3_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"/>
          <w:id w:val="964699021"/>
          <w:placeholder>
            <w:docPart w:val="DefaultPlaceholder_-1854013440"/>
          </w:placeholder>
        </w:sdtPr>
        <w:sdtContent>
          <w:r w:rsidR="00A932C0" w:rsidRPr="00A932C0">
            <w:rPr>
              <w:color w:val="000000"/>
            </w:rPr>
            <w:t>Sørensen 1948)</w:t>
          </w:r>
        </w:sdtContent>
      </w:sdt>
      <w:r w:rsidRPr="00C6246A">
        <w:t xml:space="preserve">, </w:t>
      </w:r>
      <w:ins w:id="199" w:author="Ondřej Mottl" w:date="2025-01-06T09:11:00Z">
        <w:r w:rsidR="00942AD0">
          <w:t xml:space="preserve">ii) </w:t>
        </w:r>
      </w:ins>
      <w:r w:rsidRPr="00C6246A">
        <w:t>Chao-Sorensen that corrected the Sorensen index for bias due to unsampled rare species</w:t>
      </w:r>
      <w:r>
        <w:t xml:space="preserve"> </w:t>
      </w:r>
      <w:r w:rsidRPr="00C6246A">
        <w:t>(</w:t>
      </w:r>
      <w:r>
        <w:t>β</w:t>
      </w:r>
      <w:r>
        <w:rPr>
          <w:vertAlign w:val="subscript"/>
        </w:rPr>
        <w:t>CS</w:t>
      </w:r>
      <w:r w:rsidRPr="00C6246A">
        <w:t xml:space="preserve">; </w:t>
      </w:r>
      <w:sdt>
        <w:sdtPr>
          <w:rPr>
            <w:color w:val="000000"/>
          </w:rPr>
          <w:tag w:val="MENDELEY_CITATION_v3_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"/>
          <w:id w:val="1297876490"/>
          <w:placeholder>
            <w:docPart w:val="DefaultPlaceholder_-1854013440"/>
          </w:placeholder>
        </w:sdtPr>
        <w:sdtContent>
          <w:r w:rsidR="00A932C0" w:rsidRPr="00A932C0">
            <w:rPr>
              <w:rFonts w:eastAsia="Times New Roman"/>
              <w:color w:val="000000"/>
            </w:rPr>
            <w:t xml:space="preserve">(Chao </w:t>
          </w:r>
          <w:r w:rsidR="00A932C0" w:rsidRPr="00A932C0">
            <w:rPr>
              <w:rFonts w:eastAsia="Times New Roman"/>
              <w:i/>
              <w:iCs/>
              <w:color w:val="000000"/>
            </w:rPr>
            <w:t>et al.</w:t>
          </w:r>
          <w:r w:rsidR="00A932C0" w:rsidRPr="00A932C0">
            <w:rPr>
              <w:rFonts w:eastAsia="Times New Roman"/>
              <w:color w:val="000000"/>
            </w:rPr>
            <w:t xml:space="preserve"> 2005)</w:t>
          </w:r>
        </w:sdtContent>
      </w:sdt>
      <w:r>
        <w:t xml:space="preserve"> </w:t>
      </w:r>
      <w:r w:rsidRPr="00C6246A">
        <w:t xml:space="preserve">package </w:t>
      </w:r>
      <w:proofErr w:type="spellStart"/>
      <w:r w:rsidRPr="00C6246A">
        <w:t>CommEcol</w:t>
      </w:r>
      <w:proofErr w:type="spellEnd"/>
      <w:r w:rsidRPr="00C6246A">
        <w:t xml:space="preserve">, version 1.7.0; </w:t>
      </w:r>
      <w:sdt>
        <w:sdtPr>
          <w:rPr>
            <w:color w:val="000000"/>
          </w:rPr>
          <w:tag w:val="MENDELEY_CITATION_v3_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"/>
          <w:id w:val="-919859395"/>
          <w:placeholder>
            <w:docPart w:val="DefaultPlaceholder_-1854013440"/>
          </w:placeholder>
        </w:sdtPr>
        <w:sdtContent>
          <w:r w:rsidR="00A932C0" w:rsidRPr="00A932C0">
            <w:rPr>
              <w:color w:val="000000"/>
            </w:rPr>
            <w:t>Melo 2013)</w:t>
          </w:r>
        </w:sdtContent>
      </w:sdt>
      <w:r w:rsidRPr="00C6246A">
        <w:t xml:space="preserve">, and </w:t>
      </w:r>
      <w:ins w:id="200" w:author="Ondřej Mottl" w:date="2025-01-06T09:11:00Z">
        <w:r w:rsidR="00942AD0">
          <w:t xml:space="preserve">iii) </w:t>
        </w:r>
      </w:ins>
      <w:r w:rsidRPr="00C6246A">
        <w:t>Bray-Curtis dissimilarity index using the information on species abundance (</w:t>
      </w:r>
      <w:r w:rsidRPr="0053191F">
        <w:t>β</w:t>
      </w:r>
      <w:r w:rsidRPr="0053191F">
        <w:rPr>
          <w:vertAlign w:val="subscript"/>
        </w:rPr>
        <w:t>BC</w:t>
      </w:r>
      <w:r w:rsidRPr="0053191F">
        <w:t xml:space="preserve">; </w:t>
      </w:r>
      <w:proofErr w:type="spellStart"/>
      <w:r w:rsidRPr="0053191F">
        <w:t>betapart</w:t>
      </w:r>
      <w:proofErr w:type="spellEnd"/>
      <w:r w:rsidRPr="0053191F">
        <w:t xml:space="preserve"> package ver. 1.5.2, </w:t>
      </w:r>
      <w:commentRangeStart w:id="201"/>
      <w:r w:rsidRPr="0053191F">
        <w:t>999 permutations</w:t>
      </w:r>
      <w:commentRangeEnd w:id="201"/>
      <w:r w:rsidR="00FB4623">
        <w:rPr>
          <w:rStyle w:val="CommentReference"/>
        </w:rPr>
        <w:commentReference w:id="201"/>
      </w:r>
      <w:r w:rsidRPr="0053191F">
        <w:t xml:space="preserve">; </w:t>
      </w:r>
      <w:sdt>
        <w:sdtPr>
          <w:rPr>
            <w:color w:val="000000"/>
          </w:rPr>
          <w:tag w:val="MENDELEY_CITATION_v3_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"/>
          <w:id w:val="1784997057"/>
          <w:placeholder>
            <w:docPart w:val="DefaultPlaceholder_-1854013440"/>
          </w:placeholder>
        </w:sdtPr>
        <w:sdtContent>
          <w:proofErr w:type="spellStart"/>
          <w:r w:rsidR="00A932C0" w:rsidRPr="00A932C0">
            <w:rPr>
              <w:rFonts w:eastAsia="Times New Roman"/>
              <w:color w:val="000000"/>
            </w:rPr>
            <w:t>Baselga</w:t>
          </w:r>
          <w:proofErr w:type="spellEnd"/>
          <w:r w:rsidR="00A932C0" w:rsidRPr="00A932C0">
            <w:rPr>
              <w:rFonts w:eastAsia="Times New Roman"/>
              <w:color w:val="000000"/>
            </w:rPr>
            <w:t xml:space="preserve"> &amp; Orme 2012)</w:t>
          </w:r>
        </w:sdtContent>
      </w:sdt>
      <w:r w:rsidRPr="00C6246A">
        <w:t xml:space="preserve">. </w:t>
      </w:r>
      <w:ins w:id="202" w:author="Ondřej Mottl" w:date="2025-01-06T09:11:00Z">
        <w:r w:rsidR="00942AD0">
          <w:t xml:space="preserve">As our data contain </w:t>
        </w:r>
      </w:ins>
      <w:ins w:id="203" w:author="Ondřej Mottl" w:date="2025-01-06T09:12:00Z">
        <w:r w:rsidR="00942AD0">
          <w:t>many rare species</w:t>
        </w:r>
        <w:r w:rsidR="00942AD0" w:rsidRPr="00C6246A">
          <w:t xml:space="preserve"> (56 % of all parasitoid species were singletons</w:t>
        </w:r>
        <w:r w:rsidR="00942AD0">
          <w:t xml:space="preserve"> and doubletons), </w:t>
        </w:r>
      </w:ins>
      <w:ins w:id="204" w:author="Ondřej Mottl" w:date="2025-01-06T09:13:00Z">
        <w:r w:rsidR="00942AD0">
          <w:t>t</w:t>
        </w:r>
      </w:ins>
      <w:del w:id="205" w:author="Ondřej Mottl" w:date="2025-01-06T09:13:00Z">
        <w:r w:rsidRPr="00C6246A" w:rsidDel="00942AD0">
          <w:delText>T</w:delText>
        </w:r>
      </w:del>
      <w:commentRangeStart w:id="206"/>
      <w:r w:rsidRPr="00C6246A">
        <w:t>he Bray-Curtis and Chao-Sorensen ind</w:t>
      </w:r>
      <w:r>
        <w:t xml:space="preserve">ices are expected to be more accurate than classical Sorensen </w:t>
      </w:r>
      <w:commentRangeEnd w:id="206"/>
      <w:r w:rsidR="00942AD0">
        <w:rPr>
          <w:rStyle w:val="CommentReference"/>
        </w:rPr>
        <w:commentReference w:id="206"/>
      </w:r>
      <w:del w:id="207" w:author="Ondřej Mottl" w:date="2025-01-06T09:13:00Z">
        <w:r w:rsidDel="00942AD0">
          <w:delText>in cases like ours with many</w:delText>
        </w:r>
      </w:del>
      <w:del w:id="208" w:author="Ondřej Mottl" w:date="2025-01-06T09:12:00Z">
        <w:r w:rsidDel="00942AD0">
          <w:delText xml:space="preserve"> rare species</w:delText>
        </w:r>
        <w:r w:rsidRPr="00C6246A" w:rsidDel="00942AD0">
          <w:delText xml:space="preserve"> (56 % of all parasitoid species were singletons</w:delText>
        </w:r>
        <w:r w:rsidR="00D131D0" w:rsidDel="00942AD0">
          <w:delText xml:space="preserve"> and doubletons)</w:delText>
        </w:r>
      </w:del>
      <w:r>
        <w:t>.</w:t>
      </w:r>
      <w:r w:rsidRPr="00C6246A">
        <w:t xml:space="preserve"> </w:t>
      </w:r>
      <w:commentRangeStart w:id="209"/>
      <w:r w:rsidRPr="00C6246A">
        <w:t>The Sorensen index was further separated into the contribution of species turnover (β</w:t>
      </w:r>
      <w:r w:rsidRPr="00C6246A">
        <w:rPr>
          <w:vertAlign w:val="subscript"/>
        </w:rPr>
        <w:t>SIM</w:t>
      </w:r>
      <w:r w:rsidRPr="00C6246A">
        <w:t>), and nestedness (</w:t>
      </w:r>
      <w:proofErr w:type="gramStart"/>
      <w:r w:rsidRPr="00C6246A">
        <w:t>β</w:t>
      </w:r>
      <w:r w:rsidRPr="00C6246A">
        <w:rPr>
          <w:vertAlign w:val="subscript"/>
        </w:rPr>
        <w:t>SNE</w:t>
      </w:r>
      <w:r>
        <w:t>;</w:t>
      </w:r>
      <w:proofErr w:type="gramEnd"/>
      <w:r>
        <w:t xml:space="preserve"> i.e. </w:t>
      </w:r>
      <w:r w:rsidRPr="00C6246A">
        <w:t xml:space="preserve">the </w:t>
      </w:r>
      <w:r>
        <w:t xml:space="preserve">degree to which </w:t>
      </w:r>
      <w:r w:rsidRPr="00C6246A">
        <w:t xml:space="preserve">communities are subsets of </w:t>
      </w:r>
      <w:r w:rsidRPr="00C6246A">
        <w:rPr>
          <w:highlight w:val="white"/>
        </w:rPr>
        <w:t>richer sites</w:t>
      </w:r>
      <w:r>
        <w:t xml:space="preserve"> </w:t>
      </w:r>
      <w:sdt>
        <w:sdtPr>
          <w:rPr>
            <w:color w:val="000000"/>
          </w:rPr>
          <w:tag w:val="MENDELEY_CITATION_v3_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"/>
          <w:id w:val="1169209345"/>
          <w:placeholder>
            <w:docPart w:val="DefaultPlaceholder_-1854013440"/>
          </w:placeholder>
        </w:sdtPr>
        <w:sdtContent>
          <w:r w:rsidR="00A932C0" w:rsidRPr="00A932C0">
            <w:rPr>
              <w:color w:val="000000"/>
            </w:rPr>
            <w:t>(</w:t>
          </w:r>
          <w:proofErr w:type="spellStart"/>
          <w:r w:rsidR="00A932C0" w:rsidRPr="00A932C0">
            <w:rPr>
              <w:color w:val="000000"/>
            </w:rPr>
            <w:t>Baselga</w:t>
          </w:r>
          <w:proofErr w:type="spellEnd"/>
          <w:r w:rsidR="00A932C0" w:rsidRPr="00A932C0">
            <w:rPr>
              <w:color w:val="000000"/>
            </w:rPr>
            <w:t xml:space="preserve"> 2010))</w:t>
          </w:r>
        </w:sdtContent>
      </w:sdt>
      <w:commentRangeEnd w:id="209"/>
      <w:r w:rsidR="00084D67">
        <w:rPr>
          <w:rStyle w:val="CommentReference"/>
        </w:rPr>
        <w:commentReference w:id="209"/>
      </w:r>
      <w:r w:rsidRPr="00C6246A">
        <w:t>.</w:t>
      </w:r>
      <w:r w:rsidR="00B339BF" w:rsidRPr="00B339BF">
        <w:t xml:space="preserve"> </w:t>
      </w:r>
      <w:r w:rsidR="00B339BF" w:rsidRPr="00C6246A">
        <w:t xml:space="preserve">The </w:t>
      </w:r>
      <w:commentRangeStart w:id="210"/>
      <w:r w:rsidR="00B339BF" w:rsidRPr="00C6246A">
        <w:t>correlation of all three indices with distance was tested using the Mantel test (Spearman correlation,</w:t>
      </w:r>
      <w:r w:rsidR="00B339BF">
        <w:t xml:space="preserve"> 999 permutations,</w:t>
      </w:r>
      <w:r w:rsidR="00B339BF" w:rsidRPr="00C6246A">
        <w:t xml:space="preserve"> vegan package ver. 2.5, </w:t>
      </w:r>
      <w:sdt>
        <w:sdtPr>
          <w:rPr>
            <w:color w:val="000000"/>
          </w:rPr>
          <w:tag w:val="MENDELEY_CITATION_v3_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"/>
          <w:id w:val="-1116521175"/>
          <w:placeholder>
            <w:docPart w:val="DefaultPlaceholder_-1854013440"/>
          </w:placeholder>
        </w:sdtPr>
        <w:sdtContent>
          <w:r w:rsidR="00A932C0" w:rsidRPr="00A932C0">
            <w:rPr>
              <w:color w:val="000000"/>
            </w:rPr>
            <w:t>(Dixon 2003)</w:t>
          </w:r>
        </w:sdtContent>
      </w:sdt>
      <w:commentRangeEnd w:id="210"/>
      <w:r w:rsidR="00084D67">
        <w:rPr>
          <w:rStyle w:val="CommentReference"/>
        </w:rPr>
        <w:commentReference w:id="210"/>
      </w:r>
      <w:r w:rsidR="0025332B">
        <w:t>.</w:t>
      </w:r>
    </w:p>
    <w:p w14:paraId="4451D362" w14:textId="212D26C4" w:rsidR="001A534A" w:rsidRDefault="001A534A">
      <w:pPr>
        <w:pStyle w:val="Heading3"/>
        <w:pPrChange w:id="211" w:author="Ondřej Mottl" w:date="2025-01-06T07:48:00Z">
          <w:pPr>
            <w:spacing w:before="240" w:after="240" w:line="360" w:lineRule="auto"/>
            <w:jc w:val="both"/>
          </w:pPr>
        </w:pPrChange>
      </w:pPr>
      <w:r>
        <w:t>Interaction beta diversity</w:t>
      </w:r>
    </w:p>
    <w:p w14:paraId="6D69A142" w14:textId="16BFBCBB" w:rsidR="00D22CB9" w:rsidRDefault="00013B8A" w:rsidP="00791DEA">
      <w:pPr>
        <w:spacing w:before="240" w:after="240" w:line="360" w:lineRule="auto"/>
        <w:jc w:val="both"/>
      </w:pPr>
      <w:commentRangeStart w:id="212"/>
      <w:r w:rsidRPr="00C6246A">
        <w:t xml:space="preserve">We partitioned beta diversity of parasitoid-caterpillar </w:t>
      </w:r>
      <w:r>
        <w:t xml:space="preserve">and </w:t>
      </w:r>
      <w:r w:rsidRPr="00C6246A">
        <w:t>caterpillar-plant interactions (β</w:t>
      </w:r>
      <w:r w:rsidRPr="00C6246A">
        <w:rPr>
          <w:vertAlign w:val="subscript"/>
        </w:rPr>
        <w:t>WN</w:t>
      </w:r>
      <w:r w:rsidRPr="00C6246A">
        <w:t>)</w:t>
      </w:r>
      <w:ins w:id="213" w:author="Ondřej Mottl" w:date="2025-01-06T09:55:00Z">
        <w:r w:rsidR="00EF38DC">
          <w:t xml:space="preserve"> </w:t>
        </w:r>
        <w:proofErr w:type="spellStart"/>
        <w:r w:rsidR="00EF38DC">
          <w:t>foodwebs</w:t>
        </w:r>
      </w:ins>
      <w:proofErr w:type="spellEnd"/>
      <w:r w:rsidRPr="00C6246A">
        <w:t xml:space="preserve"> into species turnover (β</w:t>
      </w:r>
      <w:r w:rsidRPr="00C6246A">
        <w:rPr>
          <w:vertAlign w:val="subscript"/>
        </w:rPr>
        <w:t>ST</w:t>
      </w:r>
      <w:r w:rsidRPr="00C6246A">
        <w:t>) and rewiring of interactions (β</w:t>
      </w:r>
      <w:r w:rsidRPr="00C6246A">
        <w:rPr>
          <w:vertAlign w:val="subscript"/>
        </w:rPr>
        <w:t>OS</w:t>
      </w:r>
      <w:r w:rsidRPr="00C6246A">
        <w:t xml:space="preserve">) using methods by </w:t>
      </w:r>
      <w:sdt>
        <w:sdtPr>
          <w:rPr>
            <w:color w:val="000000"/>
          </w:rPr>
          <w:tag w:val="MENDELEY_CITATION_v3_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"/>
          <w:id w:val="1897012910"/>
          <w:placeholder>
            <w:docPart w:val="DefaultPlaceholder_-1854013440"/>
          </w:placeholder>
        </w:sdtPr>
        <w:sdtContent>
          <w:r w:rsidR="00A932C0" w:rsidRPr="00A932C0">
            <w:rPr>
              <w:color w:val="000000"/>
            </w:rPr>
            <w:t>Poisot et al. (2012)</w:t>
          </w:r>
        </w:sdtContent>
      </w:sdt>
      <w:r w:rsidR="0025332B">
        <w:t>.</w:t>
      </w:r>
      <w:commentRangeEnd w:id="212"/>
      <w:r w:rsidR="00084D67">
        <w:rPr>
          <w:rStyle w:val="CommentReference"/>
        </w:rPr>
        <w:commentReference w:id="212"/>
      </w:r>
    </w:p>
    <w:p w14:paraId="527F996F" w14:textId="1605BE8A" w:rsidR="00B36093" w:rsidRPr="00550267" w:rsidDel="00942AD0" w:rsidRDefault="00B36093" w:rsidP="00B36093">
      <w:pPr>
        <w:spacing w:before="240" w:after="240" w:line="360" w:lineRule="auto"/>
        <w:jc w:val="both"/>
        <w:rPr>
          <w:moveFrom w:id="214" w:author="Ondřej Mottl" w:date="2025-01-06T09:14:00Z"/>
        </w:rPr>
      </w:pPr>
      <w:moveFromRangeStart w:id="215" w:author="Ondřej Mottl" w:date="2025-01-06T09:14:00Z" w:name="move187047276"/>
      <w:moveFrom w:id="216" w:author="Ondřej Mottl" w:date="2025-01-06T09:14:00Z">
        <w:r w:rsidRPr="00C6246A" w:rsidDel="00942AD0">
          <w:lastRenderedPageBreak/>
          <w:t xml:space="preserve">All </w:t>
        </w:r>
        <w:r w:rsidR="00791DEA" w:rsidDel="00942AD0">
          <w:t xml:space="preserve">above </w:t>
        </w:r>
        <w:r w:rsidRPr="00C6246A" w:rsidDel="00942AD0">
          <w:t>analyses were performed using the R statistical environment (ver. 4.3.1</w:t>
        </w:r>
        <w:r w:rsidDel="00942AD0">
          <w:t>.</w:t>
        </w:r>
        <w:r w:rsidRPr="00C6246A" w:rsidDel="00942AD0">
          <w:t xml:space="preserve"> </w:t>
        </w:r>
        <w:r w:rsidRPr="00C6246A" w:rsidDel="00942AD0">
          <w:rPr>
            <w:highlight w:val="white"/>
          </w:rPr>
          <w:t>R Core Team</w:t>
        </w:r>
        <w:r w:rsidR="009044C2" w:rsidDel="00942AD0">
          <w:rPr>
            <w:highlight w:val="white"/>
          </w:rPr>
          <w:t xml:space="preserve"> </w:t>
        </w:r>
      </w:moveFrom>
      <w:sdt>
        <w:sdtPr>
          <w:rPr>
            <w:color w:val="000000"/>
            <w:highlight w:val="white"/>
          </w:rPr>
          <w:tag w:val="MENDELEY_CITATION_v3_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"/>
          <w:id w:val="-257448066"/>
          <w:placeholder>
            <w:docPart w:val="DefaultPlaceholder_-1854013440"/>
          </w:placeholder>
        </w:sdtPr>
        <w:sdtContent>
          <w:moveFrom w:id="217" w:author="Ondřej Mottl" w:date="2025-01-06T09:14:00Z">
            <w:r w:rsidR="00A932C0" w:rsidRPr="00A932C0" w:rsidDel="00942AD0">
              <w:rPr>
                <w:color w:val="000000"/>
                <w:highlight w:val="white"/>
              </w:rPr>
              <w:t>R Core Team (2021)</w:t>
            </w:r>
          </w:moveFrom>
        </w:sdtContent>
      </w:sdt>
      <w:moveFrom w:id="218" w:author="Ondřej Mottl" w:date="2025-01-06T09:14:00Z">
        <w:r w:rsidRPr="00C6246A" w:rsidDel="00942AD0">
          <w:t>).</w:t>
        </w:r>
      </w:moveFrom>
    </w:p>
    <w:moveFromRangeEnd w:id="215"/>
    <w:p w14:paraId="6FD49B4D" w14:textId="1B71C186" w:rsidR="00013B8A" w:rsidRPr="00C6246A" w:rsidRDefault="00013B8A">
      <w:pPr>
        <w:pStyle w:val="Heading3"/>
        <w:pPrChange w:id="219" w:author="Ondřej Mottl" w:date="2025-01-06T07:48:00Z">
          <w:pPr>
            <w:spacing w:before="240" w:after="240" w:line="360" w:lineRule="auto"/>
            <w:jc w:val="both"/>
          </w:pPr>
        </w:pPrChange>
      </w:pPr>
      <w:commentRangeStart w:id="220"/>
      <w:r w:rsidRPr="00C6246A">
        <w:t>Model explaining the difference between parasitoid and caterpillar beta diversity</w:t>
      </w:r>
      <w:commentRangeEnd w:id="220"/>
      <w:r w:rsidRPr="00C6246A">
        <w:commentReference w:id="220"/>
      </w:r>
    </w:p>
    <w:p w14:paraId="31071EF8" w14:textId="0BB34DAC" w:rsidR="00282238" w:rsidRDefault="00013B8A" w:rsidP="00CF6427">
      <w:pPr>
        <w:spacing w:before="240" w:after="240" w:line="360" w:lineRule="auto"/>
        <w:jc w:val="both"/>
      </w:pPr>
      <w:r w:rsidRPr="00C6246A">
        <w:t>To help explain the differences in caterpillar and parasitoid beta diversity we built a simple metapopulation model</w:t>
      </w:r>
      <w:r w:rsidR="00D22CB9">
        <w:t>. A</w:t>
      </w:r>
      <w:r w:rsidRPr="00C6246A">
        <w:t xml:space="preserve"> key assumption of </w:t>
      </w:r>
      <w:r w:rsidR="00D22CB9">
        <w:t xml:space="preserve">the model is that while </w:t>
      </w:r>
      <w:ins w:id="221" w:author="Miller, Scott" w:date="2025-01-11T14:02:00Z">
        <w:r w:rsidR="00085C50">
          <w:t xml:space="preserve">a </w:t>
        </w:r>
      </w:ins>
      <w:r w:rsidR="00D22CB9" w:rsidRPr="00D22CB9">
        <w:t xml:space="preserve">caterpillar can </w:t>
      </w:r>
      <w:r w:rsidR="00D22CB9">
        <w:t>occupy any site</w:t>
      </w:r>
      <w:r w:rsidR="00D22CB9" w:rsidRPr="00D22CB9">
        <w:t xml:space="preserve">, </w:t>
      </w:r>
      <w:ins w:id="222" w:author="Miller, Scott" w:date="2025-01-11T14:03:00Z">
        <w:r w:rsidR="00817188">
          <w:t xml:space="preserve">a </w:t>
        </w:r>
      </w:ins>
      <w:r w:rsidR="00D22CB9" w:rsidRPr="00D22CB9">
        <w:t xml:space="preserve">parasitoid can only be </w:t>
      </w:r>
      <w:r w:rsidR="00D22CB9">
        <w:t xml:space="preserve">present if its caterpillar host is present </w:t>
      </w:r>
      <w:sdt>
        <w:sdtPr>
          <w:rPr>
            <w:color w:val="000000"/>
          </w:rPr>
          <w:tag w:val="MENDELEY_CITATION_v3_eyJjaXRhdGlvbklEIjoiTUVOREVMRVlfQ0lUQVRJT05fYzQ0NjhjODMtMzI0YS00NWZlLWFlNGQtZDFjZWIyYjI3MzUyIiwicHJvcGVydGllcyI6eyJub3RlSW5kZXgiOjB9LCJpc0VkaXRlZCI6ZmFsc2UsIm1hbnVhbE92ZXJyaWRlIjp7ImlzTWFudWFsbHlPdmVycmlkZGVuIjpmYWxzZSwiY2l0ZXByb2NUZXh0IjoiKEdyYXZlbCA8aT5ldCBhbC48L2k+IDIwMTE7I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Sx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fV19"/>
          <w:id w:val="-747036072"/>
          <w:placeholder>
            <w:docPart w:val="30DB1FDDAE25476398DBB546126B96FF"/>
          </w:placeholder>
        </w:sdtPr>
        <w:sdtContent>
          <w:r w:rsidR="00A932C0" w:rsidRPr="00A932C0">
            <w:rPr>
              <w:rFonts w:eastAsia="Times New Roman"/>
              <w:color w:val="000000"/>
            </w:rPr>
            <w:t xml:space="preserve">(Gravel </w:t>
          </w:r>
          <w:r w:rsidR="00A932C0" w:rsidRPr="00A932C0">
            <w:rPr>
              <w:rFonts w:eastAsia="Times New Roman"/>
              <w:i/>
              <w:iCs/>
              <w:color w:val="000000"/>
            </w:rPr>
            <w:t>et al.</w:t>
          </w:r>
          <w:r w:rsidR="00A932C0" w:rsidRPr="00A932C0">
            <w:rPr>
              <w:rFonts w:eastAsia="Times New Roman"/>
              <w:color w:val="000000"/>
            </w:rPr>
            <w:t xml:space="preserve"> 2011; Pereira Martins </w:t>
          </w:r>
          <w:r w:rsidR="00A932C0" w:rsidRPr="00A932C0">
            <w:rPr>
              <w:rFonts w:eastAsia="Times New Roman"/>
              <w:i/>
              <w:iCs/>
              <w:color w:val="000000"/>
            </w:rPr>
            <w:t>et al.</w:t>
          </w:r>
          <w:r w:rsidR="00A932C0" w:rsidRPr="00A932C0">
            <w:rPr>
              <w:rFonts w:eastAsia="Times New Roman"/>
              <w:color w:val="000000"/>
            </w:rPr>
            <w:t xml:space="preserve"> 2019)</w:t>
          </w:r>
        </w:sdtContent>
      </w:sdt>
      <w:r w:rsidR="00D22CB9">
        <w:t>.</w:t>
      </w:r>
      <w:r w:rsidRPr="00C6246A">
        <w:t xml:space="preserve"> </w:t>
      </w:r>
      <w:commentRangeStart w:id="223"/>
      <w:r w:rsidRPr="00C6246A">
        <w:t xml:space="preserve">The model considers </w:t>
      </w:r>
      <w:commentRangeStart w:id="224"/>
      <w:r w:rsidRPr="00C6246A">
        <w:t>an array of discrete resource patches</w:t>
      </w:r>
      <w:commentRangeEnd w:id="224"/>
      <w:r w:rsidR="00D22CB9">
        <w:rPr>
          <w:rStyle w:val="CommentReference"/>
        </w:rPr>
        <w:commentReference w:id="224"/>
      </w:r>
      <w:r w:rsidRPr="00C6246A">
        <w:t>, such as individual host trees that exist in one of three possible states at any time: unoccupied by the caterpillar (with frequency U), occupied by the caterpillar but not the parasitoid (H), or occupied by both the caterpillar and the parasitoid (P). The patch's transition from one state to another depends on the caterpillar colonization rate (m</w:t>
      </w:r>
      <w:r w:rsidRPr="00C6246A">
        <w:rPr>
          <w:vertAlign w:val="subscript"/>
        </w:rPr>
        <w:t>H</w:t>
      </w:r>
      <w:r w:rsidRPr="00C6246A">
        <w:t>), the parasitoid colonization rate (</w:t>
      </w:r>
      <w:proofErr w:type="spellStart"/>
      <w:r w:rsidRPr="00C6246A">
        <w:t>m</w:t>
      </w:r>
      <w:r w:rsidRPr="00C6246A">
        <w:rPr>
          <w:vertAlign w:val="subscript"/>
        </w:rPr>
        <w:t>P</w:t>
      </w:r>
      <w:proofErr w:type="spellEnd"/>
      <w:r w:rsidRPr="00C6246A">
        <w:t>), the extinction rate of a caterpillar population when the parasitoid is absent (</w:t>
      </w:r>
      <w:proofErr w:type="spellStart"/>
      <w:r w:rsidRPr="00C6246A">
        <w:t>μ</w:t>
      </w:r>
      <w:r w:rsidRPr="00C6246A">
        <w:rPr>
          <w:vertAlign w:val="subscript"/>
        </w:rPr>
        <w:t>H</w:t>
      </w:r>
      <w:proofErr w:type="spellEnd"/>
      <w:r w:rsidRPr="00C6246A">
        <w:t>), and the extinction rate when it is present (</w:t>
      </w:r>
      <w:proofErr w:type="spellStart"/>
      <w:r w:rsidRPr="00C6246A">
        <w:t>μ</w:t>
      </w:r>
      <w:r w:rsidRPr="00C6246A">
        <w:rPr>
          <w:vertAlign w:val="subscript"/>
        </w:rPr>
        <w:t>P</w:t>
      </w:r>
      <w:proofErr w:type="spellEnd"/>
      <w:r w:rsidRPr="00C6246A">
        <w:t>).</w:t>
      </w:r>
      <w:r w:rsidR="00D22CB9">
        <w:t xml:space="preserve"> </w:t>
      </w:r>
      <w:commentRangeEnd w:id="223"/>
      <w:r w:rsidR="00EB650D">
        <w:rPr>
          <w:rStyle w:val="CommentReference"/>
        </w:rPr>
        <w:commentReference w:id="223"/>
      </w:r>
      <w:commentRangeStart w:id="225"/>
      <w:r w:rsidR="00D22CB9">
        <w:t>[say more about how the simulations were run, etc.]</w:t>
      </w:r>
      <w:commentRangeEnd w:id="225"/>
      <w:r w:rsidR="00D22CB9">
        <w:rPr>
          <w:rStyle w:val="CommentReference"/>
        </w:rPr>
        <w:commentReference w:id="225"/>
      </w:r>
      <w:bookmarkStart w:id="226" w:name="_heading=h.tyjcwt" w:colFirst="0" w:colLast="0"/>
      <w:bookmarkEnd w:id="226"/>
      <w:r w:rsidRPr="00306EA2">
        <w:br w:type="page"/>
      </w:r>
    </w:p>
    <w:p w14:paraId="3D8B1CB6" w14:textId="6C19F056" w:rsidR="00282238" w:rsidRDefault="00282238" w:rsidP="00282238">
      <w:pPr>
        <w:pStyle w:val="Heading2"/>
      </w:pPr>
      <w:r>
        <w:lastRenderedPageBreak/>
        <w:t>Reference</w:t>
      </w:r>
    </w:p>
    <w:sdt>
      <w:sdtPr>
        <w:rPr>
          <w:color w:val="000000"/>
        </w:rPr>
        <w:tag w:val="MENDELEY_BIBLIOGRAPHY"/>
        <w:id w:val="-906303282"/>
        <w:placeholder>
          <w:docPart w:val="DefaultPlaceholder_-1854013440"/>
        </w:placeholder>
      </w:sdtPr>
      <w:sdtContent>
        <w:p w14:paraId="52E709B7" w14:textId="77777777" w:rsidR="00A932C0" w:rsidRDefault="00A932C0">
          <w:pPr>
            <w:autoSpaceDE w:val="0"/>
            <w:autoSpaceDN w:val="0"/>
            <w:ind w:hanging="480"/>
            <w:divId w:val="765350046"/>
            <w:rPr>
              <w:rFonts w:eastAsia="Times New Roman"/>
              <w:sz w:val="24"/>
              <w:szCs w:val="24"/>
            </w:rPr>
          </w:pPr>
          <w:r>
            <w:rPr>
              <w:rFonts w:eastAsia="Times New Roman"/>
            </w:rPr>
            <w:t xml:space="preserve">Baselga, A. (2010). Partitioning the turnover and nestedness components of beta diversity. </w:t>
          </w:r>
          <w:r>
            <w:rPr>
              <w:rFonts w:eastAsia="Times New Roman"/>
              <w:i/>
              <w:iCs/>
            </w:rPr>
            <w:t>Global Ecology and Biogeography</w:t>
          </w:r>
          <w:r>
            <w:rPr>
              <w:rFonts w:eastAsia="Times New Roman"/>
            </w:rPr>
            <w:t>, 19, 134–143.</w:t>
          </w:r>
        </w:p>
        <w:p w14:paraId="046C8D46" w14:textId="77777777" w:rsidR="00A932C0" w:rsidRDefault="00A932C0">
          <w:pPr>
            <w:autoSpaceDE w:val="0"/>
            <w:autoSpaceDN w:val="0"/>
            <w:ind w:hanging="480"/>
            <w:divId w:val="647131759"/>
            <w:rPr>
              <w:rFonts w:eastAsia="Times New Roman"/>
            </w:rPr>
          </w:pPr>
          <w:r>
            <w:rPr>
              <w:rFonts w:eastAsia="Times New Roman"/>
            </w:rPr>
            <w:t xml:space="preserve">Baselga, A. &amp; Orme, C.D.L. (2012). </w:t>
          </w:r>
          <w:proofErr w:type="spellStart"/>
          <w:r>
            <w:rPr>
              <w:rFonts w:eastAsia="Times New Roman"/>
            </w:rPr>
            <w:t>betapart</w:t>
          </w:r>
          <w:proofErr w:type="spellEnd"/>
          <w:r>
            <w:rPr>
              <w:rFonts w:eastAsia="Times New Roman"/>
            </w:rPr>
            <w:t xml:space="preserve">: an R package for the study of beta diversity. </w:t>
          </w:r>
          <w:r>
            <w:rPr>
              <w:rFonts w:eastAsia="Times New Roman"/>
              <w:i/>
              <w:iCs/>
            </w:rPr>
            <w:t xml:space="preserve">Methods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3, 808–812.</w:t>
          </w:r>
        </w:p>
        <w:p w14:paraId="53745719" w14:textId="77777777" w:rsidR="00A932C0" w:rsidRDefault="00A932C0">
          <w:pPr>
            <w:autoSpaceDE w:val="0"/>
            <w:autoSpaceDN w:val="0"/>
            <w:ind w:hanging="480"/>
            <w:divId w:val="78140471"/>
            <w:rPr>
              <w:rFonts w:eastAsia="Times New Roman"/>
            </w:rPr>
          </w:pPr>
          <w:proofErr w:type="spellStart"/>
          <w:r>
            <w:rPr>
              <w:rFonts w:eastAsia="Times New Roman"/>
            </w:rPr>
            <w:t>Blaimer</w:t>
          </w:r>
          <w:proofErr w:type="spellEnd"/>
          <w:r>
            <w:rPr>
              <w:rFonts w:eastAsia="Times New Roman"/>
            </w:rPr>
            <w:t xml:space="preserve">, B.B., Santos, B.F., </w:t>
          </w:r>
          <w:proofErr w:type="spellStart"/>
          <w:r>
            <w:rPr>
              <w:rFonts w:eastAsia="Times New Roman"/>
            </w:rPr>
            <w:t>Cruaud</w:t>
          </w:r>
          <w:proofErr w:type="spellEnd"/>
          <w:r>
            <w:rPr>
              <w:rFonts w:eastAsia="Times New Roman"/>
            </w:rPr>
            <w:t xml:space="preserve">, A., Gates, M.W., Kula, R.R., Mikó, I., </w:t>
          </w:r>
          <w:r>
            <w:rPr>
              <w:rFonts w:eastAsia="Times New Roman"/>
              <w:i/>
              <w:iCs/>
            </w:rPr>
            <w:t>et al.</w:t>
          </w:r>
          <w:r>
            <w:rPr>
              <w:rFonts w:eastAsia="Times New Roman"/>
            </w:rPr>
            <w:t xml:space="preserve"> (2023). Key innovations and the diversification of Hymenoptera. </w:t>
          </w:r>
          <w:r>
            <w:rPr>
              <w:rFonts w:eastAsia="Times New Roman"/>
              <w:i/>
              <w:iCs/>
            </w:rPr>
            <w:t>Nat Commun</w:t>
          </w:r>
          <w:r>
            <w:rPr>
              <w:rFonts w:eastAsia="Times New Roman"/>
            </w:rPr>
            <w:t>, 14, 1212.</w:t>
          </w:r>
        </w:p>
        <w:p w14:paraId="313E3B6A" w14:textId="77777777" w:rsidR="00A932C0" w:rsidRDefault="00A932C0">
          <w:pPr>
            <w:autoSpaceDE w:val="0"/>
            <w:autoSpaceDN w:val="0"/>
            <w:ind w:hanging="480"/>
            <w:divId w:val="1057631042"/>
            <w:rPr>
              <w:rFonts w:eastAsia="Times New Roman"/>
            </w:rPr>
          </w:pPr>
          <w:r>
            <w:rPr>
              <w:rFonts w:eastAsia="Times New Roman"/>
            </w:rPr>
            <w:t xml:space="preserve">Chao, A., Chazdon, R.L., Colwell, R.K. &amp; Shen, T.-J. (2005). A new statistical approach for assessing similarity of species composition with incidence and abundance data. </w:t>
          </w:r>
          <w:proofErr w:type="spellStart"/>
          <w:r>
            <w:rPr>
              <w:rFonts w:eastAsia="Times New Roman"/>
              <w:i/>
              <w:iCs/>
            </w:rPr>
            <w:t>Ecol</w:t>
          </w:r>
          <w:proofErr w:type="spellEnd"/>
          <w:r>
            <w:rPr>
              <w:rFonts w:eastAsia="Times New Roman"/>
              <w:i/>
              <w:iCs/>
            </w:rPr>
            <w:t xml:space="preserve"> Lett</w:t>
          </w:r>
          <w:r>
            <w:rPr>
              <w:rFonts w:eastAsia="Times New Roman"/>
            </w:rPr>
            <w:t>, 8, 148–159.</w:t>
          </w:r>
        </w:p>
        <w:p w14:paraId="3B7A2979" w14:textId="77777777" w:rsidR="00A932C0" w:rsidRDefault="00A932C0">
          <w:pPr>
            <w:autoSpaceDE w:val="0"/>
            <w:autoSpaceDN w:val="0"/>
            <w:ind w:hanging="480"/>
            <w:divId w:val="1289046558"/>
            <w:rPr>
              <w:rFonts w:eastAsia="Times New Roman"/>
            </w:rPr>
          </w:pPr>
          <w:r>
            <w:rPr>
              <w:rFonts w:eastAsia="Times New Roman"/>
            </w:rPr>
            <w:t xml:space="preserve">Chase, J.M. &amp; Leibold, M.A. (2003). </w:t>
          </w:r>
          <w:r>
            <w:rPr>
              <w:rFonts w:eastAsia="Times New Roman"/>
              <w:i/>
              <w:iCs/>
            </w:rPr>
            <w:t>Ecological Niches</w:t>
          </w:r>
          <w:r>
            <w:rPr>
              <w:rFonts w:eastAsia="Times New Roman"/>
            </w:rPr>
            <w:t>. University of Chicago Press.</w:t>
          </w:r>
        </w:p>
        <w:p w14:paraId="5895EA3C" w14:textId="77777777" w:rsidR="00A932C0" w:rsidRDefault="00A932C0">
          <w:pPr>
            <w:autoSpaceDE w:val="0"/>
            <w:autoSpaceDN w:val="0"/>
            <w:ind w:hanging="480"/>
            <w:divId w:val="844637740"/>
            <w:rPr>
              <w:rFonts w:eastAsia="Times New Roman"/>
            </w:rPr>
          </w:pPr>
          <w:r>
            <w:rPr>
              <w:rFonts w:eastAsia="Times New Roman"/>
            </w:rPr>
            <w:t xml:space="preserve">Condit, R., Pitman, N., Leigh, E.G., Chave, J., </w:t>
          </w:r>
          <w:proofErr w:type="spellStart"/>
          <w:r>
            <w:rPr>
              <w:rFonts w:eastAsia="Times New Roman"/>
            </w:rPr>
            <w:t>Terborgh</w:t>
          </w:r>
          <w:proofErr w:type="spellEnd"/>
          <w:r>
            <w:rPr>
              <w:rFonts w:eastAsia="Times New Roman"/>
            </w:rPr>
            <w:t xml:space="preserve">, J., Foster, R.B., </w:t>
          </w:r>
          <w:r>
            <w:rPr>
              <w:rFonts w:eastAsia="Times New Roman"/>
              <w:i/>
              <w:iCs/>
            </w:rPr>
            <w:t>et al.</w:t>
          </w:r>
          <w:r>
            <w:rPr>
              <w:rFonts w:eastAsia="Times New Roman"/>
            </w:rPr>
            <w:t xml:space="preserve"> (2002). Beta-Diversity in tropical forest trees. </w:t>
          </w:r>
          <w:r>
            <w:rPr>
              <w:rFonts w:eastAsia="Times New Roman"/>
              <w:i/>
              <w:iCs/>
            </w:rPr>
            <w:t>Science (1979)</w:t>
          </w:r>
          <w:r>
            <w:rPr>
              <w:rFonts w:eastAsia="Times New Roman"/>
            </w:rPr>
            <w:t>, 295, 666–669.</w:t>
          </w:r>
        </w:p>
        <w:p w14:paraId="0A47F37D" w14:textId="77777777" w:rsidR="00A932C0" w:rsidRDefault="00A932C0">
          <w:pPr>
            <w:autoSpaceDE w:val="0"/>
            <w:autoSpaceDN w:val="0"/>
            <w:ind w:hanging="480"/>
            <w:divId w:val="1261916730"/>
            <w:rPr>
              <w:rFonts w:eastAsia="Times New Roman"/>
            </w:rPr>
          </w:pPr>
          <w:r>
            <w:rPr>
              <w:rFonts w:eastAsia="Times New Roman"/>
            </w:rPr>
            <w:t xml:space="preserve">Condon, M.A., Scheffer, S.J., Lewis, M.L., Wharton, R., Adams, D.C. &amp; Forbes, A.A. (2014). Lethal interactions between parasites and prey increase niche diversity in a tropical community. </w:t>
          </w:r>
          <w:r>
            <w:rPr>
              <w:rFonts w:eastAsia="Times New Roman"/>
              <w:i/>
              <w:iCs/>
            </w:rPr>
            <w:t>Science (1979)</w:t>
          </w:r>
          <w:r>
            <w:rPr>
              <w:rFonts w:eastAsia="Times New Roman"/>
            </w:rPr>
            <w:t>, 343, 1240–1244.</w:t>
          </w:r>
        </w:p>
        <w:p w14:paraId="0554C746" w14:textId="77777777" w:rsidR="00A932C0" w:rsidRDefault="00A932C0">
          <w:pPr>
            <w:autoSpaceDE w:val="0"/>
            <w:autoSpaceDN w:val="0"/>
            <w:ind w:hanging="480"/>
            <w:divId w:val="104036665"/>
            <w:rPr>
              <w:rFonts w:eastAsia="Times New Roman"/>
            </w:rPr>
          </w:pPr>
          <w:r>
            <w:rPr>
              <w:rFonts w:eastAsia="Times New Roman"/>
            </w:rPr>
            <w:t xml:space="preserve">Craft, K.J., Pauls, S.U., Darrow, K., Miller, S.E., Hebert, P.D.N., Helgen, L.E., </w:t>
          </w:r>
          <w:r>
            <w:rPr>
              <w:rFonts w:eastAsia="Times New Roman"/>
              <w:i/>
              <w:iCs/>
            </w:rPr>
            <w:t>et al.</w:t>
          </w:r>
          <w:r>
            <w:rPr>
              <w:rFonts w:eastAsia="Times New Roman"/>
            </w:rPr>
            <w:t xml:space="preserve"> (2010). Population genetics of ecological communities with DNA barcodes: An example from New Guinea Lepidoptera. </w:t>
          </w:r>
          <w:r>
            <w:rPr>
              <w:rFonts w:eastAsia="Times New Roman"/>
              <w:i/>
              <w:iCs/>
            </w:rPr>
            <w:t xml:space="preserve">Proc Natl </w:t>
          </w:r>
          <w:proofErr w:type="spellStart"/>
          <w:r>
            <w:rPr>
              <w:rFonts w:eastAsia="Times New Roman"/>
              <w:i/>
              <w:iCs/>
            </w:rPr>
            <w:t>Acad</w:t>
          </w:r>
          <w:proofErr w:type="spellEnd"/>
          <w:r>
            <w:rPr>
              <w:rFonts w:eastAsia="Times New Roman"/>
              <w:i/>
              <w:iCs/>
            </w:rPr>
            <w:t xml:space="preserve"> Sci U S A</w:t>
          </w:r>
          <w:r>
            <w:rPr>
              <w:rFonts w:eastAsia="Times New Roman"/>
            </w:rPr>
            <w:t>, 107, 5041–5046.</w:t>
          </w:r>
        </w:p>
        <w:p w14:paraId="206D7923" w14:textId="77777777" w:rsidR="00A932C0" w:rsidRDefault="00A932C0">
          <w:pPr>
            <w:autoSpaceDE w:val="0"/>
            <w:autoSpaceDN w:val="0"/>
            <w:ind w:hanging="480"/>
            <w:divId w:val="822236034"/>
            <w:rPr>
              <w:rFonts w:eastAsia="Times New Roman"/>
            </w:rPr>
          </w:pPr>
          <w:r>
            <w:rPr>
              <w:rFonts w:eastAsia="Times New Roman"/>
            </w:rPr>
            <w:t xml:space="preserve">Dixon, P. (2003). VEGAN, A Package of R Functions for Community Ecology. </w:t>
          </w:r>
          <w:r>
            <w:rPr>
              <w:rFonts w:eastAsia="Times New Roman"/>
              <w:i/>
              <w:iCs/>
            </w:rPr>
            <w:t>Journal of Vegetation Science</w:t>
          </w:r>
          <w:r>
            <w:rPr>
              <w:rFonts w:eastAsia="Times New Roman"/>
            </w:rPr>
            <w:t>, 14, 927–930.</w:t>
          </w:r>
        </w:p>
        <w:p w14:paraId="22CCE9BE" w14:textId="77777777" w:rsidR="00A932C0" w:rsidRDefault="00A932C0">
          <w:pPr>
            <w:autoSpaceDE w:val="0"/>
            <w:autoSpaceDN w:val="0"/>
            <w:ind w:hanging="480"/>
            <w:divId w:val="1813447949"/>
            <w:rPr>
              <w:rFonts w:eastAsia="Times New Roman"/>
            </w:rPr>
          </w:pPr>
          <w:r>
            <w:rPr>
              <w:rFonts w:eastAsia="Times New Roman"/>
            </w:rPr>
            <w:t xml:space="preserve">Dyer, L.A., Singer, M.S., Lill, J.T., Stireman, J.O., Gentry, G.L., Marquis, R.J., </w:t>
          </w:r>
          <w:r>
            <w:rPr>
              <w:rFonts w:eastAsia="Times New Roman"/>
              <w:i/>
              <w:iCs/>
            </w:rPr>
            <w:t>et al.</w:t>
          </w:r>
          <w:r>
            <w:rPr>
              <w:rFonts w:eastAsia="Times New Roman"/>
            </w:rPr>
            <w:t xml:space="preserve"> (2007). Host specificity of Lepidoptera in tropical and temperate forests. </w:t>
          </w:r>
          <w:r>
            <w:rPr>
              <w:rFonts w:eastAsia="Times New Roman"/>
              <w:i/>
              <w:iCs/>
            </w:rPr>
            <w:t>Nature</w:t>
          </w:r>
          <w:r>
            <w:rPr>
              <w:rFonts w:eastAsia="Times New Roman"/>
            </w:rPr>
            <w:t>, 448, 696–699.</w:t>
          </w:r>
        </w:p>
        <w:p w14:paraId="2A2FD014" w14:textId="77777777" w:rsidR="00A932C0" w:rsidRDefault="00A932C0">
          <w:pPr>
            <w:autoSpaceDE w:val="0"/>
            <w:autoSpaceDN w:val="0"/>
            <w:ind w:hanging="480"/>
            <w:divId w:val="1722512445"/>
            <w:rPr>
              <w:rFonts w:eastAsia="Times New Roman"/>
            </w:rPr>
          </w:pPr>
          <w:r>
            <w:rPr>
              <w:rFonts w:eastAsia="Times New Roman"/>
            </w:rPr>
            <w:t xml:space="preserve">Ehrlich, P.R. &amp; Raven, P.H. (1964). Butterflies and plants: a study in coevolution. </w:t>
          </w:r>
          <w:r>
            <w:rPr>
              <w:rFonts w:eastAsia="Times New Roman"/>
              <w:i/>
              <w:iCs/>
            </w:rPr>
            <w:t>Evolution (N Y)</w:t>
          </w:r>
          <w:r>
            <w:rPr>
              <w:rFonts w:eastAsia="Times New Roman"/>
            </w:rPr>
            <w:t>, 18, 586–608.</w:t>
          </w:r>
        </w:p>
        <w:p w14:paraId="074E4FA2" w14:textId="77777777" w:rsidR="00A932C0" w:rsidRDefault="00A932C0">
          <w:pPr>
            <w:autoSpaceDE w:val="0"/>
            <w:autoSpaceDN w:val="0"/>
            <w:ind w:hanging="480"/>
            <w:divId w:val="577330477"/>
            <w:rPr>
              <w:rFonts w:eastAsia="Times New Roman"/>
            </w:rPr>
          </w:pPr>
          <w:r>
            <w:rPr>
              <w:rFonts w:eastAsia="Times New Roman"/>
            </w:rPr>
            <w:t xml:space="preserve">Fontana, V., </w:t>
          </w:r>
          <w:proofErr w:type="spellStart"/>
          <w:r>
            <w:rPr>
              <w:rFonts w:eastAsia="Times New Roman"/>
            </w:rPr>
            <w:t>Guariento</w:t>
          </w:r>
          <w:proofErr w:type="spellEnd"/>
          <w:r>
            <w:rPr>
              <w:rFonts w:eastAsia="Times New Roman"/>
            </w:rPr>
            <w:t xml:space="preserve">, E., </w:t>
          </w:r>
          <w:proofErr w:type="spellStart"/>
          <w:r>
            <w:rPr>
              <w:rFonts w:eastAsia="Times New Roman"/>
            </w:rPr>
            <w:t>Hilpold</w:t>
          </w:r>
          <w:proofErr w:type="spellEnd"/>
          <w:r>
            <w:rPr>
              <w:rFonts w:eastAsia="Times New Roman"/>
            </w:rPr>
            <w:t xml:space="preserve">, A., </w:t>
          </w:r>
          <w:proofErr w:type="spellStart"/>
          <w:r>
            <w:rPr>
              <w:rFonts w:eastAsia="Times New Roman"/>
            </w:rPr>
            <w:t>Niedrist</w:t>
          </w:r>
          <w:proofErr w:type="spellEnd"/>
          <w:r>
            <w:rPr>
              <w:rFonts w:eastAsia="Times New Roman"/>
            </w:rPr>
            <w:t xml:space="preserve">, G., </w:t>
          </w:r>
          <w:proofErr w:type="spellStart"/>
          <w:r>
            <w:rPr>
              <w:rFonts w:eastAsia="Times New Roman"/>
            </w:rPr>
            <w:t>Steinwandter</w:t>
          </w:r>
          <w:proofErr w:type="spellEnd"/>
          <w:r>
            <w:rPr>
              <w:rFonts w:eastAsia="Times New Roman"/>
            </w:rPr>
            <w:t xml:space="preserve">, M., Spitale, D., </w:t>
          </w:r>
          <w:r>
            <w:rPr>
              <w:rFonts w:eastAsia="Times New Roman"/>
              <w:i/>
              <w:iCs/>
            </w:rPr>
            <w:t>et al.</w:t>
          </w:r>
          <w:r>
            <w:rPr>
              <w:rFonts w:eastAsia="Times New Roman"/>
            </w:rPr>
            <w:t xml:space="preserve"> (2020). Species richness and beta diversity patterns of multiple taxa along an elevational gradient in pastured grasslands in the European Alps. </w:t>
          </w:r>
          <w:r>
            <w:rPr>
              <w:rFonts w:eastAsia="Times New Roman"/>
              <w:i/>
              <w:iCs/>
            </w:rPr>
            <w:t>Sci Rep</w:t>
          </w:r>
          <w:r>
            <w:rPr>
              <w:rFonts w:eastAsia="Times New Roman"/>
            </w:rPr>
            <w:t>, 10, 12516.</w:t>
          </w:r>
        </w:p>
        <w:p w14:paraId="6251AE73" w14:textId="77777777" w:rsidR="00A932C0" w:rsidRPr="00EF393A" w:rsidRDefault="00A932C0">
          <w:pPr>
            <w:autoSpaceDE w:val="0"/>
            <w:autoSpaceDN w:val="0"/>
            <w:ind w:hanging="480"/>
            <w:divId w:val="1413818906"/>
            <w:rPr>
              <w:rFonts w:eastAsia="Times New Roman"/>
              <w:lang w:val="fr-FR"/>
              <w:rPrChange w:id="227" w:author="Basset, Yves" w:date="2025-01-06T20:45:00Z">
                <w:rPr>
                  <w:rFonts w:eastAsia="Times New Roman"/>
                </w:rPr>
              </w:rPrChange>
            </w:rPr>
          </w:pPr>
          <w:r>
            <w:rPr>
              <w:rFonts w:eastAsia="Times New Roman"/>
            </w:rPr>
            <w:t xml:space="preserve">Forister, M.L. &amp; Feldman, C.R. (2011). Phylogenetic cascades and the origins of tropical diversity. </w:t>
          </w:r>
          <w:proofErr w:type="spellStart"/>
          <w:r w:rsidRPr="00EF393A">
            <w:rPr>
              <w:rFonts w:eastAsia="Times New Roman"/>
              <w:i/>
              <w:iCs/>
              <w:lang w:val="fr-FR"/>
              <w:rPrChange w:id="228" w:author="Basset, Yves" w:date="2025-01-06T20:45:00Z">
                <w:rPr>
                  <w:rFonts w:eastAsia="Times New Roman"/>
                  <w:i/>
                  <w:iCs/>
                </w:rPr>
              </w:rPrChange>
            </w:rPr>
            <w:t>Biotropica</w:t>
          </w:r>
          <w:proofErr w:type="spellEnd"/>
          <w:r w:rsidRPr="00EF393A">
            <w:rPr>
              <w:rFonts w:eastAsia="Times New Roman"/>
              <w:lang w:val="fr-FR"/>
              <w:rPrChange w:id="229" w:author="Basset, Yves" w:date="2025-01-06T20:45:00Z">
                <w:rPr>
                  <w:rFonts w:eastAsia="Times New Roman"/>
                </w:rPr>
              </w:rPrChange>
            </w:rPr>
            <w:t>, 43, 270–278.</w:t>
          </w:r>
        </w:p>
        <w:p w14:paraId="729E5F3F" w14:textId="77777777" w:rsidR="00A932C0" w:rsidRDefault="00A932C0">
          <w:pPr>
            <w:autoSpaceDE w:val="0"/>
            <w:autoSpaceDN w:val="0"/>
            <w:ind w:hanging="480"/>
            <w:divId w:val="940525972"/>
            <w:rPr>
              <w:rFonts w:eastAsia="Times New Roman"/>
            </w:rPr>
          </w:pPr>
          <w:proofErr w:type="spellStart"/>
          <w:r w:rsidRPr="00EF393A">
            <w:rPr>
              <w:rFonts w:eastAsia="Times New Roman"/>
              <w:lang w:val="fr-FR"/>
              <w:rPrChange w:id="230" w:author="Basset, Yves" w:date="2025-01-06T20:45:00Z">
                <w:rPr>
                  <w:rFonts w:eastAsia="Times New Roman"/>
                </w:rPr>
              </w:rPrChange>
            </w:rPr>
            <w:t>Fronhofer</w:t>
          </w:r>
          <w:proofErr w:type="spellEnd"/>
          <w:r w:rsidRPr="00EF393A">
            <w:rPr>
              <w:rFonts w:eastAsia="Times New Roman"/>
              <w:lang w:val="fr-FR"/>
              <w:rPrChange w:id="231" w:author="Basset, Yves" w:date="2025-01-06T20:45:00Z">
                <w:rPr>
                  <w:rFonts w:eastAsia="Times New Roman"/>
                </w:rPr>
              </w:rPrChange>
            </w:rPr>
            <w:t xml:space="preserve">, E.A., </w:t>
          </w:r>
          <w:proofErr w:type="spellStart"/>
          <w:r w:rsidRPr="00EF393A">
            <w:rPr>
              <w:rFonts w:eastAsia="Times New Roman"/>
              <w:lang w:val="fr-FR"/>
              <w:rPrChange w:id="232" w:author="Basset, Yves" w:date="2025-01-06T20:45:00Z">
                <w:rPr>
                  <w:rFonts w:eastAsia="Times New Roman"/>
                </w:rPr>
              </w:rPrChange>
            </w:rPr>
            <w:t>Corenblit</w:t>
          </w:r>
          <w:proofErr w:type="spellEnd"/>
          <w:r w:rsidRPr="00EF393A">
            <w:rPr>
              <w:rFonts w:eastAsia="Times New Roman"/>
              <w:lang w:val="fr-FR"/>
              <w:rPrChange w:id="233" w:author="Basset, Yves" w:date="2025-01-06T20:45:00Z">
                <w:rPr>
                  <w:rFonts w:eastAsia="Times New Roman"/>
                </w:rPr>
              </w:rPrChange>
            </w:rPr>
            <w:t xml:space="preserve">, D., Deshpande, J.N., </w:t>
          </w:r>
          <w:proofErr w:type="spellStart"/>
          <w:r w:rsidRPr="00EF393A">
            <w:rPr>
              <w:rFonts w:eastAsia="Times New Roman"/>
              <w:lang w:val="fr-FR"/>
              <w:rPrChange w:id="234" w:author="Basset, Yves" w:date="2025-01-06T20:45:00Z">
                <w:rPr>
                  <w:rFonts w:eastAsia="Times New Roman"/>
                </w:rPr>
              </w:rPrChange>
            </w:rPr>
            <w:t>Govaert</w:t>
          </w:r>
          <w:proofErr w:type="spellEnd"/>
          <w:r w:rsidRPr="00EF393A">
            <w:rPr>
              <w:rFonts w:eastAsia="Times New Roman"/>
              <w:lang w:val="fr-FR"/>
              <w:rPrChange w:id="235" w:author="Basset, Yves" w:date="2025-01-06T20:45:00Z">
                <w:rPr>
                  <w:rFonts w:eastAsia="Times New Roman"/>
                </w:rPr>
              </w:rPrChange>
            </w:rPr>
            <w:t xml:space="preserve">, L., </w:t>
          </w:r>
          <w:proofErr w:type="spellStart"/>
          <w:r w:rsidRPr="00EF393A">
            <w:rPr>
              <w:rFonts w:eastAsia="Times New Roman"/>
              <w:lang w:val="fr-FR"/>
              <w:rPrChange w:id="236" w:author="Basset, Yves" w:date="2025-01-06T20:45:00Z">
                <w:rPr>
                  <w:rFonts w:eastAsia="Times New Roman"/>
                </w:rPr>
              </w:rPrChange>
            </w:rPr>
            <w:t>Huneman</w:t>
          </w:r>
          <w:proofErr w:type="spellEnd"/>
          <w:r w:rsidRPr="00EF393A">
            <w:rPr>
              <w:rFonts w:eastAsia="Times New Roman"/>
              <w:lang w:val="fr-FR"/>
              <w:rPrChange w:id="237" w:author="Basset, Yves" w:date="2025-01-06T20:45:00Z">
                <w:rPr>
                  <w:rFonts w:eastAsia="Times New Roman"/>
                </w:rPr>
              </w:rPrChange>
            </w:rPr>
            <w:t xml:space="preserve">, P., Viard, F., </w:t>
          </w:r>
          <w:r w:rsidRPr="00EF393A">
            <w:rPr>
              <w:rFonts w:eastAsia="Times New Roman"/>
              <w:i/>
              <w:iCs/>
              <w:lang w:val="fr-FR"/>
              <w:rPrChange w:id="238" w:author="Basset, Yves" w:date="2025-01-06T20:45:00Z">
                <w:rPr>
                  <w:rFonts w:eastAsia="Times New Roman"/>
                  <w:i/>
                  <w:iCs/>
                </w:rPr>
              </w:rPrChange>
            </w:rPr>
            <w:t>et al.</w:t>
          </w:r>
          <w:r w:rsidRPr="00EF393A">
            <w:rPr>
              <w:rFonts w:eastAsia="Times New Roman"/>
              <w:lang w:val="fr-FR"/>
              <w:rPrChange w:id="239" w:author="Basset, Yves" w:date="2025-01-06T20:45:00Z">
                <w:rPr>
                  <w:rFonts w:eastAsia="Times New Roman"/>
                </w:rPr>
              </w:rPrChange>
            </w:rPr>
            <w:t xml:space="preserve"> </w:t>
          </w:r>
          <w:r>
            <w:rPr>
              <w:rFonts w:eastAsia="Times New Roman"/>
            </w:rPr>
            <w:t>(2023). Eco</w:t>
          </w:r>
          <w:r>
            <w:rPr>
              <w:rFonts w:ascii="Cambria Math" w:eastAsia="Times New Roman" w:hAnsi="Cambria Math" w:cs="Cambria Math"/>
            </w:rPr>
            <w:t>‐</w:t>
          </w:r>
          <w:r>
            <w:rPr>
              <w:rFonts w:eastAsia="Times New Roman"/>
            </w:rPr>
            <w:t xml:space="preserve">evolution from deep time to contemporary dynamics: The role of timescales and rate modulators. </w:t>
          </w:r>
          <w:proofErr w:type="spellStart"/>
          <w:r>
            <w:rPr>
              <w:rFonts w:eastAsia="Times New Roman"/>
              <w:i/>
              <w:iCs/>
            </w:rPr>
            <w:t>Ecol</w:t>
          </w:r>
          <w:proofErr w:type="spellEnd"/>
          <w:r>
            <w:rPr>
              <w:rFonts w:eastAsia="Times New Roman"/>
              <w:i/>
              <w:iCs/>
            </w:rPr>
            <w:t xml:space="preserve"> Lett</w:t>
          </w:r>
          <w:r>
            <w:rPr>
              <w:rFonts w:eastAsia="Times New Roman"/>
            </w:rPr>
            <w:t>, 26.</w:t>
          </w:r>
        </w:p>
        <w:p w14:paraId="40B8DC30" w14:textId="77777777" w:rsidR="00A932C0" w:rsidRDefault="00A932C0">
          <w:pPr>
            <w:autoSpaceDE w:val="0"/>
            <w:autoSpaceDN w:val="0"/>
            <w:ind w:hanging="480"/>
            <w:divId w:val="1063066369"/>
            <w:rPr>
              <w:rFonts w:eastAsia="Times New Roman"/>
            </w:rPr>
          </w:pPr>
          <w:r>
            <w:rPr>
              <w:rFonts w:eastAsia="Times New Roman"/>
            </w:rPr>
            <w:t xml:space="preserve">Frost, C.M., Peralta, G., Rand, T.A., </w:t>
          </w:r>
          <w:proofErr w:type="spellStart"/>
          <w:r>
            <w:rPr>
              <w:rFonts w:eastAsia="Times New Roman"/>
            </w:rPr>
            <w:t>Didham</w:t>
          </w:r>
          <w:proofErr w:type="spellEnd"/>
          <w:r>
            <w:rPr>
              <w:rFonts w:eastAsia="Times New Roman"/>
            </w:rPr>
            <w:t xml:space="preserve">, R.K., </w:t>
          </w:r>
          <w:proofErr w:type="spellStart"/>
          <w:r>
            <w:rPr>
              <w:rFonts w:eastAsia="Times New Roman"/>
            </w:rPr>
            <w:t>Varsani</w:t>
          </w:r>
          <w:proofErr w:type="spellEnd"/>
          <w:r>
            <w:rPr>
              <w:rFonts w:eastAsia="Times New Roman"/>
            </w:rPr>
            <w:t xml:space="preserve">, A. &amp; Tylianakis, J.M. (2016). Apparent competition drives community-wide parasitism rates and changes in host abundance across ecosystem boundaries. </w:t>
          </w:r>
          <w:r>
            <w:rPr>
              <w:rFonts w:eastAsia="Times New Roman"/>
              <w:i/>
              <w:iCs/>
            </w:rPr>
            <w:t>Nat Commun</w:t>
          </w:r>
          <w:r>
            <w:rPr>
              <w:rFonts w:eastAsia="Times New Roman"/>
            </w:rPr>
            <w:t>, 7.</w:t>
          </w:r>
        </w:p>
        <w:p w14:paraId="0EE3F149" w14:textId="77777777" w:rsidR="00A932C0" w:rsidRDefault="00A932C0">
          <w:pPr>
            <w:autoSpaceDE w:val="0"/>
            <w:autoSpaceDN w:val="0"/>
            <w:ind w:hanging="480"/>
            <w:divId w:val="1743677863"/>
            <w:rPr>
              <w:rFonts w:eastAsia="Times New Roman"/>
            </w:rPr>
          </w:pPr>
          <w:r>
            <w:rPr>
              <w:rFonts w:eastAsia="Times New Roman"/>
            </w:rPr>
            <w:t xml:space="preserve">Gravel, D., Canard, E., Guichard, F. &amp; Mouquet, N. (2011). Persistence increases with diversity and </w:t>
          </w:r>
          <w:proofErr w:type="spellStart"/>
          <w:r>
            <w:rPr>
              <w:rFonts w:eastAsia="Times New Roman"/>
            </w:rPr>
            <w:t>connectance</w:t>
          </w:r>
          <w:proofErr w:type="spellEnd"/>
          <w:r>
            <w:rPr>
              <w:rFonts w:eastAsia="Times New Roman"/>
            </w:rPr>
            <w:t xml:space="preserve"> in trophic metacommunities. </w:t>
          </w:r>
          <w:proofErr w:type="spellStart"/>
          <w:r>
            <w:rPr>
              <w:rFonts w:eastAsia="Times New Roman"/>
              <w:i/>
              <w:iCs/>
            </w:rPr>
            <w:t>PLoS</w:t>
          </w:r>
          <w:proofErr w:type="spellEnd"/>
          <w:r>
            <w:rPr>
              <w:rFonts w:eastAsia="Times New Roman"/>
              <w:i/>
              <w:iCs/>
            </w:rPr>
            <w:t xml:space="preserve"> One</w:t>
          </w:r>
          <w:r>
            <w:rPr>
              <w:rFonts w:eastAsia="Times New Roman"/>
            </w:rPr>
            <w:t>, 6, e19374.</w:t>
          </w:r>
        </w:p>
        <w:p w14:paraId="59AC3ACF" w14:textId="77777777" w:rsidR="00A932C0" w:rsidRDefault="00A932C0">
          <w:pPr>
            <w:autoSpaceDE w:val="0"/>
            <w:autoSpaceDN w:val="0"/>
            <w:ind w:hanging="480"/>
            <w:divId w:val="143158870"/>
            <w:rPr>
              <w:rFonts w:eastAsia="Times New Roman"/>
            </w:rPr>
          </w:pPr>
          <w:r>
            <w:rPr>
              <w:rFonts w:eastAsia="Times New Roman"/>
            </w:rPr>
            <w:t xml:space="preserve">Hechinger, R.F. &amp; Lafferty, K.D. (2005). Host diversity begets parasite diversity: bird final hosts and trematodes in snail intermediate hosts. </w:t>
          </w:r>
          <w:r>
            <w:rPr>
              <w:rFonts w:eastAsia="Times New Roman"/>
              <w:i/>
              <w:iCs/>
            </w:rPr>
            <w:t>Proceedings of the Royal Society B: Biological Sciences</w:t>
          </w:r>
          <w:r>
            <w:rPr>
              <w:rFonts w:eastAsia="Times New Roman"/>
            </w:rPr>
            <w:t>, 272, 1059–1066.</w:t>
          </w:r>
        </w:p>
        <w:p w14:paraId="3F59075E" w14:textId="77777777" w:rsidR="00A932C0" w:rsidRDefault="00A932C0">
          <w:pPr>
            <w:autoSpaceDE w:val="0"/>
            <w:autoSpaceDN w:val="0"/>
            <w:ind w:hanging="480"/>
            <w:divId w:val="1282806289"/>
            <w:rPr>
              <w:rFonts w:eastAsia="Times New Roman"/>
            </w:rPr>
          </w:pPr>
          <w:r>
            <w:rPr>
              <w:rFonts w:eastAsia="Times New Roman"/>
            </w:rPr>
            <w:t xml:space="preserve">Hiltunen, T. &amp; Becks, L. (2014). Consumer co-evolution as an important component of the eco-evolutionary feedback. </w:t>
          </w:r>
          <w:r>
            <w:rPr>
              <w:rFonts w:eastAsia="Times New Roman"/>
              <w:i/>
              <w:iCs/>
            </w:rPr>
            <w:t>Nat Commun</w:t>
          </w:r>
          <w:r>
            <w:rPr>
              <w:rFonts w:eastAsia="Times New Roman"/>
            </w:rPr>
            <w:t>, 5, 5226.</w:t>
          </w:r>
        </w:p>
        <w:p w14:paraId="557C77C4" w14:textId="77777777" w:rsidR="00A932C0" w:rsidRDefault="00A932C0">
          <w:pPr>
            <w:autoSpaceDE w:val="0"/>
            <w:autoSpaceDN w:val="0"/>
            <w:ind w:hanging="480"/>
            <w:divId w:val="1495681144"/>
            <w:rPr>
              <w:rFonts w:eastAsia="Times New Roman"/>
            </w:rPr>
          </w:pPr>
          <w:r>
            <w:rPr>
              <w:rFonts w:eastAsia="Times New Roman"/>
            </w:rPr>
            <w:lastRenderedPageBreak/>
            <w:t xml:space="preserve">Holt, R.D. (1977). Predation, Apparent competition, and structure of prey communities. </w:t>
          </w:r>
          <w:r>
            <w:rPr>
              <w:rFonts w:eastAsia="Times New Roman"/>
              <w:i/>
              <w:iCs/>
            </w:rPr>
            <w:t xml:space="preserve">Theor </w:t>
          </w:r>
          <w:proofErr w:type="spellStart"/>
          <w:r>
            <w:rPr>
              <w:rFonts w:eastAsia="Times New Roman"/>
              <w:i/>
              <w:iCs/>
            </w:rPr>
            <w:t>Popul</w:t>
          </w:r>
          <w:proofErr w:type="spellEnd"/>
          <w:r>
            <w:rPr>
              <w:rFonts w:eastAsia="Times New Roman"/>
              <w:i/>
              <w:iCs/>
            </w:rPr>
            <w:t xml:space="preserve"> </w:t>
          </w:r>
          <w:proofErr w:type="spellStart"/>
          <w:r>
            <w:rPr>
              <w:rFonts w:eastAsia="Times New Roman"/>
              <w:i/>
              <w:iCs/>
            </w:rPr>
            <w:t>Biol</w:t>
          </w:r>
          <w:proofErr w:type="spellEnd"/>
          <w:r>
            <w:rPr>
              <w:rFonts w:eastAsia="Times New Roman"/>
            </w:rPr>
            <w:t>, 12, 197–229.</w:t>
          </w:r>
        </w:p>
        <w:p w14:paraId="230B7325" w14:textId="77777777" w:rsidR="00A932C0" w:rsidRDefault="00A932C0">
          <w:pPr>
            <w:autoSpaceDE w:val="0"/>
            <w:autoSpaceDN w:val="0"/>
            <w:ind w:hanging="480"/>
            <w:divId w:val="1041905048"/>
            <w:rPr>
              <w:rFonts w:eastAsia="Times New Roman"/>
            </w:rPr>
          </w:pPr>
          <w:r>
            <w:rPr>
              <w:rFonts w:eastAsia="Times New Roman"/>
            </w:rPr>
            <w:t xml:space="preserve">Hrcek, J., Miller, S.E., Whitfield, J.B., Shima, H. &amp; Novotny, V. (2013). Parasitism rate, parasitoid community composition and host specificity on exposed and semi-concealed caterpillars from a tropical rainforest. </w:t>
          </w:r>
          <w:proofErr w:type="spellStart"/>
          <w:r>
            <w:rPr>
              <w:rFonts w:eastAsia="Times New Roman"/>
              <w:i/>
              <w:iCs/>
            </w:rPr>
            <w:t>Oecologia</w:t>
          </w:r>
          <w:proofErr w:type="spellEnd"/>
          <w:r>
            <w:rPr>
              <w:rFonts w:eastAsia="Times New Roman"/>
            </w:rPr>
            <w:t>, 173, 521–532.</w:t>
          </w:r>
        </w:p>
        <w:p w14:paraId="094D1D39" w14:textId="77777777" w:rsidR="00A932C0" w:rsidRDefault="00A932C0">
          <w:pPr>
            <w:autoSpaceDE w:val="0"/>
            <w:autoSpaceDN w:val="0"/>
            <w:ind w:hanging="480"/>
            <w:divId w:val="1839542425"/>
            <w:rPr>
              <w:rFonts w:eastAsia="Times New Roman"/>
            </w:rPr>
          </w:pPr>
          <w:r>
            <w:rPr>
              <w:rFonts w:eastAsia="Times New Roman"/>
            </w:rPr>
            <w:t>Hubbell, S.P., He, F., Condit, R., Borda-de-</w:t>
          </w:r>
          <w:proofErr w:type="spellStart"/>
          <w:r>
            <w:rPr>
              <w:rFonts w:eastAsia="Times New Roman"/>
            </w:rPr>
            <w:t>Água</w:t>
          </w:r>
          <w:proofErr w:type="spellEnd"/>
          <w:r>
            <w:rPr>
              <w:rFonts w:eastAsia="Times New Roman"/>
            </w:rPr>
            <w:t xml:space="preserve">, L., Kellner, J. &amp; </w:t>
          </w:r>
          <w:proofErr w:type="spellStart"/>
          <w:r>
            <w:rPr>
              <w:rFonts w:eastAsia="Times New Roman"/>
            </w:rPr>
            <w:t>ter</w:t>
          </w:r>
          <w:proofErr w:type="spellEnd"/>
          <w:r>
            <w:rPr>
              <w:rFonts w:eastAsia="Times New Roman"/>
            </w:rPr>
            <w:t xml:space="preserve"> Steege, H. (2008). How many tree species are there in the Amazon and how many of them will go extinct? </w:t>
          </w:r>
          <w:r>
            <w:rPr>
              <w:rFonts w:eastAsia="Times New Roman"/>
              <w:i/>
              <w:iCs/>
            </w:rPr>
            <w:t>Proceedings of the National Academy of Sciences</w:t>
          </w:r>
          <w:r>
            <w:rPr>
              <w:rFonts w:eastAsia="Times New Roman"/>
            </w:rPr>
            <w:t>, 105, 11498–11504.</w:t>
          </w:r>
        </w:p>
        <w:p w14:paraId="6E66D1D2" w14:textId="77777777" w:rsidR="00A932C0" w:rsidRDefault="00A932C0">
          <w:pPr>
            <w:autoSpaceDE w:val="0"/>
            <w:autoSpaceDN w:val="0"/>
            <w:ind w:hanging="480"/>
            <w:divId w:val="1696616264"/>
            <w:rPr>
              <w:rFonts w:eastAsia="Times New Roman"/>
            </w:rPr>
          </w:pPr>
          <w:r>
            <w:rPr>
              <w:rFonts w:eastAsia="Times New Roman"/>
            </w:rPr>
            <w:t xml:space="preserve">Janzen, D.H. (1970). Herbivores and the number of tree species in tropical forests. </w:t>
          </w:r>
          <w:r>
            <w:rPr>
              <w:rFonts w:eastAsia="Times New Roman"/>
              <w:i/>
              <w:iCs/>
            </w:rPr>
            <w:t>American Naturalist</w:t>
          </w:r>
          <w:r>
            <w:rPr>
              <w:rFonts w:eastAsia="Times New Roman"/>
            </w:rPr>
            <w:t>, 104, 501–528.</w:t>
          </w:r>
        </w:p>
        <w:p w14:paraId="798C5561" w14:textId="77777777" w:rsidR="00A932C0" w:rsidRDefault="00A932C0">
          <w:pPr>
            <w:autoSpaceDE w:val="0"/>
            <w:autoSpaceDN w:val="0"/>
            <w:ind w:hanging="480"/>
            <w:divId w:val="1373655986"/>
            <w:rPr>
              <w:rFonts w:eastAsia="Times New Roman"/>
            </w:rPr>
          </w:pPr>
          <w:r>
            <w:rPr>
              <w:rFonts w:eastAsia="Times New Roman"/>
            </w:rPr>
            <w:t xml:space="preserve">Janzen, D.L.B.V. (1985). On ecological fitting. Dan Janzen´s thoughts from the tropics 1. </w:t>
          </w:r>
          <w:r>
            <w:rPr>
              <w:rFonts w:eastAsia="Times New Roman"/>
              <w:i/>
              <w:iCs/>
            </w:rPr>
            <w:t>Oikos</w:t>
          </w:r>
          <w:r>
            <w:rPr>
              <w:rFonts w:eastAsia="Times New Roman"/>
            </w:rPr>
            <w:t>, 45, 308–310.</w:t>
          </w:r>
        </w:p>
        <w:p w14:paraId="17B46041" w14:textId="77777777" w:rsidR="00A932C0" w:rsidRDefault="00A932C0">
          <w:pPr>
            <w:autoSpaceDE w:val="0"/>
            <w:autoSpaceDN w:val="0"/>
            <w:ind w:hanging="480"/>
            <w:divId w:val="846748347"/>
            <w:rPr>
              <w:rFonts w:eastAsia="Times New Roman"/>
            </w:rPr>
          </w:pPr>
          <w:r>
            <w:rPr>
              <w:rFonts w:eastAsia="Times New Roman"/>
            </w:rPr>
            <w:t xml:space="preserve">Jeffries, M.J. &amp; Lawton, J.H. (1984). Enemy free space and the structure of ecological communities. </w:t>
          </w:r>
          <w:r>
            <w:rPr>
              <w:rFonts w:eastAsia="Times New Roman"/>
              <w:i/>
              <w:iCs/>
            </w:rPr>
            <w:t xml:space="preserve">Biological Journal </w:t>
          </w:r>
          <w:proofErr w:type="gramStart"/>
          <w:r>
            <w:rPr>
              <w:rFonts w:eastAsia="Times New Roman"/>
              <w:i/>
              <w:iCs/>
            </w:rPr>
            <w:t>Of</w:t>
          </w:r>
          <w:proofErr w:type="gramEnd"/>
          <w:r>
            <w:rPr>
              <w:rFonts w:eastAsia="Times New Roman"/>
              <w:i/>
              <w:iCs/>
            </w:rPr>
            <w:t xml:space="preserve"> The Linnean Society</w:t>
          </w:r>
          <w:r>
            <w:rPr>
              <w:rFonts w:eastAsia="Times New Roman"/>
            </w:rPr>
            <w:t>, 23, 269–286.</w:t>
          </w:r>
        </w:p>
        <w:p w14:paraId="7DDD5462" w14:textId="77777777" w:rsidR="00A932C0" w:rsidRDefault="00A932C0">
          <w:pPr>
            <w:autoSpaceDE w:val="0"/>
            <w:autoSpaceDN w:val="0"/>
            <w:ind w:hanging="480"/>
            <w:divId w:val="1678533841"/>
            <w:rPr>
              <w:rFonts w:eastAsia="Times New Roman"/>
            </w:rPr>
          </w:pPr>
          <w:r>
            <w:rPr>
              <w:rFonts w:eastAsia="Times New Roman"/>
            </w:rPr>
            <w:t xml:space="preserve">Jeffs, C.T. &amp; Lewis, O.T. (2013). Effects of climate warming on host–parasitoid interactions.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Entomol</w:t>
          </w:r>
          <w:proofErr w:type="spellEnd"/>
          <w:r>
            <w:rPr>
              <w:rFonts w:eastAsia="Times New Roman"/>
            </w:rPr>
            <w:t>, 38, 209–218.</w:t>
          </w:r>
        </w:p>
        <w:p w14:paraId="2EFB2B57" w14:textId="77777777" w:rsidR="00A932C0" w:rsidRDefault="00A932C0">
          <w:pPr>
            <w:autoSpaceDE w:val="0"/>
            <w:autoSpaceDN w:val="0"/>
            <w:ind w:hanging="480"/>
            <w:divId w:val="497036508"/>
            <w:rPr>
              <w:rFonts w:eastAsia="Times New Roman"/>
            </w:rPr>
          </w:pPr>
          <w:r>
            <w:rPr>
              <w:rFonts w:eastAsia="Times New Roman"/>
            </w:rPr>
            <w:t xml:space="preserve">Kessler, M., </w:t>
          </w:r>
          <w:proofErr w:type="spellStart"/>
          <w:r>
            <w:rPr>
              <w:rFonts w:eastAsia="Times New Roman"/>
            </w:rPr>
            <w:t>Abrahamczyk</w:t>
          </w:r>
          <w:proofErr w:type="spellEnd"/>
          <w:r>
            <w:rPr>
              <w:rFonts w:eastAsia="Times New Roman"/>
            </w:rPr>
            <w:t xml:space="preserve">, S., Bos, M., </w:t>
          </w:r>
          <w:proofErr w:type="spellStart"/>
          <w:r>
            <w:rPr>
              <w:rFonts w:eastAsia="Times New Roman"/>
            </w:rPr>
            <w:t>Buchori</w:t>
          </w:r>
          <w:proofErr w:type="spellEnd"/>
          <w:r>
            <w:rPr>
              <w:rFonts w:eastAsia="Times New Roman"/>
            </w:rPr>
            <w:t xml:space="preserve">, D., Putra, D., Gradstein, S., </w:t>
          </w:r>
          <w:r>
            <w:rPr>
              <w:rFonts w:eastAsia="Times New Roman"/>
              <w:i/>
              <w:iCs/>
            </w:rPr>
            <w:t>et al.</w:t>
          </w:r>
          <w:r>
            <w:rPr>
              <w:rFonts w:eastAsia="Times New Roman"/>
            </w:rPr>
            <w:t xml:space="preserve"> (2009). Alpha and beta diversity of plants and animals along a tropical land-use gradient. </w:t>
          </w:r>
          <w:r>
            <w:rPr>
              <w:rFonts w:eastAsia="Times New Roman"/>
              <w:i/>
              <w:iCs/>
            </w:rPr>
            <w:t>Ecological Applications</w:t>
          </w:r>
          <w:r>
            <w:rPr>
              <w:rFonts w:eastAsia="Times New Roman"/>
            </w:rPr>
            <w:t>, 19, 2142–2156.</w:t>
          </w:r>
        </w:p>
        <w:p w14:paraId="74BA661E" w14:textId="77777777" w:rsidR="00A932C0" w:rsidRDefault="00A932C0">
          <w:pPr>
            <w:autoSpaceDE w:val="0"/>
            <w:autoSpaceDN w:val="0"/>
            <w:ind w:hanging="480"/>
            <w:divId w:val="1844011390"/>
            <w:rPr>
              <w:rFonts w:eastAsia="Times New Roman"/>
            </w:rPr>
          </w:pPr>
          <w:r>
            <w:rPr>
              <w:rFonts w:eastAsia="Times New Roman"/>
            </w:rPr>
            <w:t xml:space="preserve">Kraft, N.J.B., </w:t>
          </w:r>
          <w:proofErr w:type="spellStart"/>
          <w:r>
            <w:rPr>
              <w:rFonts w:eastAsia="Times New Roman"/>
            </w:rPr>
            <w:t>Comita</w:t>
          </w:r>
          <w:proofErr w:type="spellEnd"/>
          <w:r>
            <w:rPr>
              <w:rFonts w:eastAsia="Times New Roman"/>
            </w:rPr>
            <w:t xml:space="preserve">, L.S., Chase, J.M., Sanders, N.J., Swenson, N.G., Crist, T.O., </w:t>
          </w:r>
          <w:r>
            <w:rPr>
              <w:rFonts w:eastAsia="Times New Roman"/>
              <w:i/>
              <w:iCs/>
            </w:rPr>
            <w:t>et al.</w:t>
          </w:r>
          <w:r>
            <w:rPr>
              <w:rFonts w:eastAsia="Times New Roman"/>
            </w:rPr>
            <w:t xml:space="preserve"> (2011). Disentangling the drivers of β diversity along latitudinal and elevational gradients. </w:t>
          </w:r>
          <w:r>
            <w:rPr>
              <w:rFonts w:eastAsia="Times New Roman"/>
              <w:i/>
              <w:iCs/>
            </w:rPr>
            <w:t>Science (1979)</w:t>
          </w:r>
          <w:r>
            <w:rPr>
              <w:rFonts w:eastAsia="Times New Roman"/>
            </w:rPr>
            <w:t>, 333, 1755–1758.</w:t>
          </w:r>
        </w:p>
        <w:p w14:paraId="2DEC91F9" w14:textId="77777777" w:rsidR="00A932C0" w:rsidRDefault="00A932C0">
          <w:pPr>
            <w:autoSpaceDE w:val="0"/>
            <w:autoSpaceDN w:val="0"/>
            <w:ind w:hanging="480"/>
            <w:divId w:val="252133534"/>
            <w:rPr>
              <w:rFonts w:eastAsia="Times New Roman"/>
            </w:rPr>
          </w:pPr>
          <w:r>
            <w:rPr>
              <w:rFonts w:eastAsia="Times New Roman"/>
            </w:rPr>
            <w:t xml:space="preserve">Lafferty, K.D., </w:t>
          </w:r>
          <w:proofErr w:type="spellStart"/>
          <w:r>
            <w:rPr>
              <w:rFonts w:eastAsia="Times New Roman"/>
            </w:rPr>
            <w:t>Allesina</w:t>
          </w:r>
          <w:proofErr w:type="spellEnd"/>
          <w:r>
            <w:rPr>
              <w:rFonts w:eastAsia="Times New Roman"/>
            </w:rPr>
            <w:t xml:space="preserve">, S., Arim, M., Briggs, C.J., De Leo, G., Dobson, A.P., </w:t>
          </w:r>
          <w:r>
            <w:rPr>
              <w:rFonts w:eastAsia="Times New Roman"/>
              <w:i/>
              <w:iCs/>
            </w:rPr>
            <w:t>et al.</w:t>
          </w:r>
          <w:r>
            <w:rPr>
              <w:rFonts w:eastAsia="Times New Roman"/>
            </w:rPr>
            <w:t xml:space="preserve"> (2008). Parasites in food webs: the ultimate missing links. </w:t>
          </w:r>
          <w:proofErr w:type="spellStart"/>
          <w:r>
            <w:rPr>
              <w:rFonts w:eastAsia="Times New Roman"/>
              <w:i/>
              <w:iCs/>
            </w:rPr>
            <w:t>Ecol</w:t>
          </w:r>
          <w:proofErr w:type="spellEnd"/>
          <w:r>
            <w:rPr>
              <w:rFonts w:eastAsia="Times New Roman"/>
              <w:i/>
              <w:iCs/>
            </w:rPr>
            <w:t xml:space="preserve"> Lett</w:t>
          </w:r>
          <w:r>
            <w:rPr>
              <w:rFonts w:eastAsia="Times New Roman"/>
            </w:rPr>
            <w:t>, 11, 533–546.</w:t>
          </w:r>
        </w:p>
        <w:p w14:paraId="67A8C7B5" w14:textId="77777777" w:rsidR="00A932C0" w:rsidRDefault="00A932C0">
          <w:pPr>
            <w:autoSpaceDE w:val="0"/>
            <w:autoSpaceDN w:val="0"/>
            <w:ind w:hanging="480"/>
            <w:divId w:val="1126317298"/>
            <w:rPr>
              <w:rFonts w:eastAsia="Times New Roman"/>
            </w:rPr>
          </w:pPr>
          <w:r>
            <w:rPr>
              <w:rFonts w:eastAsia="Times New Roman"/>
            </w:rPr>
            <w:t xml:space="preserve">Lafferty, K.D., Dobson, A.P. &amp; </w:t>
          </w:r>
          <w:proofErr w:type="spellStart"/>
          <w:r>
            <w:rPr>
              <w:rFonts w:eastAsia="Times New Roman"/>
            </w:rPr>
            <w:t>Kuris</w:t>
          </w:r>
          <w:proofErr w:type="spellEnd"/>
          <w:r>
            <w:rPr>
              <w:rFonts w:eastAsia="Times New Roman"/>
            </w:rPr>
            <w:t xml:space="preserve">, A.M. (2006). Parasites dominate food web links. </w:t>
          </w:r>
          <w:r>
            <w:rPr>
              <w:rFonts w:eastAsia="Times New Roman"/>
              <w:i/>
              <w:iCs/>
            </w:rPr>
            <w:t>Proceedings of the National Academy of Sciences</w:t>
          </w:r>
          <w:r>
            <w:rPr>
              <w:rFonts w:eastAsia="Times New Roman"/>
            </w:rPr>
            <w:t>, 103, 11211–11216.</w:t>
          </w:r>
        </w:p>
        <w:p w14:paraId="51026B2E" w14:textId="77777777" w:rsidR="00A932C0" w:rsidRDefault="00A932C0">
          <w:pPr>
            <w:autoSpaceDE w:val="0"/>
            <w:autoSpaceDN w:val="0"/>
            <w:ind w:hanging="480"/>
            <w:divId w:val="1392079618"/>
            <w:rPr>
              <w:rFonts w:eastAsia="Times New Roman"/>
            </w:rPr>
          </w:pPr>
          <w:r>
            <w:rPr>
              <w:rFonts w:eastAsia="Times New Roman"/>
            </w:rPr>
            <w:t xml:space="preserve">Lei, G.-C. &amp; Hanski, I. (1997). Metapopulation structure of Cotesia </w:t>
          </w:r>
          <w:proofErr w:type="spellStart"/>
          <w:r>
            <w:rPr>
              <w:rFonts w:eastAsia="Times New Roman"/>
            </w:rPr>
            <w:t>melitaearum</w:t>
          </w:r>
          <w:proofErr w:type="spellEnd"/>
          <w:r>
            <w:rPr>
              <w:rFonts w:eastAsia="Times New Roman"/>
            </w:rPr>
            <w:t xml:space="preserve">, a specialist parasitoid of the butterfly </w:t>
          </w:r>
          <w:proofErr w:type="spellStart"/>
          <w:r>
            <w:rPr>
              <w:rFonts w:eastAsia="Times New Roman"/>
            </w:rPr>
            <w:t>Melitaea</w:t>
          </w:r>
          <w:proofErr w:type="spellEnd"/>
          <w:r>
            <w:rPr>
              <w:rFonts w:eastAsia="Times New Roman"/>
            </w:rPr>
            <w:t xml:space="preserve"> </w:t>
          </w:r>
          <w:proofErr w:type="spellStart"/>
          <w:r>
            <w:rPr>
              <w:rFonts w:eastAsia="Times New Roman"/>
            </w:rPr>
            <w:t>cinxia</w:t>
          </w:r>
          <w:proofErr w:type="spellEnd"/>
          <w:r>
            <w:rPr>
              <w:rFonts w:eastAsia="Times New Roman"/>
            </w:rPr>
            <w:t xml:space="preserve">. </w:t>
          </w:r>
          <w:r>
            <w:rPr>
              <w:rFonts w:eastAsia="Times New Roman"/>
              <w:i/>
              <w:iCs/>
            </w:rPr>
            <w:t>Oikos</w:t>
          </w:r>
          <w:r>
            <w:rPr>
              <w:rFonts w:eastAsia="Times New Roman"/>
            </w:rPr>
            <w:t>, 78, 91.</w:t>
          </w:r>
        </w:p>
        <w:p w14:paraId="64D6AA49" w14:textId="77777777" w:rsidR="00A932C0" w:rsidRDefault="00A932C0">
          <w:pPr>
            <w:autoSpaceDE w:val="0"/>
            <w:autoSpaceDN w:val="0"/>
            <w:ind w:hanging="480"/>
            <w:divId w:val="2146194616"/>
            <w:rPr>
              <w:rFonts w:eastAsia="Times New Roman"/>
            </w:rPr>
          </w:pPr>
          <w:r>
            <w:rPr>
              <w:rFonts w:eastAsia="Times New Roman"/>
            </w:rPr>
            <w:t xml:space="preserve">Lewinsohn, T.M., Novotny, V. &amp; Basset, Y. (2005). Insects on plants: Diversity of herbivore assemblages revisited. </w:t>
          </w:r>
          <w:r>
            <w:rPr>
              <w:rFonts w:eastAsia="Times New Roman"/>
              <w:i/>
              <w:iCs/>
            </w:rPr>
            <w:t xml:space="preserve">Annu Rev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Syst</w:t>
          </w:r>
          <w:proofErr w:type="spellEnd"/>
          <w:r>
            <w:rPr>
              <w:rFonts w:eastAsia="Times New Roman"/>
            </w:rPr>
            <w:t>, 36, 597–620.</w:t>
          </w:r>
        </w:p>
        <w:p w14:paraId="1A4FA5E9" w14:textId="77777777" w:rsidR="00A932C0" w:rsidRDefault="00A932C0">
          <w:pPr>
            <w:autoSpaceDE w:val="0"/>
            <w:autoSpaceDN w:val="0"/>
            <w:ind w:hanging="480"/>
            <w:divId w:val="584611194"/>
            <w:rPr>
              <w:rFonts w:eastAsia="Times New Roman"/>
            </w:rPr>
          </w:pPr>
          <w:r>
            <w:rPr>
              <w:rFonts w:eastAsia="Times New Roman"/>
            </w:rPr>
            <w:t xml:space="preserve">Lewinsohn, T.M. &amp; Roslin, T. (2008). Four ways towards tropical herbivore megadiversity. </w:t>
          </w:r>
          <w:proofErr w:type="spellStart"/>
          <w:r>
            <w:rPr>
              <w:rFonts w:eastAsia="Times New Roman"/>
              <w:i/>
              <w:iCs/>
            </w:rPr>
            <w:t>Ecol</w:t>
          </w:r>
          <w:proofErr w:type="spellEnd"/>
          <w:r>
            <w:rPr>
              <w:rFonts w:eastAsia="Times New Roman"/>
              <w:i/>
              <w:iCs/>
            </w:rPr>
            <w:t xml:space="preserve"> Lett</w:t>
          </w:r>
          <w:r>
            <w:rPr>
              <w:rFonts w:eastAsia="Times New Roman"/>
            </w:rPr>
            <w:t>, 11, 398–416.</w:t>
          </w:r>
        </w:p>
        <w:p w14:paraId="7C9CAAFD" w14:textId="77777777" w:rsidR="00A932C0" w:rsidRDefault="00A932C0">
          <w:pPr>
            <w:autoSpaceDE w:val="0"/>
            <w:autoSpaceDN w:val="0"/>
            <w:ind w:hanging="480"/>
            <w:divId w:val="505752971"/>
            <w:rPr>
              <w:rFonts w:eastAsia="Times New Roman"/>
            </w:rPr>
          </w:pPr>
          <w:r>
            <w:rPr>
              <w:rFonts w:eastAsia="Times New Roman"/>
            </w:rPr>
            <w:t>Li, H., Holyoak, M. &amp; Xiao, Z. (2023). Disentangling spatiotemporal dynamics in metacommunities through a species</w:t>
          </w:r>
          <w:r>
            <w:rPr>
              <w:rFonts w:ascii="Cambria Math" w:eastAsia="Times New Roman" w:hAnsi="Cambria Math" w:cs="Cambria Math"/>
            </w:rPr>
            <w:t>‐</w:t>
          </w:r>
          <w:r>
            <w:rPr>
              <w:rFonts w:eastAsia="Times New Roman"/>
            </w:rPr>
            <w:t xml:space="preserve">patch network approach. </w:t>
          </w:r>
          <w:proofErr w:type="spellStart"/>
          <w:r>
            <w:rPr>
              <w:rFonts w:eastAsia="Times New Roman"/>
              <w:i/>
              <w:iCs/>
            </w:rPr>
            <w:t>Ecol</w:t>
          </w:r>
          <w:proofErr w:type="spellEnd"/>
          <w:r>
            <w:rPr>
              <w:rFonts w:eastAsia="Times New Roman"/>
              <w:i/>
              <w:iCs/>
            </w:rPr>
            <w:t xml:space="preserve"> Lett</w:t>
          </w:r>
          <w:r>
            <w:rPr>
              <w:rFonts w:eastAsia="Times New Roman"/>
            </w:rPr>
            <w:t>, 26, 1261–1276.</w:t>
          </w:r>
        </w:p>
        <w:p w14:paraId="2158B9D4" w14:textId="77777777" w:rsidR="00A932C0" w:rsidRDefault="00A932C0">
          <w:pPr>
            <w:autoSpaceDE w:val="0"/>
            <w:autoSpaceDN w:val="0"/>
            <w:ind w:hanging="480"/>
            <w:divId w:val="1564024336"/>
            <w:rPr>
              <w:rFonts w:eastAsia="Times New Roman"/>
            </w:rPr>
          </w:pPr>
          <w:r>
            <w:rPr>
              <w:rFonts w:eastAsia="Times New Roman"/>
            </w:rPr>
            <w:t xml:space="preserve">Maunsell, S.C., Kitching, R.L., Burwell, C.J. &amp; Morris, R.J. (2015). Changes in host-parasitoid food web structure with elevation. </w:t>
          </w:r>
          <w:r>
            <w:rPr>
              <w:rFonts w:eastAsia="Times New Roman"/>
              <w:i/>
              <w:iCs/>
            </w:rPr>
            <w:t>Journal of Animal Ecology</w:t>
          </w:r>
          <w:r>
            <w:rPr>
              <w:rFonts w:eastAsia="Times New Roman"/>
            </w:rPr>
            <w:t>, 84, 353–363.</w:t>
          </w:r>
        </w:p>
        <w:p w14:paraId="63DDAE8A" w14:textId="77777777" w:rsidR="00A932C0" w:rsidRDefault="00A932C0">
          <w:pPr>
            <w:autoSpaceDE w:val="0"/>
            <w:autoSpaceDN w:val="0"/>
            <w:ind w:hanging="480"/>
            <w:divId w:val="2032997716"/>
            <w:rPr>
              <w:rFonts w:eastAsia="Times New Roman"/>
            </w:rPr>
          </w:pPr>
          <w:r>
            <w:rPr>
              <w:rFonts w:eastAsia="Times New Roman"/>
            </w:rPr>
            <w:t xml:space="preserve">Maynard, D.S., Bradford, M.A., Lindner, D.L., van Diepen, L.T.A., Frey, S.D., Glaeser, J.A., </w:t>
          </w:r>
          <w:r>
            <w:rPr>
              <w:rFonts w:eastAsia="Times New Roman"/>
              <w:i/>
              <w:iCs/>
            </w:rPr>
            <w:t>et al.</w:t>
          </w:r>
          <w:r>
            <w:rPr>
              <w:rFonts w:eastAsia="Times New Roman"/>
            </w:rPr>
            <w:t xml:space="preserve"> (2017). Diversity begets diversity in competition for space. </w:t>
          </w:r>
          <w:r>
            <w:rPr>
              <w:rFonts w:eastAsia="Times New Roman"/>
              <w:i/>
              <w:iCs/>
            </w:rPr>
            <w:t xml:space="preserve">Nat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1, 0156.</w:t>
          </w:r>
        </w:p>
        <w:p w14:paraId="4A7DCAA2" w14:textId="77777777" w:rsidR="00A932C0" w:rsidRDefault="00A932C0">
          <w:pPr>
            <w:autoSpaceDE w:val="0"/>
            <w:autoSpaceDN w:val="0"/>
            <w:ind w:hanging="480"/>
            <w:divId w:val="247690829"/>
            <w:rPr>
              <w:rFonts w:eastAsia="Times New Roman"/>
            </w:rPr>
          </w:pPr>
          <w:r>
            <w:rPr>
              <w:rFonts w:eastAsia="Times New Roman"/>
            </w:rPr>
            <w:t xml:space="preserve">McKenna, D.D., Sequeira, A.S., </w:t>
          </w:r>
          <w:proofErr w:type="spellStart"/>
          <w:r>
            <w:rPr>
              <w:rFonts w:eastAsia="Times New Roman"/>
            </w:rPr>
            <w:t>Marvaldi</w:t>
          </w:r>
          <w:proofErr w:type="spellEnd"/>
          <w:r>
            <w:rPr>
              <w:rFonts w:eastAsia="Times New Roman"/>
            </w:rPr>
            <w:t xml:space="preserve">, A.E. &amp; Farrell, B.D. (2009). Temporal lags and overlap in the diversification of weevils and flowering plants. </w:t>
          </w:r>
          <w:r>
            <w:rPr>
              <w:rFonts w:eastAsia="Times New Roman"/>
              <w:i/>
              <w:iCs/>
            </w:rPr>
            <w:t>Proceedings of the National Academy of Sciences</w:t>
          </w:r>
          <w:r>
            <w:rPr>
              <w:rFonts w:eastAsia="Times New Roman"/>
            </w:rPr>
            <w:t>, 106, 7083–7088.</w:t>
          </w:r>
        </w:p>
        <w:p w14:paraId="56D39546" w14:textId="77777777" w:rsidR="00A932C0" w:rsidRDefault="00A932C0">
          <w:pPr>
            <w:autoSpaceDE w:val="0"/>
            <w:autoSpaceDN w:val="0"/>
            <w:ind w:hanging="480"/>
            <w:divId w:val="727147118"/>
            <w:rPr>
              <w:rFonts w:eastAsia="Times New Roman"/>
            </w:rPr>
          </w:pPr>
          <w:r>
            <w:rPr>
              <w:rFonts w:eastAsia="Times New Roman"/>
            </w:rPr>
            <w:t xml:space="preserve">Melo, A.S. (2013). </w:t>
          </w:r>
          <w:proofErr w:type="spellStart"/>
          <w:r>
            <w:rPr>
              <w:rFonts w:eastAsia="Times New Roman"/>
            </w:rPr>
            <w:t>CommEcol</w:t>
          </w:r>
          <w:proofErr w:type="spellEnd"/>
          <w:r>
            <w:rPr>
              <w:rFonts w:eastAsia="Times New Roman"/>
            </w:rPr>
            <w:t xml:space="preserve">: community ecology analyses. </w:t>
          </w:r>
          <w:r>
            <w:rPr>
              <w:rFonts w:eastAsia="Times New Roman"/>
              <w:i/>
              <w:iCs/>
            </w:rPr>
            <w:t>R package version</w:t>
          </w:r>
          <w:r>
            <w:rPr>
              <w:rFonts w:eastAsia="Times New Roman"/>
            </w:rPr>
            <w:t>, 1, r24.</w:t>
          </w:r>
        </w:p>
        <w:p w14:paraId="0E1271E7" w14:textId="77777777" w:rsidR="00A932C0" w:rsidRDefault="00A932C0">
          <w:pPr>
            <w:autoSpaceDE w:val="0"/>
            <w:autoSpaceDN w:val="0"/>
            <w:ind w:hanging="480"/>
            <w:divId w:val="326833283"/>
            <w:rPr>
              <w:rFonts w:eastAsia="Times New Roman"/>
            </w:rPr>
          </w:pPr>
          <w:r>
            <w:rPr>
              <w:rFonts w:eastAsia="Times New Roman"/>
            </w:rPr>
            <w:lastRenderedPageBreak/>
            <w:t xml:space="preserve">van </w:t>
          </w:r>
          <w:proofErr w:type="spellStart"/>
          <w:r>
            <w:rPr>
              <w:rFonts w:eastAsia="Times New Roman"/>
            </w:rPr>
            <w:t>Nouhuys</w:t>
          </w:r>
          <w:proofErr w:type="spellEnd"/>
          <w:r>
            <w:rPr>
              <w:rFonts w:eastAsia="Times New Roman"/>
            </w:rPr>
            <w:t xml:space="preserve">, S. (2005). Effects of habitat fragmentation at different trophic levels in insect communities. </w:t>
          </w:r>
          <w:r>
            <w:rPr>
              <w:rFonts w:eastAsia="Times New Roman"/>
              <w:i/>
              <w:iCs/>
            </w:rPr>
            <w:t xml:space="preserve">Ann </w:t>
          </w:r>
          <w:proofErr w:type="spellStart"/>
          <w:r>
            <w:rPr>
              <w:rFonts w:eastAsia="Times New Roman"/>
              <w:i/>
              <w:iCs/>
            </w:rPr>
            <w:t>Zool</w:t>
          </w:r>
          <w:proofErr w:type="spellEnd"/>
          <w:r>
            <w:rPr>
              <w:rFonts w:eastAsia="Times New Roman"/>
              <w:i/>
              <w:iCs/>
            </w:rPr>
            <w:t xml:space="preserve"> </w:t>
          </w:r>
          <w:proofErr w:type="spellStart"/>
          <w:r>
            <w:rPr>
              <w:rFonts w:eastAsia="Times New Roman"/>
              <w:i/>
              <w:iCs/>
            </w:rPr>
            <w:t>Fennici</w:t>
          </w:r>
          <w:proofErr w:type="spellEnd"/>
          <w:r>
            <w:rPr>
              <w:rFonts w:eastAsia="Times New Roman"/>
            </w:rPr>
            <w:t>, 42, 433–447.</w:t>
          </w:r>
        </w:p>
        <w:p w14:paraId="74A86BBA" w14:textId="77777777" w:rsidR="00A932C0" w:rsidRDefault="00A932C0">
          <w:pPr>
            <w:autoSpaceDE w:val="0"/>
            <w:autoSpaceDN w:val="0"/>
            <w:ind w:hanging="480"/>
            <w:divId w:val="1904021818"/>
            <w:rPr>
              <w:rFonts w:eastAsia="Times New Roman"/>
            </w:rPr>
          </w:pPr>
          <w:r>
            <w:rPr>
              <w:rFonts w:eastAsia="Times New Roman"/>
            </w:rPr>
            <w:t xml:space="preserve">Novotny, V. (2009). Beta diversity of plant–insect food webs in tropical forests: a conceptual framework. </w:t>
          </w:r>
          <w:r>
            <w:rPr>
              <w:rFonts w:eastAsia="Times New Roman"/>
              <w:i/>
              <w:iCs/>
            </w:rPr>
            <w:t xml:space="preserve">Insect </w:t>
          </w:r>
          <w:proofErr w:type="spellStart"/>
          <w:r>
            <w:rPr>
              <w:rFonts w:eastAsia="Times New Roman"/>
              <w:i/>
              <w:iCs/>
            </w:rPr>
            <w:t>Conserv</w:t>
          </w:r>
          <w:proofErr w:type="spellEnd"/>
          <w:r>
            <w:rPr>
              <w:rFonts w:eastAsia="Times New Roman"/>
              <w:i/>
              <w:iCs/>
            </w:rPr>
            <w:t xml:space="preserve"> Divers</w:t>
          </w:r>
          <w:r>
            <w:rPr>
              <w:rFonts w:eastAsia="Times New Roman"/>
            </w:rPr>
            <w:t>, 2, 5–9.</w:t>
          </w:r>
        </w:p>
        <w:p w14:paraId="7C39C357" w14:textId="77777777" w:rsidR="00A932C0" w:rsidRDefault="00A932C0">
          <w:pPr>
            <w:autoSpaceDE w:val="0"/>
            <w:autoSpaceDN w:val="0"/>
            <w:ind w:hanging="480"/>
            <w:divId w:val="1698044111"/>
            <w:rPr>
              <w:rFonts w:eastAsia="Times New Roman"/>
            </w:rPr>
          </w:pPr>
          <w:r>
            <w:rPr>
              <w:rFonts w:eastAsia="Times New Roman"/>
            </w:rPr>
            <w:t xml:space="preserve">Novotny, V. &amp; Basset, Y. (2000). Rare species in communities of tropical insect herbivores: pondering the mystery of singletons. </w:t>
          </w:r>
          <w:r>
            <w:rPr>
              <w:rFonts w:eastAsia="Times New Roman"/>
              <w:i/>
              <w:iCs/>
            </w:rPr>
            <w:t>Oikos</w:t>
          </w:r>
          <w:r>
            <w:rPr>
              <w:rFonts w:eastAsia="Times New Roman"/>
            </w:rPr>
            <w:t>, 89, 564–572.</w:t>
          </w:r>
        </w:p>
        <w:p w14:paraId="4F07DBB6" w14:textId="77777777" w:rsidR="00A932C0" w:rsidRDefault="00A932C0">
          <w:pPr>
            <w:autoSpaceDE w:val="0"/>
            <w:autoSpaceDN w:val="0"/>
            <w:ind w:hanging="480"/>
            <w:divId w:val="1578247816"/>
            <w:rPr>
              <w:rFonts w:eastAsia="Times New Roman"/>
            </w:rPr>
          </w:pPr>
          <w:r>
            <w:rPr>
              <w:rFonts w:eastAsia="Times New Roman"/>
            </w:rPr>
            <w:t xml:space="preserve">Novotny, V., Basset, Y., Miller, S.E., Drozd, P. &amp; Cizek, L. (2002). Host specialization of leaf-chewing insects in a New Guinea rainforest. </w:t>
          </w:r>
          <w:r>
            <w:rPr>
              <w:rFonts w:eastAsia="Times New Roman"/>
              <w:i/>
              <w:iCs/>
            </w:rPr>
            <w:t>Journal of Animal Ecology</w:t>
          </w:r>
          <w:r>
            <w:rPr>
              <w:rFonts w:eastAsia="Times New Roman"/>
            </w:rPr>
            <w:t>, 71, 400–412.</w:t>
          </w:r>
        </w:p>
        <w:p w14:paraId="7B84BFBD" w14:textId="77777777" w:rsidR="00A932C0" w:rsidRDefault="00A932C0">
          <w:pPr>
            <w:autoSpaceDE w:val="0"/>
            <w:autoSpaceDN w:val="0"/>
            <w:ind w:hanging="480"/>
            <w:divId w:val="767120808"/>
            <w:rPr>
              <w:rFonts w:eastAsia="Times New Roman"/>
            </w:rPr>
          </w:pPr>
          <w:r>
            <w:rPr>
              <w:rFonts w:eastAsia="Times New Roman"/>
            </w:rPr>
            <w:t xml:space="preserve">Novotny, V., Miller, S.E., Baje, L., </w:t>
          </w:r>
          <w:proofErr w:type="spellStart"/>
          <w:r>
            <w:rPr>
              <w:rFonts w:eastAsia="Times New Roman"/>
            </w:rPr>
            <w:t>Balagawi</w:t>
          </w:r>
          <w:proofErr w:type="spellEnd"/>
          <w:r>
            <w:rPr>
              <w:rFonts w:eastAsia="Times New Roman"/>
            </w:rPr>
            <w:t xml:space="preserve">, S., Basset, Y., Cizek, L., </w:t>
          </w:r>
          <w:r>
            <w:rPr>
              <w:rFonts w:eastAsia="Times New Roman"/>
              <w:i/>
              <w:iCs/>
            </w:rPr>
            <w:t>et al.</w:t>
          </w:r>
          <w:r>
            <w:rPr>
              <w:rFonts w:eastAsia="Times New Roman"/>
            </w:rPr>
            <w:t xml:space="preserve"> (2010). Guild-specific patterns of species richness and host specialization in plant-herbivore food webs from a tropical forest. </w:t>
          </w:r>
          <w:r>
            <w:rPr>
              <w:rFonts w:eastAsia="Times New Roman"/>
              <w:i/>
              <w:iCs/>
            </w:rPr>
            <w:t>Journal of Animal Ecology</w:t>
          </w:r>
          <w:r>
            <w:rPr>
              <w:rFonts w:eastAsia="Times New Roman"/>
            </w:rPr>
            <w:t>, 79, 1193–1203.</w:t>
          </w:r>
        </w:p>
        <w:p w14:paraId="2EBCA1B5" w14:textId="77777777" w:rsidR="00A932C0" w:rsidRDefault="00A932C0">
          <w:pPr>
            <w:autoSpaceDE w:val="0"/>
            <w:autoSpaceDN w:val="0"/>
            <w:ind w:hanging="480"/>
            <w:divId w:val="88746099"/>
            <w:rPr>
              <w:rFonts w:eastAsia="Times New Roman"/>
            </w:rPr>
          </w:pPr>
          <w:r>
            <w:rPr>
              <w:rFonts w:eastAsia="Times New Roman"/>
            </w:rPr>
            <w:t xml:space="preserve">Novotny, V., Miller, S.E., Hulcr, J., Drew, R.A.I., Basset, Y., Janda, M., </w:t>
          </w:r>
          <w:r>
            <w:rPr>
              <w:rFonts w:eastAsia="Times New Roman"/>
              <w:i/>
              <w:iCs/>
            </w:rPr>
            <w:t>et al.</w:t>
          </w:r>
          <w:r>
            <w:rPr>
              <w:rFonts w:eastAsia="Times New Roman"/>
            </w:rPr>
            <w:t xml:space="preserve"> (2007). Low beta diversity of herbivorous insects in tropical forests. </w:t>
          </w:r>
          <w:r>
            <w:rPr>
              <w:rFonts w:eastAsia="Times New Roman"/>
              <w:i/>
              <w:iCs/>
            </w:rPr>
            <w:t>Nature</w:t>
          </w:r>
          <w:r>
            <w:rPr>
              <w:rFonts w:eastAsia="Times New Roman"/>
            </w:rPr>
            <w:t>, 448, 692–695.</w:t>
          </w:r>
        </w:p>
        <w:p w14:paraId="159473C0" w14:textId="77777777" w:rsidR="00A932C0" w:rsidRDefault="00A932C0">
          <w:pPr>
            <w:autoSpaceDE w:val="0"/>
            <w:autoSpaceDN w:val="0"/>
            <w:ind w:hanging="480"/>
            <w:divId w:val="127554004"/>
            <w:rPr>
              <w:rFonts w:eastAsia="Times New Roman"/>
            </w:rPr>
          </w:pPr>
          <w:r>
            <w:rPr>
              <w:rFonts w:eastAsia="Times New Roman"/>
            </w:rPr>
            <w:t xml:space="preserve">Novotny, V. &amp; Weiblen, G.D. (2005). From communities to continents: beta diversity of herbivorous insects. </w:t>
          </w:r>
          <w:r>
            <w:rPr>
              <w:rFonts w:eastAsia="Times New Roman"/>
              <w:i/>
              <w:iCs/>
            </w:rPr>
            <w:t xml:space="preserve">Ann </w:t>
          </w:r>
          <w:proofErr w:type="spellStart"/>
          <w:r>
            <w:rPr>
              <w:rFonts w:eastAsia="Times New Roman"/>
              <w:i/>
              <w:iCs/>
            </w:rPr>
            <w:t>Zool</w:t>
          </w:r>
          <w:proofErr w:type="spellEnd"/>
          <w:r>
            <w:rPr>
              <w:rFonts w:eastAsia="Times New Roman"/>
              <w:i/>
              <w:iCs/>
            </w:rPr>
            <w:t xml:space="preserve"> </w:t>
          </w:r>
          <w:proofErr w:type="spellStart"/>
          <w:r>
            <w:rPr>
              <w:rFonts w:eastAsia="Times New Roman"/>
              <w:i/>
              <w:iCs/>
            </w:rPr>
            <w:t>Fennici</w:t>
          </w:r>
          <w:proofErr w:type="spellEnd"/>
          <w:r>
            <w:rPr>
              <w:rFonts w:eastAsia="Times New Roman"/>
            </w:rPr>
            <w:t>, 42, 463–475.</w:t>
          </w:r>
        </w:p>
        <w:p w14:paraId="7B293BCD" w14:textId="77777777" w:rsidR="00A932C0" w:rsidRDefault="00A932C0">
          <w:pPr>
            <w:autoSpaceDE w:val="0"/>
            <w:autoSpaceDN w:val="0"/>
            <w:ind w:hanging="480"/>
            <w:divId w:val="214437185"/>
            <w:rPr>
              <w:rFonts w:eastAsia="Times New Roman"/>
            </w:rPr>
          </w:pPr>
          <w:r>
            <w:rPr>
              <w:rFonts w:eastAsia="Times New Roman"/>
            </w:rPr>
            <w:t xml:space="preserve">Olesen, J.M., Stefanescu, C. &amp; </w:t>
          </w:r>
          <w:proofErr w:type="spellStart"/>
          <w:r>
            <w:rPr>
              <w:rFonts w:eastAsia="Times New Roman"/>
            </w:rPr>
            <w:t>Traveset</w:t>
          </w:r>
          <w:proofErr w:type="spellEnd"/>
          <w:r>
            <w:rPr>
              <w:rFonts w:eastAsia="Times New Roman"/>
            </w:rPr>
            <w:t xml:space="preserve">, A. (2011). Strong, long-term temporal dynamics of an ecological network. </w:t>
          </w:r>
          <w:proofErr w:type="spellStart"/>
          <w:r>
            <w:rPr>
              <w:rFonts w:eastAsia="Times New Roman"/>
              <w:i/>
              <w:iCs/>
            </w:rPr>
            <w:t>PLoS</w:t>
          </w:r>
          <w:proofErr w:type="spellEnd"/>
          <w:r>
            <w:rPr>
              <w:rFonts w:eastAsia="Times New Roman"/>
              <w:i/>
              <w:iCs/>
            </w:rPr>
            <w:t xml:space="preserve"> One</w:t>
          </w:r>
          <w:r>
            <w:rPr>
              <w:rFonts w:eastAsia="Times New Roman"/>
            </w:rPr>
            <w:t>, 6, e26455.</w:t>
          </w:r>
        </w:p>
        <w:p w14:paraId="77E82A5F" w14:textId="77777777" w:rsidR="00A932C0" w:rsidRDefault="00A932C0">
          <w:pPr>
            <w:autoSpaceDE w:val="0"/>
            <w:autoSpaceDN w:val="0"/>
            <w:ind w:hanging="480"/>
            <w:divId w:val="1795441584"/>
            <w:rPr>
              <w:rFonts w:eastAsia="Times New Roman"/>
            </w:rPr>
          </w:pPr>
          <w:r>
            <w:rPr>
              <w:rFonts w:eastAsia="Times New Roman"/>
            </w:rPr>
            <w:t xml:space="preserve">Pace, M.L., Cole, J.J., Carpenter, S.R. &amp; Kitchell, J.F. (1999). Trophic cascades revealed in diverse ecosystems. </w:t>
          </w:r>
          <w:r>
            <w:rPr>
              <w:rFonts w:eastAsia="Times New Roman"/>
              <w:i/>
              <w:iCs/>
            </w:rPr>
            <w:t xml:space="preserve">Trends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14, 483–488.</w:t>
          </w:r>
        </w:p>
        <w:p w14:paraId="20AE64F1" w14:textId="77777777" w:rsidR="00A932C0" w:rsidRDefault="00A932C0">
          <w:pPr>
            <w:autoSpaceDE w:val="0"/>
            <w:autoSpaceDN w:val="0"/>
            <w:ind w:hanging="480"/>
            <w:divId w:val="1365403981"/>
            <w:rPr>
              <w:rFonts w:eastAsia="Times New Roman"/>
            </w:rPr>
          </w:pPr>
          <w:r>
            <w:rPr>
              <w:rFonts w:eastAsia="Times New Roman"/>
            </w:rPr>
            <w:t xml:space="preserve">Peralta, G., Frost, C.M. &amp; Didham, R.K. (2018). Plant, herbivore and parasitoid community composition in native </w:t>
          </w:r>
          <w:proofErr w:type="spellStart"/>
          <w:r>
            <w:rPr>
              <w:rFonts w:eastAsia="Times New Roman"/>
            </w:rPr>
            <w:t>Nothofagaceae</w:t>
          </w:r>
          <w:proofErr w:type="spellEnd"/>
          <w:r>
            <w:rPr>
              <w:rFonts w:eastAsia="Times New Roman"/>
            </w:rPr>
            <w:t xml:space="preserve"> forests vs. exotic pine plantations. </w:t>
          </w:r>
          <w:r>
            <w:rPr>
              <w:rFonts w:eastAsia="Times New Roman"/>
              <w:i/>
              <w:iCs/>
            </w:rPr>
            <w:t>Journal of Applied Ecology</w:t>
          </w:r>
          <w:r>
            <w:rPr>
              <w:rFonts w:eastAsia="Times New Roman"/>
            </w:rPr>
            <w:t>, 55, 1265–1275.</w:t>
          </w:r>
        </w:p>
        <w:p w14:paraId="5D6330B7" w14:textId="77777777" w:rsidR="00A932C0" w:rsidRDefault="00A932C0">
          <w:pPr>
            <w:autoSpaceDE w:val="0"/>
            <w:autoSpaceDN w:val="0"/>
            <w:ind w:hanging="480"/>
            <w:divId w:val="1954555996"/>
            <w:rPr>
              <w:rFonts w:eastAsia="Times New Roman"/>
            </w:rPr>
          </w:pPr>
          <w:r>
            <w:rPr>
              <w:rFonts w:eastAsia="Times New Roman"/>
            </w:rPr>
            <w:t xml:space="preserve">Pereira Martins, L., Matos Medina, A., Lewinsohn, T.M. &amp; Almeida-Neto, M. (2019). Trophic level and host specialisation affect beta-diversity in plant–herbivore–parasitoid assemblages. </w:t>
          </w:r>
          <w:r>
            <w:rPr>
              <w:rFonts w:eastAsia="Times New Roman"/>
              <w:i/>
              <w:iCs/>
            </w:rPr>
            <w:t xml:space="preserve">Insect </w:t>
          </w:r>
          <w:proofErr w:type="spellStart"/>
          <w:r>
            <w:rPr>
              <w:rFonts w:eastAsia="Times New Roman"/>
              <w:i/>
              <w:iCs/>
            </w:rPr>
            <w:t>Conserv</w:t>
          </w:r>
          <w:proofErr w:type="spellEnd"/>
          <w:r>
            <w:rPr>
              <w:rFonts w:eastAsia="Times New Roman"/>
              <w:i/>
              <w:iCs/>
            </w:rPr>
            <w:t xml:space="preserve"> Divers</w:t>
          </w:r>
          <w:r>
            <w:rPr>
              <w:rFonts w:eastAsia="Times New Roman"/>
            </w:rPr>
            <w:t>, 12, 404–413.</w:t>
          </w:r>
        </w:p>
        <w:p w14:paraId="4150BB0A" w14:textId="77777777" w:rsidR="00A932C0" w:rsidRDefault="00A932C0">
          <w:pPr>
            <w:autoSpaceDE w:val="0"/>
            <w:autoSpaceDN w:val="0"/>
            <w:ind w:hanging="480"/>
            <w:divId w:val="520779643"/>
            <w:rPr>
              <w:rFonts w:eastAsia="Times New Roman"/>
            </w:rPr>
          </w:pPr>
          <w:proofErr w:type="spellStart"/>
          <w:r>
            <w:rPr>
              <w:rFonts w:eastAsia="Times New Roman"/>
            </w:rPr>
            <w:t>Piovia</w:t>
          </w:r>
          <w:proofErr w:type="spellEnd"/>
          <w:r>
            <w:rPr>
              <w:rFonts w:eastAsia="Times New Roman"/>
            </w:rPr>
            <w:t xml:space="preserve">-Scott, J., Yang, L.H. &amp; Wright, A.N. (2017). Temporal variation in trophic cascades. </w:t>
          </w:r>
          <w:r>
            <w:rPr>
              <w:rFonts w:eastAsia="Times New Roman"/>
              <w:i/>
              <w:iCs/>
            </w:rPr>
            <w:t xml:space="preserve">Annu Rev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Syst</w:t>
          </w:r>
          <w:proofErr w:type="spellEnd"/>
          <w:r>
            <w:rPr>
              <w:rFonts w:eastAsia="Times New Roman"/>
            </w:rPr>
            <w:t>, 48, 281–300.</w:t>
          </w:r>
        </w:p>
        <w:p w14:paraId="51245150" w14:textId="77777777" w:rsidR="00A932C0" w:rsidRDefault="00A932C0">
          <w:pPr>
            <w:autoSpaceDE w:val="0"/>
            <w:autoSpaceDN w:val="0"/>
            <w:ind w:hanging="480"/>
            <w:divId w:val="1844666263"/>
            <w:rPr>
              <w:rFonts w:eastAsia="Times New Roman"/>
            </w:rPr>
          </w:pPr>
          <w:r>
            <w:rPr>
              <w:rFonts w:eastAsia="Times New Roman"/>
            </w:rPr>
            <w:t xml:space="preserve">Pires, M.M., Benchimol, M., Cruz, L.R. &amp; Peres, C.A. (2023). Terrestrial food web complexity in Amazonian forests decays with habitat loss. </w:t>
          </w:r>
          <w:r>
            <w:rPr>
              <w:rFonts w:eastAsia="Times New Roman"/>
              <w:i/>
              <w:iCs/>
            </w:rPr>
            <w:t>Current Biology</w:t>
          </w:r>
          <w:r>
            <w:rPr>
              <w:rFonts w:eastAsia="Times New Roman"/>
            </w:rPr>
            <w:t>, 33, 389-396.e3.</w:t>
          </w:r>
        </w:p>
        <w:p w14:paraId="79504C5E" w14:textId="77777777" w:rsidR="00A932C0" w:rsidRDefault="00A932C0">
          <w:pPr>
            <w:autoSpaceDE w:val="0"/>
            <w:autoSpaceDN w:val="0"/>
            <w:ind w:hanging="480"/>
            <w:divId w:val="1327978555"/>
            <w:rPr>
              <w:rFonts w:eastAsia="Times New Roman"/>
            </w:rPr>
          </w:pPr>
          <w:r>
            <w:rPr>
              <w:rFonts w:eastAsia="Times New Roman"/>
            </w:rPr>
            <w:t xml:space="preserve">Poisot, T., Canard, E., </w:t>
          </w:r>
          <w:proofErr w:type="spellStart"/>
          <w:r>
            <w:rPr>
              <w:rFonts w:eastAsia="Times New Roman"/>
            </w:rPr>
            <w:t>Mouillot</w:t>
          </w:r>
          <w:proofErr w:type="spellEnd"/>
          <w:r>
            <w:rPr>
              <w:rFonts w:eastAsia="Times New Roman"/>
            </w:rPr>
            <w:t xml:space="preserve">, D., Mouquet, N. &amp; Gravel, D. (2012). The dissimilarity of species interaction networks. </w:t>
          </w:r>
          <w:proofErr w:type="spellStart"/>
          <w:r>
            <w:rPr>
              <w:rFonts w:eastAsia="Times New Roman"/>
              <w:i/>
              <w:iCs/>
            </w:rPr>
            <w:t>Ecol</w:t>
          </w:r>
          <w:proofErr w:type="spellEnd"/>
          <w:r>
            <w:rPr>
              <w:rFonts w:eastAsia="Times New Roman"/>
              <w:i/>
              <w:iCs/>
            </w:rPr>
            <w:t xml:space="preserve"> Lett</w:t>
          </w:r>
          <w:r>
            <w:rPr>
              <w:rFonts w:eastAsia="Times New Roman"/>
            </w:rPr>
            <w:t>, 15, 1353–1361.</w:t>
          </w:r>
        </w:p>
        <w:p w14:paraId="188E97FB" w14:textId="77777777" w:rsidR="00A932C0" w:rsidRDefault="00A932C0">
          <w:pPr>
            <w:autoSpaceDE w:val="0"/>
            <w:autoSpaceDN w:val="0"/>
            <w:ind w:hanging="480"/>
            <w:divId w:val="1796564002"/>
            <w:rPr>
              <w:rFonts w:eastAsia="Times New Roman"/>
            </w:rPr>
          </w:pPr>
          <w:r>
            <w:rPr>
              <w:rFonts w:eastAsia="Times New Roman"/>
            </w:rPr>
            <w:t xml:space="preserve">Price, P.W. (2002). Resource-driven terrestrial interaction webs. </w:t>
          </w:r>
          <w:proofErr w:type="spellStart"/>
          <w:r>
            <w:rPr>
              <w:rFonts w:eastAsia="Times New Roman"/>
              <w:i/>
              <w:iCs/>
            </w:rPr>
            <w:t>Ecol</w:t>
          </w:r>
          <w:proofErr w:type="spellEnd"/>
          <w:r>
            <w:rPr>
              <w:rFonts w:eastAsia="Times New Roman"/>
              <w:i/>
              <w:iCs/>
            </w:rPr>
            <w:t xml:space="preserve"> Res</w:t>
          </w:r>
          <w:r>
            <w:rPr>
              <w:rFonts w:eastAsia="Times New Roman"/>
            </w:rPr>
            <w:t>, 17, 241–247.</w:t>
          </w:r>
        </w:p>
        <w:p w14:paraId="316925F7" w14:textId="77777777" w:rsidR="00A932C0" w:rsidRDefault="00A932C0">
          <w:pPr>
            <w:autoSpaceDE w:val="0"/>
            <w:autoSpaceDN w:val="0"/>
            <w:ind w:hanging="480"/>
            <w:divId w:val="1335649896"/>
            <w:rPr>
              <w:rFonts w:eastAsia="Times New Roman"/>
            </w:rPr>
          </w:pPr>
          <w:r>
            <w:rPr>
              <w:rFonts w:eastAsia="Times New Roman"/>
            </w:rPr>
            <w:t>R Core Team. (2021). R: A language and environment for statistical computing.</w:t>
          </w:r>
        </w:p>
        <w:p w14:paraId="29E24DE6" w14:textId="77777777" w:rsidR="00A932C0" w:rsidRDefault="00A932C0">
          <w:pPr>
            <w:autoSpaceDE w:val="0"/>
            <w:autoSpaceDN w:val="0"/>
            <w:ind w:hanging="480"/>
            <w:divId w:val="2137137182"/>
            <w:rPr>
              <w:rFonts w:eastAsia="Times New Roman"/>
            </w:rPr>
          </w:pPr>
          <w:r>
            <w:rPr>
              <w:rFonts w:eastAsia="Times New Roman"/>
            </w:rPr>
            <w:t xml:space="preserve">Roslin, T., Hardwick, B., Novotny, V., Petry, W.K., Andrew, N.R., Asmus, A., </w:t>
          </w:r>
          <w:r>
            <w:rPr>
              <w:rFonts w:eastAsia="Times New Roman"/>
              <w:i/>
              <w:iCs/>
            </w:rPr>
            <w:t>et al.</w:t>
          </w:r>
          <w:r>
            <w:rPr>
              <w:rFonts w:eastAsia="Times New Roman"/>
            </w:rPr>
            <w:t xml:space="preserve"> (2017). Higher predation risk for insect prey at low latitudes and elevations. </w:t>
          </w:r>
          <w:r>
            <w:rPr>
              <w:rFonts w:eastAsia="Times New Roman"/>
              <w:i/>
              <w:iCs/>
            </w:rPr>
            <w:t>Science (1979)</w:t>
          </w:r>
          <w:r>
            <w:rPr>
              <w:rFonts w:eastAsia="Times New Roman"/>
            </w:rPr>
            <w:t>, 356, 742–744.</w:t>
          </w:r>
        </w:p>
        <w:p w14:paraId="69D329DF" w14:textId="77777777" w:rsidR="00A932C0" w:rsidRDefault="00A932C0">
          <w:pPr>
            <w:autoSpaceDE w:val="0"/>
            <w:autoSpaceDN w:val="0"/>
            <w:ind w:hanging="480"/>
            <w:divId w:val="2087609557"/>
            <w:rPr>
              <w:rFonts w:eastAsia="Times New Roman"/>
            </w:rPr>
          </w:pPr>
          <w:r>
            <w:rPr>
              <w:rFonts w:eastAsia="Times New Roman"/>
            </w:rPr>
            <w:t xml:space="preserve">Sabatini, F.M., Jiménez-Alfaro, B., Jandt, U., </w:t>
          </w:r>
          <w:proofErr w:type="spellStart"/>
          <w:r>
            <w:rPr>
              <w:rFonts w:eastAsia="Times New Roman"/>
            </w:rPr>
            <w:t>Chytrý</w:t>
          </w:r>
          <w:proofErr w:type="spellEnd"/>
          <w:r>
            <w:rPr>
              <w:rFonts w:eastAsia="Times New Roman"/>
            </w:rPr>
            <w:t xml:space="preserve">, M., Field, R., Kessler, M., </w:t>
          </w:r>
          <w:r>
            <w:rPr>
              <w:rFonts w:eastAsia="Times New Roman"/>
              <w:i/>
              <w:iCs/>
            </w:rPr>
            <w:t>et al.</w:t>
          </w:r>
          <w:r>
            <w:rPr>
              <w:rFonts w:eastAsia="Times New Roman"/>
            </w:rPr>
            <w:t xml:space="preserve"> (2022). Global patterns of vascular plant alpha diversity. </w:t>
          </w:r>
          <w:r>
            <w:rPr>
              <w:rFonts w:eastAsia="Times New Roman"/>
              <w:i/>
              <w:iCs/>
            </w:rPr>
            <w:t>Nat Commun</w:t>
          </w:r>
          <w:r>
            <w:rPr>
              <w:rFonts w:eastAsia="Times New Roman"/>
            </w:rPr>
            <w:t>, 13, 4683.</w:t>
          </w:r>
        </w:p>
        <w:p w14:paraId="64FA4E7D" w14:textId="77777777" w:rsidR="00A932C0" w:rsidRDefault="00A932C0">
          <w:pPr>
            <w:autoSpaceDE w:val="0"/>
            <w:autoSpaceDN w:val="0"/>
            <w:ind w:hanging="480"/>
            <w:divId w:val="1640956881"/>
            <w:rPr>
              <w:rFonts w:eastAsia="Times New Roman"/>
            </w:rPr>
          </w:pPr>
          <w:r>
            <w:rPr>
              <w:rFonts w:eastAsia="Times New Roman"/>
            </w:rPr>
            <w:t xml:space="preserve">Seymour, M., Roslin, T., deWaard, J.R., Perez, K.H.J., D’Souza, M.L., Ratnasingham, S., </w:t>
          </w:r>
          <w:r>
            <w:rPr>
              <w:rFonts w:eastAsia="Times New Roman"/>
              <w:i/>
              <w:iCs/>
            </w:rPr>
            <w:t>et al.</w:t>
          </w:r>
          <w:r>
            <w:rPr>
              <w:rFonts w:eastAsia="Times New Roman"/>
            </w:rPr>
            <w:t xml:space="preserve"> (2024). Global arthropod beta-diversity is spatially and temporally structured by latitude. </w:t>
          </w:r>
          <w:r>
            <w:rPr>
              <w:rFonts w:eastAsia="Times New Roman"/>
              <w:i/>
              <w:iCs/>
            </w:rPr>
            <w:t xml:space="preserve">Commun </w:t>
          </w:r>
          <w:proofErr w:type="spellStart"/>
          <w:r>
            <w:rPr>
              <w:rFonts w:eastAsia="Times New Roman"/>
              <w:i/>
              <w:iCs/>
            </w:rPr>
            <w:t>Biol</w:t>
          </w:r>
          <w:proofErr w:type="spellEnd"/>
          <w:r>
            <w:rPr>
              <w:rFonts w:eastAsia="Times New Roman"/>
            </w:rPr>
            <w:t>, 7, 552.</w:t>
          </w:r>
        </w:p>
        <w:p w14:paraId="71A202A0" w14:textId="77777777" w:rsidR="00A932C0" w:rsidRDefault="00A932C0">
          <w:pPr>
            <w:autoSpaceDE w:val="0"/>
            <w:autoSpaceDN w:val="0"/>
            <w:ind w:hanging="480"/>
            <w:divId w:val="70930967"/>
            <w:rPr>
              <w:rFonts w:eastAsia="Times New Roman"/>
            </w:rPr>
          </w:pPr>
          <w:r>
            <w:rPr>
              <w:rFonts w:eastAsia="Times New Roman"/>
            </w:rPr>
            <w:t xml:space="preserve">Singer, M.S. &amp; Stireman, J.O. (2005). The tri-trophic niche concept and adaptive radiation of phytophagous insects. </w:t>
          </w:r>
          <w:proofErr w:type="spellStart"/>
          <w:r>
            <w:rPr>
              <w:rFonts w:eastAsia="Times New Roman"/>
              <w:i/>
              <w:iCs/>
            </w:rPr>
            <w:t>Ecol</w:t>
          </w:r>
          <w:proofErr w:type="spellEnd"/>
          <w:r>
            <w:rPr>
              <w:rFonts w:eastAsia="Times New Roman"/>
              <w:i/>
              <w:iCs/>
            </w:rPr>
            <w:t xml:space="preserve"> Lett</w:t>
          </w:r>
          <w:r>
            <w:rPr>
              <w:rFonts w:eastAsia="Times New Roman"/>
            </w:rPr>
            <w:t>, 8, 1247–1255.</w:t>
          </w:r>
        </w:p>
        <w:p w14:paraId="6F4B9F92" w14:textId="77777777" w:rsidR="00A932C0" w:rsidRDefault="00A932C0">
          <w:pPr>
            <w:autoSpaceDE w:val="0"/>
            <w:autoSpaceDN w:val="0"/>
            <w:ind w:hanging="480"/>
            <w:divId w:val="932322114"/>
            <w:rPr>
              <w:rFonts w:eastAsia="Times New Roman"/>
            </w:rPr>
          </w:pPr>
          <w:r>
            <w:rPr>
              <w:rFonts w:eastAsia="Times New Roman"/>
            </w:rPr>
            <w:lastRenderedPageBreak/>
            <w:t xml:space="preserve">Sørensen, T.J. (1948). </w:t>
          </w:r>
          <w:r>
            <w:rPr>
              <w:rFonts w:eastAsia="Times New Roman"/>
              <w:i/>
              <w:iCs/>
            </w:rPr>
            <w:t>A method of establishing groups of equal amplitude in plant sociology based on similarity of species content and its application to analyses of the vegetation on Danish commons</w:t>
          </w:r>
          <w:r>
            <w:rPr>
              <w:rFonts w:eastAsia="Times New Roman"/>
            </w:rPr>
            <w:t xml:space="preserve">. I </w:t>
          </w:r>
          <w:proofErr w:type="spellStart"/>
          <w:r>
            <w:rPr>
              <w:rFonts w:eastAsia="Times New Roman"/>
            </w:rPr>
            <w:t>kommission</w:t>
          </w:r>
          <w:proofErr w:type="spellEnd"/>
          <w:r>
            <w:rPr>
              <w:rFonts w:eastAsia="Times New Roman"/>
            </w:rPr>
            <w:t xml:space="preserve"> </w:t>
          </w:r>
          <w:proofErr w:type="spellStart"/>
          <w:r>
            <w:rPr>
              <w:rFonts w:eastAsia="Times New Roman"/>
            </w:rPr>
            <w:t>hos</w:t>
          </w:r>
          <w:proofErr w:type="spellEnd"/>
          <w:r>
            <w:rPr>
              <w:rFonts w:eastAsia="Times New Roman"/>
            </w:rPr>
            <w:t xml:space="preserve"> E. Munksgaard.</w:t>
          </w:r>
        </w:p>
        <w:p w14:paraId="43359003" w14:textId="77777777" w:rsidR="00A932C0" w:rsidRDefault="00A932C0">
          <w:pPr>
            <w:autoSpaceDE w:val="0"/>
            <w:autoSpaceDN w:val="0"/>
            <w:ind w:hanging="480"/>
            <w:divId w:val="325212069"/>
            <w:rPr>
              <w:rFonts w:eastAsia="Times New Roman"/>
            </w:rPr>
          </w:pPr>
          <w:proofErr w:type="spellStart"/>
          <w:r>
            <w:rPr>
              <w:rFonts w:eastAsia="Times New Roman"/>
            </w:rPr>
            <w:t>ter</w:t>
          </w:r>
          <w:proofErr w:type="spellEnd"/>
          <w:r>
            <w:rPr>
              <w:rFonts w:eastAsia="Times New Roman"/>
            </w:rPr>
            <w:t xml:space="preserve"> Steege, H., Pitman, N.C.A., do Amaral, I.L., de Souza Coelho, L., de Almeida Matos, F.D., de Andrade Lima Filho, D., </w:t>
          </w:r>
          <w:r>
            <w:rPr>
              <w:rFonts w:eastAsia="Times New Roman"/>
              <w:i/>
              <w:iCs/>
            </w:rPr>
            <w:t>et al.</w:t>
          </w:r>
          <w:r>
            <w:rPr>
              <w:rFonts w:eastAsia="Times New Roman"/>
            </w:rPr>
            <w:t xml:space="preserve"> (2023). Mapping density, diversity and species-richness of the Amazon tree flora. </w:t>
          </w:r>
          <w:r>
            <w:rPr>
              <w:rFonts w:eastAsia="Times New Roman"/>
              <w:i/>
              <w:iCs/>
            </w:rPr>
            <w:t xml:space="preserve">Commun </w:t>
          </w:r>
          <w:proofErr w:type="spellStart"/>
          <w:r>
            <w:rPr>
              <w:rFonts w:eastAsia="Times New Roman"/>
              <w:i/>
              <w:iCs/>
            </w:rPr>
            <w:t>Biol</w:t>
          </w:r>
          <w:proofErr w:type="spellEnd"/>
          <w:r>
            <w:rPr>
              <w:rFonts w:eastAsia="Times New Roman"/>
            </w:rPr>
            <w:t>, 6, 1130.</w:t>
          </w:r>
        </w:p>
        <w:p w14:paraId="78E2932F" w14:textId="77777777" w:rsidR="00A932C0" w:rsidRDefault="00A932C0">
          <w:pPr>
            <w:autoSpaceDE w:val="0"/>
            <w:autoSpaceDN w:val="0"/>
            <w:ind w:hanging="480"/>
            <w:divId w:val="1118572817"/>
            <w:rPr>
              <w:rFonts w:eastAsia="Times New Roman"/>
            </w:rPr>
          </w:pPr>
          <w:r>
            <w:rPr>
              <w:rFonts w:eastAsia="Times New Roman"/>
            </w:rPr>
            <w:t xml:space="preserve">Stireman, J.O., Dyer, L.A., Janzen, D.H., Singer, M.S., Lill, J.T., Marquis, R.J., </w:t>
          </w:r>
          <w:r>
            <w:rPr>
              <w:rFonts w:eastAsia="Times New Roman"/>
              <w:i/>
              <w:iCs/>
            </w:rPr>
            <w:t>et al.</w:t>
          </w:r>
          <w:r>
            <w:rPr>
              <w:rFonts w:eastAsia="Times New Roman"/>
            </w:rPr>
            <w:t xml:space="preserve"> (2005). Climatic unpredictability and parasitism of caterpillars: Implications of global warming. </w:t>
          </w:r>
          <w:r>
            <w:rPr>
              <w:rFonts w:eastAsia="Times New Roman"/>
              <w:i/>
              <w:iCs/>
            </w:rPr>
            <w:t xml:space="preserve">Proc Natl </w:t>
          </w:r>
          <w:proofErr w:type="spellStart"/>
          <w:r>
            <w:rPr>
              <w:rFonts w:eastAsia="Times New Roman"/>
              <w:i/>
              <w:iCs/>
            </w:rPr>
            <w:t>Acad</w:t>
          </w:r>
          <w:proofErr w:type="spellEnd"/>
          <w:r>
            <w:rPr>
              <w:rFonts w:eastAsia="Times New Roman"/>
              <w:i/>
              <w:iCs/>
            </w:rPr>
            <w:t xml:space="preserve"> Sci U S A</w:t>
          </w:r>
          <w:r>
            <w:rPr>
              <w:rFonts w:eastAsia="Times New Roman"/>
            </w:rPr>
            <w:t>, 102, 17384–17387.</w:t>
          </w:r>
        </w:p>
        <w:p w14:paraId="273578F2" w14:textId="77777777" w:rsidR="00A932C0" w:rsidRDefault="00A932C0">
          <w:pPr>
            <w:autoSpaceDE w:val="0"/>
            <w:autoSpaceDN w:val="0"/>
            <w:ind w:hanging="480"/>
            <w:divId w:val="32578596"/>
            <w:rPr>
              <w:rFonts w:eastAsia="Times New Roman"/>
            </w:rPr>
          </w:pPr>
          <w:r>
            <w:rPr>
              <w:rFonts w:eastAsia="Times New Roman"/>
            </w:rPr>
            <w:t xml:space="preserve">Stireman, J.O., Nason, J.D., Heard, S.B. &amp; Seehawer, J.M. (2006). Cascading host-associated genetic differentiation in parasitoids of phytophagous insects. </w:t>
          </w:r>
          <w:r>
            <w:rPr>
              <w:rFonts w:eastAsia="Times New Roman"/>
              <w:i/>
              <w:iCs/>
            </w:rPr>
            <w:t>Proceedings of the Royal Society B-Biological Sciences</w:t>
          </w:r>
          <w:r>
            <w:rPr>
              <w:rFonts w:eastAsia="Times New Roman"/>
            </w:rPr>
            <w:t>, 273, 523–530.</w:t>
          </w:r>
        </w:p>
        <w:p w14:paraId="496DB3F4" w14:textId="77777777" w:rsidR="00A932C0" w:rsidRDefault="00A932C0">
          <w:pPr>
            <w:autoSpaceDE w:val="0"/>
            <w:autoSpaceDN w:val="0"/>
            <w:ind w:hanging="480"/>
            <w:divId w:val="1952666566"/>
            <w:rPr>
              <w:rFonts w:eastAsia="Times New Roman"/>
            </w:rPr>
          </w:pPr>
          <w:proofErr w:type="spellStart"/>
          <w:r>
            <w:rPr>
              <w:rFonts w:eastAsia="Times New Roman"/>
            </w:rPr>
            <w:t>Terborgh</w:t>
          </w:r>
          <w:proofErr w:type="spellEnd"/>
          <w:r>
            <w:rPr>
              <w:rFonts w:eastAsia="Times New Roman"/>
            </w:rPr>
            <w:t xml:space="preserve">, J.W. (2015). Toward a trophic theory of species diversity. </w:t>
          </w:r>
          <w:r>
            <w:rPr>
              <w:rFonts w:eastAsia="Times New Roman"/>
              <w:i/>
              <w:iCs/>
            </w:rPr>
            <w:t>Proceedings of the National Academy of Sciences</w:t>
          </w:r>
          <w:r>
            <w:rPr>
              <w:rFonts w:eastAsia="Times New Roman"/>
            </w:rPr>
            <w:t>, 112, 11415–11422.</w:t>
          </w:r>
        </w:p>
        <w:p w14:paraId="109D81E4" w14:textId="77777777" w:rsidR="00A932C0" w:rsidRDefault="00A932C0">
          <w:pPr>
            <w:autoSpaceDE w:val="0"/>
            <w:autoSpaceDN w:val="0"/>
            <w:ind w:hanging="480"/>
            <w:divId w:val="97458240"/>
            <w:rPr>
              <w:rFonts w:eastAsia="Times New Roman"/>
            </w:rPr>
          </w:pPr>
          <w:r>
            <w:rPr>
              <w:rFonts w:eastAsia="Times New Roman"/>
            </w:rPr>
            <w:t xml:space="preserve">Thompson, J.N. (2005). </w:t>
          </w:r>
          <w:r>
            <w:rPr>
              <w:rFonts w:eastAsia="Times New Roman"/>
              <w:i/>
              <w:iCs/>
            </w:rPr>
            <w:t>The geographic mosaic of coevolution</w:t>
          </w:r>
          <w:r>
            <w:rPr>
              <w:rFonts w:eastAsia="Times New Roman"/>
            </w:rPr>
            <w:t>. University of Chicago Press.</w:t>
          </w:r>
        </w:p>
        <w:p w14:paraId="058CD109" w14:textId="77777777" w:rsidR="00A932C0" w:rsidRDefault="00A932C0">
          <w:pPr>
            <w:autoSpaceDE w:val="0"/>
            <w:autoSpaceDN w:val="0"/>
            <w:ind w:hanging="480"/>
            <w:divId w:val="490949429"/>
            <w:rPr>
              <w:rFonts w:eastAsia="Times New Roman"/>
            </w:rPr>
          </w:pPr>
          <w:r>
            <w:rPr>
              <w:rFonts w:eastAsia="Times New Roman"/>
            </w:rPr>
            <w:t xml:space="preserve">Tscharntke, T. &amp; Hawkins, B.A. (2002). </w:t>
          </w:r>
          <w:r>
            <w:rPr>
              <w:rFonts w:eastAsia="Times New Roman"/>
              <w:i/>
              <w:iCs/>
            </w:rPr>
            <w:t>Multitrophic level interactions</w:t>
          </w:r>
          <w:r>
            <w:rPr>
              <w:rFonts w:eastAsia="Times New Roman"/>
            </w:rPr>
            <w:t xml:space="preserve">. Cambridge University Press, Cambridge, </w:t>
          </w:r>
          <w:proofErr w:type="gramStart"/>
          <w:r>
            <w:rPr>
              <w:rFonts w:eastAsia="Times New Roman"/>
            </w:rPr>
            <w:t>U.K. ;</w:t>
          </w:r>
          <w:proofErr w:type="gramEnd"/>
          <w:r>
            <w:rPr>
              <w:rFonts w:eastAsia="Times New Roman"/>
            </w:rPr>
            <w:t>; New York LB  - get - sometime.</w:t>
          </w:r>
        </w:p>
        <w:p w14:paraId="063C0B82" w14:textId="77777777" w:rsidR="00A932C0" w:rsidRDefault="00A932C0">
          <w:pPr>
            <w:autoSpaceDE w:val="0"/>
            <w:autoSpaceDN w:val="0"/>
            <w:ind w:hanging="480"/>
            <w:divId w:val="865678077"/>
            <w:rPr>
              <w:rFonts w:eastAsia="Times New Roman"/>
            </w:rPr>
          </w:pPr>
          <w:r>
            <w:rPr>
              <w:rFonts w:eastAsia="Times New Roman"/>
            </w:rPr>
            <w:t xml:space="preserve">Tylianakis, J.M., Tscharntke, T. &amp; Lewis, O.T. (2007). Habitat modification alters the structure of tropical host-parasitoid food webs. </w:t>
          </w:r>
          <w:r>
            <w:rPr>
              <w:rFonts w:eastAsia="Times New Roman"/>
              <w:i/>
              <w:iCs/>
            </w:rPr>
            <w:t>Nature</w:t>
          </w:r>
          <w:r>
            <w:rPr>
              <w:rFonts w:eastAsia="Times New Roman"/>
            </w:rPr>
            <w:t>, 445, 202–205.</w:t>
          </w:r>
        </w:p>
        <w:p w14:paraId="48922768" w14:textId="77777777" w:rsidR="00A932C0" w:rsidRDefault="00A932C0">
          <w:pPr>
            <w:autoSpaceDE w:val="0"/>
            <w:autoSpaceDN w:val="0"/>
            <w:ind w:hanging="480"/>
            <w:divId w:val="1263683899"/>
            <w:rPr>
              <w:rFonts w:eastAsia="Times New Roman"/>
            </w:rPr>
          </w:pPr>
          <w:r>
            <w:rPr>
              <w:rFonts w:eastAsia="Times New Roman"/>
            </w:rPr>
            <w:t xml:space="preserve">Wagner, D.L. (2005). </w:t>
          </w:r>
          <w:r>
            <w:rPr>
              <w:rFonts w:eastAsia="Times New Roman"/>
              <w:i/>
              <w:iCs/>
            </w:rPr>
            <w:t xml:space="preserve">Caterpillars of Eastern North </w:t>
          </w:r>
          <w:proofErr w:type="gramStart"/>
          <w:r>
            <w:rPr>
              <w:rFonts w:eastAsia="Times New Roman"/>
              <w:i/>
              <w:iCs/>
            </w:rPr>
            <w:t>America :</w:t>
          </w:r>
          <w:proofErr w:type="gramEnd"/>
          <w:r>
            <w:rPr>
              <w:rFonts w:eastAsia="Times New Roman"/>
              <w:i/>
              <w:iCs/>
            </w:rPr>
            <w:t xml:space="preserve"> a guide to identification and natural history</w:t>
          </w:r>
          <w:r>
            <w:rPr>
              <w:rFonts w:eastAsia="Times New Roman"/>
            </w:rPr>
            <w:t>. Princeton University Press.</w:t>
          </w:r>
        </w:p>
        <w:p w14:paraId="29FEAEED" w14:textId="77777777" w:rsidR="00A932C0" w:rsidRDefault="00A932C0">
          <w:pPr>
            <w:autoSpaceDE w:val="0"/>
            <w:autoSpaceDN w:val="0"/>
            <w:ind w:hanging="480"/>
            <w:divId w:val="248467039"/>
            <w:rPr>
              <w:rFonts w:eastAsia="Times New Roman"/>
            </w:rPr>
          </w:pPr>
          <w:r>
            <w:rPr>
              <w:rFonts w:eastAsia="Times New Roman"/>
            </w:rPr>
            <w:t xml:space="preserve">Whittaker, R.H. (1972). Evolution and measurement of species diversity. </w:t>
          </w:r>
          <w:r>
            <w:rPr>
              <w:rFonts w:eastAsia="Times New Roman"/>
              <w:i/>
              <w:iCs/>
            </w:rPr>
            <w:t>Taxon</w:t>
          </w:r>
          <w:r>
            <w:rPr>
              <w:rFonts w:eastAsia="Times New Roman"/>
            </w:rPr>
            <w:t>, 21, 213–251.</w:t>
          </w:r>
        </w:p>
        <w:p w14:paraId="478B7A44" w14:textId="77777777" w:rsidR="006375AB" w:rsidRDefault="00A932C0" w:rsidP="001A2383">
          <w:pPr>
            <w:rPr>
              <w:ins w:id="240" w:author="Basset, Yves" w:date="2025-01-06T21:31:00Z"/>
              <w:color w:val="000000"/>
            </w:rPr>
          </w:pPr>
          <w:r>
            <w:rPr>
              <w:rFonts w:eastAsia="Times New Roman"/>
            </w:rPr>
            <w:t> </w:t>
          </w:r>
        </w:p>
      </w:sdtContent>
    </w:sdt>
    <w:p w14:paraId="0C6F8076" w14:textId="3C28A18A" w:rsidR="00182783" w:rsidRDefault="006375AB" w:rsidP="001A2383">
      <w:pPr>
        <w:rPr>
          <w:ins w:id="241" w:author="Basset, Yves" w:date="2025-01-06T21:32:00Z"/>
          <w:lang w:val="en-US"/>
        </w:rPr>
      </w:pPr>
      <w:ins w:id="242" w:author="Basset, Yves" w:date="2025-01-06T21:31:00Z">
        <w:r>
          <w:rPr>
            <w:lang w:val="en-US"/>
          </w:rPr>
          <w:t xml:space="preserve">I wonder whether some of </w:t>
        </w:r>
      </w:ins>
      <w:ins w:id="243" w:author="Basset, Yves" w:date="2025-01-06T21:32:00Z">
        <w:r>
          <w:rPr>
            <w:lang w:val="en-US"/>
          </w:rPr>
          <w:t>these references may be useful here:</w:t>
        </w:r>
      </w:ins>
    </w:p>
    <w:p w14:paraId="5BF46518" w14:textId="77777777" w:rsidR="006375AB" w:rsidRDefault="006375AB" w:rsidP="001A2383">
      <w:pPr>
        <w:rPr>
          <w:ins w:id="244" w:author="Basset, Yves" w:date="2025-01-06T21:32:00Z"/>
          <w:lang w:val="en-US"/>
        </w:rPr>
      </w:pPr>
    </w:p>
    <w:p w14:paraId="54369F37" w14:textId="2A3F07E1" w:rsidR="006375AB" w:rsidRDefault="006375AB" w:rsidP="001A2383">
      <w:pPr>
        <w:rPr>
          <w:ins w:id="245" w:author="Basset, Yves" w:date="2025-01-06T21:32:00Z"/>
        </w:rPr>
      </w:pPr>
      <w:proofErr w:type="spellStart"/>
      <w:ins w:id="246" w:author="Basset, Yves" w:date="2025-01-06T21:32:00Z">
        <w:r w:rsidRPr="006375AB">
          <w:rPr>
            <w:lang w:val="fr-FR"/>
            <w:rPrChange w:id="247" w:author="Basset, Yves" w:date="2025-01-06T21:32:00Z">
              <w:rPr/>
            </w:rPrChange>
          </w:rPr>
          <w:t>Gauld</w:t>
        </w:r>
        <w:proofErr w:type="spellEnd"/>
        <w:r w:rsidRPr="006375AB">
          <w:rPr>
            <w:lang w:val="fr-FR"/>
            <w:rPrChange w:id="248" w:author="Basset, Yves" w:date="2025-01-06T21:32:00Z">
              <w:rPr/>
            </w:rPrChange>
          </w:rPr>
          <w:t xml:space="preserve">, I. D. et al. 1992. </w:t>
        </w:r>
        <w:r w:rsidRPr="006375AB">
          <w:t xml:space="preserve">Plant allelochemicals, </w:t>
        </w:r>
        <w:proofErr w:type="spellStart"/>
        <w:r w:rsidRPr="006375AB">
          <w:t>tritrophic</w:t>
        </w:r>
        <w:proofErr w:type="spellEnd"/>
        <w:r w:rsidRPr="006375AB">
          <w:t xml:space="preserve"> interactions and the anomalous diversity of tropical </w:t>
        </w:r>
        <w:proofErr w:type="gramStart"/>
        <w:r w:rsidRPr="006375AB">
          <w:t>parasitoids:</w:t>
        </w:r>
        <w:proofErr w:type="gramEnd"/>
        <w:r w:rsidRPr="006375AB">
          <w:t xml:space="preserve"> the ‘nasty’ host hypothesis. – Oikos 65: 353–357</w:t>
        </w:r>
      </w:ins>
    </w:p>
    <w:p w14:paraId="7F3C7A39" w14:textId="77777777" w:rsidR="006375AB" w:rsidRDefault="006375AB" w:rsidP="001A2383">
      <w:pPr>
        <w:rPr>
          <w:ins w:id="249" w:author="Basset, Yves" w:date="2025-01-06T21:32:00Z"/>
        </w:rPr>
      </w:pPr>
    </w:p>
    <w:p w14:paraId="0C5059B6" w14:textId="5CFDEC68" w:rsidR="006375AB" w:rsidRDefault="0078198E" w:rsidP="001A2383">
      <w:pPr>
        <w:rPr>
          <w:ins w:id="250" w:author="Basset, Yves" w:date="2025-01-06T21:33:00Z"/>
        </w:rPr>
      </w:pPr>
      <w:ins w:id="251" w:author="Basset, Yves" w:date="2025-01-06T21:33:00Z">
        <w:r w:rsidRPr="0078198E">
          <w:rPr>
            <w:lang w:val="fr-FR"/>
            <w:rPrChange w:id="252" w:author="Basset, Yves" w:date="2025-01-06T21:33:00Z">
              <w:rPr/>
            </w:rPrChange>
          </w:rPr>
          <w:t xml:space="preserve">Morris, R. J. et al. 2014. </w:t>
        </w:r>
        <w:r w:rsidRPr="0078198E">
          <w:t>Antagonistic interaction networks are structured independently of latitude and host guild. – Ecol. Lett. 17: 340–349</w:t>
        </w:r>
      </w:ins>
    </w:p>
    <w:p w14:paraId="70AB4264" w14:textId="77777777" w:rsidR="0078198E" w:rsidRDefault="0078198E" w:rsidP="001A2383">
      <w:pPr>
        <w:rPr>
          <w:ins w:id="253" w:author="Basset, Yves" w:date="2025-01-06T21:33:00Z"/>
        </w:rPr>
      </w:pPr>
    </w:p>
    <w:p w14:paraId="4C2E3570" w14:textId="19ACD589" w:rsidR="0078198E" w:rsidRDefault="0078198E" w:rsidP="001A2383">
      <w:pPr>
        <w:rPr>
          <w:ins w:id="254" w:author="Basset, Yves" w:date="2025-01-06T21:34:00Z"/>
        </w:rPr>
      </w:pPr>
      <w:ins w:id="255" w:author="Basset, Yves" w:date="2025-01-06T21:33:00Z">
        <w:r w:rsidRPr="0078198E">
          <w:t>Smilanich, A. M. et al. 2009. Immunological cost of chemical defence and the evolution of herbivore diet breadth. – Ecol. Lett. 12: 612–621.</w:t>
        </w:r>
      </w:ins>
    </w:p>
    <w:p w14:paraId="60EB8900" w14:textId="77777777" w:rsidR="00C61554" w:rsidRDefault="00C61554" w:rsidP="001A2383">
      <w:pPr>
        <w:rPr>
          <w:ins w:id="256" w:author="Basset, Yves" w:date="2025-01-06T21:34:00Z"/>
        </w:rPr>
      </w:pPr>
    </w:p>
    <w:p w14:paraId="38FE3A06" w14:textId="5519895A" w:rsidR="00C61554" w:rsidRDefault="00C61554" w:rsidP="001A2383">
      <w:pPr>
        <w:rPr>
          <w:ins w:id="257" w:author="Basset, Yves" w:date="2025-01-06T21:35:00Z"/>
        </w:rPr>
      </w:pPr>
      <w:ins w:id="258" w:author="Basset, Yves" w:date="2025-01-06T21:34:00Z">
        <w:r w:rsidRPr="00C61554">
          <w:t xml:space="preserve">Quicke, D. L. 2012. We know too little about parasitoid wasp distributions to draw any conclusions about latitudinal trends in species richness, body size and biology. – </w:t>
        </w:r>
        <w:proofErr w:type="spellStart"/>
        <w:r w:rsidRPr="00C61554">
          <w:t>PLoS</w:t>
        </w:r>
        <w:proofErr w:type="spellEnd"/>
        <w:r w:rsidRPr="00C61554">
          <w:t xml:space="preserve"> One 7: e32101</w:t>
        </w:r>
      </w:ins>
    </w:p>
    <w:p w14:paraId="3D84F43C" w14:textId="77777777" w:rsidR="00C61554" w:rsidRDefault="00C61554" w:rsidP="001A2383">
      <w:pPr>
        <w:rPr>
          <w:ins w:id="259" w:author="Basset, Yves" w:date="2025-01-06T21:35:00Z"/>
        </w:rPr>
      </w:pPr>
    </w:p>
    <w:p w14:paraId="2ACE4196" w14:textId="4028776A" w:rsidR="00C61554" w:rsidRPr="00087A94" w:rsidRDefault="00C61554" w:rsidP="001A2383">
      <w:pPr>
        <w:rPr>
          <w:lang w:val="en-US"/>
        </w:rPr>
      </w:pPr>
      <w:ins w:id="260" w:author="Basset, Yves" w:date="2025-01-06T21:35:00Z">
        <w:r w:rsidRPr="00C61554">
          <w:rPr>
            <w:lang w:val="fr-FR"/>
            <w:rPrChange w:id="261" w:author="Basset, Yves" w:date="2025-01-06T21:35:00Z">
              <w:rPr/>
            </w:rPrChange>
          </w:rPr>
          <w:t xml:space="preserve">Redmond, C. M. et al. 2018. </w:t>
        </w:r>
        <w:r w:rsidRPr="00C61554">
          <w:t xml:space="preserve">High specialization and limited structural change in plant–herbivore networks along a successional </w:t>
        </w:r>
        <w:proofErr w:type="spellStart"/>
        <w:r w:rsidRPr="00C61554">
          <w:t>chronosequence</w:t>
        </w:r>
        <w:proofErr w:type="spellEnd"/>
        <w:r w:rsidRPr="00C61554">
          <w:t xml:space="preserve"> in tropical montane forest. – </w:t>
        </w:r>
        <w:proofErr w:type="spellStart"/>
        <w:r w:rsidRPr="00C61554">
          <w:t>Ecography</w:t>
        </w:r>
        <w:proofErr w:type="spellEnd"/>
        <w:r w:rsidRPr="00C61554">
          <w:t xml:space="preserve"> 42: 162–172.</w:t>
        </w:r>
      </w:ins>
    </w:p>
    <w:sectPr w:rsidR="00C61554" w:rsidRPr="00087A94" w:rsidSect="00F84D68">
      <w:footerReference w:type="default" r:id="rId19"/>
      <w:pgSz w:w="11909" w:h="16834"/>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Basset, Yves" w:date="2025-01-06T20:46:00Z" w:initials="YB">
    <w:p w14:paraId="753BF6BF" w14:textId="77777777" w:rsidR="00EF393A" w:rsidRDefault="00EF393A" w:rsidP="00EF393A">
      <w:pPr>
        <w:pStyle w:val="CommentText"/>
      </w:pPr>
      <w:r>
        <w:rPr>
          <w:rStyle w:val="CommentReference"/>
        </w:rPr>
        <w:annotationRef/>
      </w:r>
      <w:r>
        <w:t>from?</w:t>
      </w:r>
    </w:p>
  </w:comment>
  <w:comment w:id="1" w:author="Whitfield, Jim" w:date="2025-01-07T13:05:00Z" w:initials="MOU">
    <w:p w14:paraId="5A24960F" w14:textId="77777777" w:rsidR="00024E4A" w:rsidRDefault="00024E4A" w:rsidP="00024E4A">
      <w:r>
        <w:rPr>
          <w:rStyle w:val="CommentReference"/>
        </w:rPr>
        <w:annotationRef/>
      </w:r>
      <w:r>
        <w:rPr>
          <w:color w:val="000000"/>
          <w:sz w:val="20"/>
          <w:szCs w:val="20"/>
        </w:rPr>
        <w:t>I’d suggest “attacking”</w:t>
      </w:r>
    </w:p>
  </w:comment>
  <w:comment w:id="4" w:author="Basset, Yves" w:date="2025-01-06T20:48:00Z" w:initials="YB">
    <w:p w14:paraId="66FC1ABA" w14:textId="0919A7AA" w:rsidR="00EF393A" w:rsidRDefault="00EF393A" w:rsidP="00EF393A">
      <w:pPr>
        <w:pStyle w:val="CommentText"/>
      </w:pPr>
      <w:r>
        <w:rPr>
          <w:rStyle w:val="CommentReference"/>
        </w:rPr>
        <w:annotationRef/>
      </w:r>
      <w:r>
        <w:t>There is confusion between addresses, 11 should be STRI and 12 BRC</w:t>
      </w:r>
    </w:p>
  </w:comment>
  <w:comment w:id="5" w:author="Libra Martin" w:date="2025-01-03T08:32:00Z" w:initials="ML">
    <w:p w14:paraId="0E313D21" w14:textId="3962E2B8" w:rsidR="00443677" w:rsidRDefault="00DD42AB" w:rsidP="00443677">
      <w:r>
        <w:rPr>
          <w:rStyle w:val="CommentReference"/>
        </w:rPr>
        <w:annotationRef/>
      </w:r>
      <w:r w:rsidR="00443677">
        <w:rPr>
          <w:sz w:val="20"/>
          <w:szCs w:val="20"/>
        </w:rPr>
        <w:t>PNAS citation format is as numbers, for MS keeping long full format (the second number)</w:t>
      </w:r>
    </w:p>
    <w:p w14:paraId="1202E313" w14:textId="77777777" w:rsidR="00443677" w:rsidRDefault="00443677" w:rsidP="00443677"/>
    <w:p w14:paraId="413C59E2" w14:textId="77777777" w:rsidR="00443677" w:rsidRDefault="00443677" w:rsidP="00443677">
      <w:r>
        <w:rPr>
          <w:sz w:val="20"/>
          <w:szCs w:val="20"/>
        </w:rPr>
        <w:t>Introduction: 609 words (730)</w:t>
      </w:r>
      <w:r>
        <w:rPr>
          <w:sz w:val="20"/>
          <w:szCs w:val="20"/>
        </w:rPr>
        <w:cr/>
        <w:t xml:space="preserve">Results 1030 (1091) words incl. figure legends. </w:t>
      </w:r>
      <w:r>
        <w:rPr>
          <w:sz w:val="20"/>
          <w:szCs w:val="20"/>
        </w:rPr>
        <w:cr/>
        <w:t>Discussion 1763 (1855)</w:t>
      </w:r>
      <w:r>
        <w:rPr>
          <w:sz w:val="20"/>
          <w:szCs w:val="20"/>
        </w:rPr>
        <w:cr/>
        <w:t>Methods ~ 924 (1062)</w:t>
      </w:r>
      <w:r>
        <w:rPr>
          <w:sz w:val="20"/>
          <w:szCs w:val="20"/>
        </w:rPr>
        <w:cr/>
      </w:r>
      <w:r>
        <w:rPr>
          <w:b/>
          <w:bCs/>
          <w:sz w:val="20"/>
          <w:szCs w:val="20"/>
        </w:rPr>
        <w:t>Together less than 5000 words</w:t>
      </w:r>
      <w:r>
        <w:rPr>
          <w:sz w:val="20"/>
          <w:szCs w:val="20"/>
        </w:rPr>
        <w:cr/>
      </w:r>
      <w:r>
        <w:rPr>
          <w:sz w:val="20"/>
          <w:szCs w:val="20"/>
        </w:rPr>
        <w:cr/>
      </w:r>
      <w:r>
        <w:rPr>
          <w:b/>
          <w:bCs/>
          <w:sz w:val="20"/>
          <w:szCs w:val="20"/>
        </w:rPr>
        <w:t xml:space="preserve">PNAS Word limit – standard is “6-page article is approximately 4.000 words. 50 references. and 4 medium-size graphical elements”. but can be up to 12 pages. </w:t>
      </w:r>
      <w:r>
        <w:rPr>
          <w:sz w:val="20"/>
          <w:szCs w:val="20"/>
        </w:rPr>
        <w:cr/>
      </w:r>
      <w:r>
        <w:rPr>
          <w:b/>
          <w:bCs/>
          <w:sz w:val="20"/>
          <w:szCs w:val="20"/>
        </w:rPr>
        <w:t>Ecology Letters (“Maximum of 5000 words and 6 figures. tables or text boxes”).</w:t>
      </w:r>
      <w:r>
        <w:rPr>
          <w:sz w:val="20"/>
          <w:szCs w:val="20"/>
        </w:rPr>
        <w:t xml:space="preserve"> </w:t>
      </w:r>
    </w:p>
  </w:comment>
  <w:comment w:id="6" w:author="Whitfield, Jim" w:date="2025-01-07T13:05:00Z" w:initials="MOU">
    <w:p w14:paraId="3A911662" w14:textId="77777777" w:rsidR="00024E4A" w:rsidRDefault="00024E4A" w:rsidP="00024E4A">
      <w:r>
        <w:rPr>
          <w:rStyle w:val="CommentReference"/>
        </w:rPr>
        <w:annotationRef/>
      </w:r>
      <w:r>
        <w:rPr>
          <w:color w:val="000000"/>
          <w:sz w:val="20"/>
          <w:szCs w:val="20"/>
        </w:rPr>
        <w:t>PNAS seems appropriate, assuming the manuscript has a clear takeaway message</w:t>
      </w:r>
    </w:p>
  </w:comment>
  <w:comment w:id="7" w:author="Basset, Yves" w:date="2025-01-06T20:51:00Z" w:initials="YB">
    <w:p w14:paraId="101E4823" w14:textId="79114172" w:rsidR="00EF393A" w:rsidRDefault="00EF393A" w:rsidP="00EF393A">
      <w:pPr>
        <w:pStyle w:val="CommentText"/>
      </w:pPr>
      <w:r>
        <w:rPr>
          <w:rStyle w:val="CommentReference"/>
        </w:rPr>
        <w:annotationRef/>
      </w:r>
      <w:r>
        <w:t>Not clear, remove or explain the concept</w:t>
      </w:r>
    </w:p>
  </w:comment>
  <w:comment w:id="8" w:author="Whitfield, Jim" w:date="2025-01-07T13:08:00Z" w:initials="MOU">
    <w:p w14:paraId="2249C985" w14:textId="77777777" w:rsidR="00024E4A" w:rsidRDefault="00024E4A" w:rsidP="00024E4A">
      <w:r>
        <w:rPr>
          <w:rStyle w:val="CommentReference"/>
        </w:rPr>
        <w:annotationRef/>
      </w:r>
      <w:r>
        <w:rPr>
          <w:color w:val="000000"/>
          <w:sz w:val="20"/>
          <w:szCs w:val="20"/>
        </w:rPr>
        <w:t>I’d probably leave the “not to rewiring” out of the abstract, where there is no time to explain. Explain in the main text.</w:t>
      </w:r>
    </w:p>
  </w:comment>
  <w:comment w:id="9" w:author="Whitfield, Jim" w:date="2025-01-07T13:10:00Z" w:initials="MOU">
    <w:p w14:paraId="4B881232" w14:textId="77777777" w:rsidR="00024E4A" w:rsidRDefault="00024E4A" w:rsidP="00024E4A">
      <w:r>
        <w:rPr>
          <w:rStyle w:val="CommentReference"/>
        </w:rPr>
        <w:annotationRef/>
      </w:r>
      <w:r>
        <w:rPr>
          <w:color w:val="000000"/>
          <w:sz w:val="20"/>
          <w:szCs w:val="20"/>
        </w:rPr>
        <w:t>amplifies “upwards” in traffic cascades? “Up” trophic cascades? “Up” meaning up trophic levels…</w:t>
      </w:r>
    </w:p>
  </w:comment>
  <w:comment w:id="10" w:author="Miller, Scott" w:date="2025-01-09T18:18:00Z" w:initials="MS">
    <w:p w14:paraId="1FA9800A" w14:textId="77777777" w:rsidR="006C4378" w:rsidRDefault="006C4378" w:rsidP="006C4378">
      <w:pPr>
        <w:pStyle w:val="CommentText"/>
      </w:pPr>
      <w:r>
        <w:rPr>
          <w:rStyle w:val="CommentReference"/>
        </w:rPr>
        <w:annotationRef/>
      </w:r>
      <w:r>
        <w:t>Add Lepidoptera, Diptera, Hymenoptera ??</w:t>
      </w:r>
    </w:p>
  </w:comment>
  <w:comment w:id="12" w:author="Basset, Yves" w:date="2025-01-06T20:54:00Z" w:initials="YB">
    <w:p w14:paraId="6711C24D" w14:textId="56670146" w:rsidR="00427C77" w:rsidRDefault="00427C77" w:rsidP="00427C77">
      <w:pPr>
        <w:pStyle w:val="CommentText"/>
      </w:pPr>
      <w:r>
        <w:rPr>
          <w:rStyle w:val="CommentReference"/>
        </w:rPr>
        <w:annotationRef/>
      </w:r>
      <w:r>
        <w:t>Already in title</w:t>
      </w:r>
    </w:p>
  </w:comment>
  <w:comment w:id="11" w:author="Basset, Yves" w:date="2025-01-06T20:54:00Z" w:initials="YB">
    <w:p w14:paraId="44C7F3A3" w14:textId="77777777" w:rsidR="00427C77" w:rsidRDefault="00427C77" w:rsidP="00427C77">
      <w:pPr>
        <w:pStyle w:val="CommentText"/>
      </w:pPr>
      <w:r>
        <w:rPr>
          <w:rStyle w:val="CommentReference"/>
        </w:rPr>
        <w:annotationRef/>
      </w:r>
      <w:r>
        <w:t>In alphabetical order and add Papua New Guinea</w:t>
      </w:r>
    </w:p>
  </w:comment>
  <w:comment w:id="13" w:author="Jan" w:date="2024-11-20T14:54:00Z" w:initials="J">
    <w:p w14:paraId="5A841EA6" w14:textId="7E42D862" w:rsidR="00FE1370" w:rsidRPr="00FE1370" w:rsidRDefault="00FE1370" w:rsidP="00FE1370">
      <w:pPr>
        <w:spacing w:before="240" w:after="240"/>
        <w:rPr>
          <w:bCs/>
        </w:rPr>
      </w:pPr>
      <w:r>
        <w:rPr>
          <w:rStyle w:val="CommentReference"/>
        </w:rPr>
        <w:annotationRef/>
      </w:r>
      <w:r w:rsidRPr="00FE1370">
        <w:rPr>
          <w:bCs/>
        </w:rPr>
        <w:t>Explain the significance of the research at a level understandable to an undergraduate-educated scientist outside their field of specialty</w:t>
      </w:r>
      <w:r w:rsidRPr="00FE1370">
        <w:rPr>
          <w:bCs/>
        </w:rPr>
        <w:br/>
      </w:r>
      <w:r>
        <w:rPr>
          <w:bCs/>
        </w:rPr>
        <w:t>Max</w:t>
      </w:r>
      <w:r w:rsidRPr="00FE1370">
        <w:rPr>
          <w:bCs/>
        </w:rPr>
        <w:t xml:space="preserve"> 120 words</w:t>
      </w:r>
    </w:p>
    <w:p w14:paraId="1DED5F40" w14:textId="366BE567" w:rsidR="00FE1370" w:rsidRDefault="00FE1370">
      <w:pPr>
        <w:pStyle w:val="CommentText"/>
      </w:pPr>
    </w:p>
  </w:comment>
  <w:comment w:id="14" w:author="Miller, Scott" w:date="2025-01-09T18:13:00Z" w:initials="MS">
    <w:p w14:paraId="284680D6" w14:textId="77777777" w:rsidR="006C4378" w:rsidRDefault="006C4378" w:rsidP="006C4378">
      <w:pPr>
        <w:pStyle w:val="CommentText"/>
      </w:pPr>
      <w:r>
        <w:rPr>
          <w:rStyle w:val="CommentReference"/>
        </w:rPr>
        <w:annotationRef/>
      </w:r>
      <w:r>
        <w:t>Agree - significance needs to be more simple wording, not just re-statement of abstract.</w:t>
      </w:r>
    </w:p>
  </w:comment>
  <w:comment w:id="15" w:author="Whitfield, Jim" w:date="2025-01-07T13:28:00Z" w:initials="MOU">
    <w:p w14:paraId="4AE37AE7" w14:textId="57CE0007" w:rsidR="00486A0B" w:rsidRDefault="00486A0B" w:rsidP="00486A0B">
      <w:r>
        <w:rPr>
          <w:rStyle w:val="CommentReference"/>
        </w:rPr>
        <w:annotationRef/>
      </w:r>
      <w:r>
        <w:rPr>
          <w:color w:val="000000"/>
          <w:sz w:val="20"/>
          <w:szCs w:val="20"/>
        </w:rPr>
        <w:t>More in composition? Or level of diversity?</w:t>
      </w:r>
    </w:p>
  </w:comment>
  <w:comment w:id="17" w:author="Whitfield, Jim" w:date="2025-01-07T13:30:00Z" w:initials="MOU">
    <w:p w14:paraId="60ADF7D3" w14:textId="77777777" w:rsidR="00486A0B" w:rsidRDefault="00486A0B" w:rsidP="00486A0B">
      <w:r>
        <w:rPr>
          <w:rStyle w:val="CommentReference"/>
        </w:rPr>
        <w:annotationRef/>
      </w:r>
      <w:r>
        <w:rPr>
          <w:color w:val="000000"/>
          <w:sz w:val="20"/>
          <w:szCs w:val="20"/>
        </w:rPr>
        <w:t>If we end up submitting to PNAS or a Nature journal, the order of the (numbered) references might not be chronological, but if the citations are spelled out in the text, they should be.</w:t>
      </w:r>
    </w:p>
  </w:comment>
  <w:comment w:id="18" w:author="Basset, Yves" w:date="2025-01-06T20:57:00Z" w:initials="YB">
    <w:p w14:paraId="17177194" w14:textId="0740E76C" w:rsidR="00505BE6" w:rsidRDefault="00505BE6" w:rsidP="00505BE6">
      <w:pPr>
        <w:pStyle w:val="CommentText"/>
      </w:pPr>
      <w:r>
        <w:rPr>
          <w:rStyle w:val="CommentReference"/>
        </w:rPr>
        <w:annotationRef/>
      </w:r>
      <w:r>
        <w:t>References always in chronological order, throughout the text</w:t>
      </w:r>
    </w:p>
  </w:comment>
  <w:comment w:id="19" w:author="Basset, Yves" w:date="2025-01-06T21:02:00Z" w:initials="YB">
    <w:p w14:paraId="46B7C530" w14:textId="77777777" w:rsidR="00505BE6" w:rsidRDefault="00505BE6" w:rsidP="00505BE6">
      <w:pPr>
        <w:pStyle w:val="CommentText"/>
      </w:pPr>
      <w:r>
        <w:rPr>
          <w:rStyle w:val="CommentReference"/>
        </w:rPr>
        <w:annotationRef/>
      </w:r>
      <w:r>
        <w:t xml:space="preserve">What about this study: Redmond, C.M., Auga, J., Bradley, G., Segar, S.T., Miller, S.E., Molem, K., Weiblen, G.D., Butterill, P.T., Maiyah, G., Hood, A.S.C., Volf, M., Jorge, L.R., Basset, Y. &amp; Novotný, V. 2019. High specialization and limited structural change in plant-herbivore networks along a successional chronosequence in tropical montane forest. </w:t>
      </w:r>
      <w:r>
        <w:rPr>
          <w:i/>
          <w:iCs/>
        </w:rPr>
        <w:t>Ecography</w:t>
      </w:r>
      <w:r>
        <w:t xml:space="preserve">, </w:t>
      </w:r>
      <w:r>
        <w:rPr>
          <w:b/>
          <w:bCs/>
        </w:rPr>
        <w:t>42</w:t>
      </w:r>
      <w:r>
        <w:t>, 162-172.</w:t>
      </w:r>
    </w:p>
  </w:comment>
  <w:comment w:id="21" w:author="Ondřej Mottl" w:date="2025-01-06T09:55:00Z" w:initials="OM">
    <w:p w14:paraId="707E6764" w14:textId="1316701C" w:rsidR="00EF38DC" w:rsidRDefault="00EF38DC" w:rsidP="00EF38DC">
      <w:pPr>
        <w:pStyle w:val="CommentText"/>
      </w:pPr>
      <w:r>
        <w:rPr>
          <w:rStyle w:val="CommentReference"/>
        </w:rPr>
        <w:annotationRef/>
      </w:r>
      <w:r>
        <w:t>It would be useful if headings of Methods mirror heading in Results</w:t>
      </w:r>
    </w:p>
  </w:comment>
  <w:comment w:id="23" w:author="Ondřej Mottl" w:date="2025-01-06T09:51:00Z" w:initials="OM">
    <w:p w14:paraId="097C5C3B" w14:textId="34AA9FD1" w:rsidR="00F90B56" w:rsidRDefault="00F90B56" w:rsidP="00F90B56">
      <w:pPr>
        <w:pStyle w:val="CommentText"/>
      </w:pPr>
      <w:r>
        <w:rPr>
          <w:rStyle w:val="CommentReference"/>
        </w:rPr>
        <w:annotationRef/>
      </w:r>
      <w:r>
        <w:t xml:space="preserve">It would be useful if the heading of Method reflect the headings for Results </w:t>
      </w:r>
    </w:p>
  </w:comment>
  <w:comment w:id="30" w:author="Ondřej Mottl" w:date="2025-01-06T10:03:00Z" w:initials="OM">
    <w:p w14:paraId="006A4A67" w14:textId="77777777" w:rsidR="00EF38DC" w:rsidRDefault="00EF38DC" w:rsidP="00EF38DC">
      <w:pPr>
        <w:pStyle w:val="CommentText"/>
      </w:pPr>
      <w:r>
        <w:rPr>
          <w:rStyle w:val="CommentReference"/>
        </w:rPr>
        <w:annotationRef/>
      </w:r>
      <w:r>
        <w:t>Maybe do a separate figure without the relationship to geographical distance? The distance-decay relationship is described much later.</w:t>
      </w:r>
    </w:p>
  </w:comment>
  <w:comment w:id="32" w:author="Ondřej Mottl" w:date="2025-01-06T09:31:00Z" w:initials="OM">
    <w:p w14:paraId="05CC8B61" w14:textId="2E6027CA" w:rsidR="001C6C58" w:rsidRDefault="001C6C58" w:rsidP="001C6C58">
      <w:pPr>
        <w:pStyle w:val="CommentText"/>
      </w:pPr>
      <w:r>
        <w:rPr>
          <w:rStyle w:val="CommentReference"/>
        </w:rPr>
        <w:annotationRef/>
      </w:r>
      <w:r>
        <w:t>Represented? Explained? I would be very careful with “causing” something.</w:t>
      </w:r>
    </w:p>
  </w:comment>
  <w:comment w:id="33" w:author="Ondřej Mottl" w:date="2025-01-06T10:10:00Z" w:initials="OM">
    <w:p w14:paraId="22A2B882" w14:textId="77777777" w:rsidR="005E062F" w:rsidRDefault="005E062F" w:rsidP="005E062F">
      <w:pPr>
        <w:pStyle w:val="CommentText"/>
      </w:pPr>
      <w:r>
        <w:rPr>
          <w:rStyle w:val="CommentReference"/>
        </w:rPr>
        <w:annotationRef/>
      </w:r>
      <w:r>
        <w:rPr>
          <w:lang w:val="el-GR"/>
        </w:rPr>
        <w:t>β</w:t>
      </w:r>
      <w:r>
        <w:rPr>
          <w:vertAlign w:val="subscript"/>
        </w:rPr>
        <w:t xml:space="preserve">SIM </w:t>
      </w:r>
      <w:r>
        <w:t>is introduced here for the first time to the reader. It should be explained more.</w:t>
      </w:r>
    </w:p>
  </w:comment>
  <w:comment w:id="34" w:author="Ondřej Mottl" w:date="2025-01-06T09:32:00Z" w:initials="OM">
    <w:p w14:paraId="1DEC7724" w14:textId="685C5F46" w:rsidR="001C6C58" w:rsidRDefault="001C6C58" w:rsidP="001C6C58">
      <w:pPr>
        <w:pStyle w:val="CommentText"/>
      </w:pPr>
      <w:r>
        <w:rPr>
          <w:rStyle w:val="CommentReference"/>
        </w:rPr>
        <w:annotationRef/>
      </w:r>
      <w:r>
        <w:t>Then show it in numbers.</w:t>
      </w:r>
    </w:p>
  </w:comment>
  <w:comment w:id="31" w:author="Ondřej Mottl" w:date="2025-01-06T09:39:00Z" w:initials="OM">
    <w:p w14:paraId="1BB52918" w14:textId="77777777" w:rsidR="00430CE7" w:rsidRDefault="00430CE7" w:rsidP="00430CE7">
      <w:pPr>
        <w:pStyle w:val="CommentText"/>
      </w:pPr>
      <w:r>
        <w:rPr>
          <w:rStyle w:val="CommentReference"/>
        </w:rPr>
        <w:annotationRef/>
      </w:r>
      <w:r>
        <w:t xml:space="preserve">Nestedness and turnover are mathematically nonsense. See: </w:t>
      </w:r>
      <w:hyperlink r:id="rId1" w:history="1">
        <w:r w:rsidRPr="00E95EE7">
          <w:rPr>
            <w:rStyle w:val="Hyperlink"/>
          </w:rPr>
          <w:t>https://www.biorxiv.org/content/10.1101/2021.07.14.452244v2</w:t>
        </w:r>
      </w:hyperlink>
      <w:r>
        <w:t xml:space="preserve"> </w:t>
      </w:r>
    </w:p>
  </w:comment>
  <w:comment w:id="37" w:author="Ondřej Mottl" w:date="2025-01-06T09:33:00Z" w:initials="OM">
    <w:p w14:paraId="4A64C8A4" w14:textId="30E1B529" w:rsidR="001C6C58" w:rsidRDefault="001C6C58" w:rsidP="001C6C58">
      <w:pPr>
        <w:pStyle w:val="CommentText"/>
      </w:pPr>
      <w:r>
        <w:rPr>
          <w:rStyle w:val="CommentReference"/>
        </w:rPr>
        <w:annotationRef/>
      </w:r>
      <w:r>
        <w:t>This needs to be moved into Methods with more details.</w:t>
      </w:r>
    </w:p>
  </w:comment>
  <w:comment w:id="38" w:author="Ondřej Mottl" w:date="2025-01-06T09:40:00Z" w:initials="OM">
    <w:p w14:paraId="56D9F1A0" w14:textId="77777777" w:rsidR="00FD1EE5" w:rsidRDefault="00FD1EE5" w:rsidP="00FD1EE5">
      <w:pPr>
        <w:pStyle w:val="CommentText"/>
      </w:pPr>
      <w:r>
        <w:rPr>
          <w:rStyle w:val="CommentReference"/>
        </w:rPr>
        <w:annotationRef/>
      </w:r>
      <w:r>
        <w:t>I am not sure if mean value is so interesting, I think that the dissimilarity matrix is more important to show.</w:t>
      </w:r>
    </w:p>
  </w:comment>
  <w:comment w:id="39" w:author="Ondřej Mottl" w:date="2025-01-06T09:47:00Z" w:initials="OM">
    <w:p w14:paraId="424BC494" w14:textId="77777777" w:rsidR="00FD1EE5" w:rsidRDefault="00FD1EE5" w:rsidP="00FD1EE5">
      <w:pPr>
        <w:pStyle w:val="CommentText"/>
      </w:pPr>
      <w:r>
        <w:rPr>
          <w:rStyle w:val="CommentReference"/>
        </w:rPr>
        <w:annotationRef/>
      </w:r>
      <w:r>
        <w:t>Is this something else than “caterpillars-subsampled”? If yes, this needs to be explained in the Methods. Moreover, this is getting complicated. I think it would be beneficial to a overview of all different datasets used (acompanied by a Table with basi information (N species, …)</w:t>
      </w:r>
    </w:p>
  </w:comment>
  <w:comment w:id="42" w:author="Ondřej Mottl" w:date="2025-01-06T09:49:00Z" w:initials="OM">
    <w:p w14:paraId="274BAB91" w14:textId="77777777" w:rsidR="00FD1EE5" w:rsidRDefault="00FD1EE5" w:rsidP="00FD1EE5">
      <w:pPr>
        <w:pStyle w:val="CommentText"/>
      </w:pPr>
      <w:r>
        <w:rPr>
          <w:rStyle w:val="CommentReference"/>
        </w:rPr>
        <w:annotationRef/>
      </w:r>
      <w:r>
        <w:t>How?</w:t>
      </w:r>
    </w:p>
  </w:comment>
  <w:comment w:id="43" w:author="Ondřej Mottl" w:date="2025-01-06T09:35:00Z" w:initials="OM">
    <w:p w14:paraId="1D88B3E0" w14:textId="3EDB3F3B" w:rsidR="001C6C58" w:rsidRDefault="001C6C58" w:rsidP="001C6C58">
      <w:pPr>
        <w:pStyle w:val="CommentText"/>
      </w:pPr>
      <w:r>
        <w:rPr>
          <w:rStyle w:val="CommentReference"/>
        </w:rPr>
        <w:annotationRef/>
      </w:r>
      <w:r>
        <w:t>If there is a line, it should be accompanied by a model (a regression). Details about that regression should be mentioned in the Methods.</w:t>
      </w:r>
    </w:p>
  </w:comment>
  <w:comment w:id="44" w:author="Ondřej Mottl" w:date="2025-01-06T10:18:00Z" w:initials="OM">
    <w:p w14:paraId="157DB307" w14:textId="77777777" w:rsidR="00DF27C1" w:rsidRDefault="00DF27C1" w:rsidP="00DF27C1">
      <w:pPr>
        <w:pStyle w:val="CommentText"/>
      </w:pPr>
      <w:r>
        <w:rPr>
          <w:rStyle w:val="CommentReference"/>
        </w:rPr>
        <w:annotationRef/>
      </w:r>
      <w:r>
        <w:t>More over, if it is a regression model, I want to see the uncertainty around them (as they will be very large and mostly overlapping).</w:t>
      </w:r>
    </w:p>
  </w:comment>
  <w:comment w:id="45" w:author="Ondřej Mottl" w:date="2025-01-06T09:34:00Z" w:initials="OM">
    <w:p w14:paraId="406EBEFA" w14:textId="66E6FA50" w:rsidR="001C6C58" w:rsidRDefault="001C6C58" w:rsidP="001C6C58">
      <w:pPr>
        <w:pStyle w:val="CommentText"/>
      </w:pPr>
      <w:r>
        <w:rPr>
          <w:rStyle w:val="CommentReference"/>
        </w:rPr>
        <w:annotationRef/>
      </w:r>
      <w:r>
        <w:t>The X-axis si missing a label</w:t>
      </w:r>
    </w:p>
  </w:comment>
  <w:comment w:id="46" w:author="Ondřej Mottl" w:date="2025-01-06T09:36:00Z" w:initials="OM">
    <w:p w14:paraId="2223AB67" w14:textId="77777777" w:rsidR="001C6C58" w:rsidRDefault="001C6C58" w:rsidP="001C6C58">
      <w:pPr>
        <w:pStyle w:val="CommentText"/>
      </w:pPr>
      <w:r>
        <w:rPr>
          <w:rStyle w:val="CommentReference"/>
        </w:rPr>
        <w:annotationRef/>
      </w:r>
      <w:r>
        <w:t>It should be specified that each point is a site-pair.</w:t>
      </w:r>
    </w:p>
  </w:comment>
  <w:comment w:id="47" w:author="Ondřej Mottl" w:date="2025-01-06T09:29:00Z" w:initials="OM">
    <w:p w14:paraId="414F8537" w14:textId="58D2C1FC" w:rsidR="00EB650D" w:rsidRDefault="00EB650D" w:rsidP="00EB650D">
      <w:pPr>
        <w:pStyle w:val="CommentText"/>
      </w:pPr>
      <w:r>
        <w:rPr>
          <w:rStyle w:val="CommentReference"/>
        </w:rPr>
        <w:annotationRef/>
      </w:r>
      <w:r>
        <w:t>There is not a single word about subsampling caterpillars in the Methods.</w:t>
      </w:r>
    </w:p>
  </w:comment>
  <w:comment w:id="48" w:author="Ondřej Mottl" w:date="2025-01-06T10:11:00Z" w:initials="OM">
    <w:p w14:paraId="1B549FE7" w14:textId="77777777" w:rsidR="005E062F" w:rsidRDefault="005E062F" w:rsidP="005E062F">
      <w:pPr>
        <w:pStyle w:val="CommentText"/>
      </w:pPr>
      <w:r>
        <w:rPr>
          <w:rStyle w:val="CommentReference"/>
        </w:rPr>
        <w:annotationRef/>
      </w:r>
      <w:r>
        <w:t>Aberrations SOR, CS, and BC are introduces here but it should be explained somewhere else first in the text.</w:t>
      </w:r>
    </w:p>
  </w:comment>
  <w:comment w:id="50" w:author="Ondřej Mottl" w:date="2025-01-06T09:35:00Z" w:initials="OM">
    <w:p w14:paraId="7507B3D0" w14:textId="17F91AF7" w:rsidR="001C6C58" w:rsidRDefault="001C6C58" w:rsidP="001C6C58">
      <w:pPr>
        <w:pStyle w:val="CommentText"/>
      </w:pPr>
      <w:r>
        <w:rPr>
          <w:rStyle w:val="CommentReference"/>
        </w:rPr>
        <w:annotationRef/>
      </w:r>
      <w:r>
        <w:t>This should be also in Methods.</w:t>
      </w:r>
    </w:p>
  </w:comment>
  <w:comment w:id="52" w:author="Ondřej Mottl" w:date="2025-01-06T09:56:00Z" w:initials="OM">
    <w:p w14:paraId="206E9D93" w14:textId="77777777" w:rsidR="00EF38DC" w:rsidRDefault="00EF38DC" w:rsidP="00EF38DC">
      <w:pPr>
        <w:pStyle w:val="CommentText"/>
      </w:pPr>
      <w:r>
        <w:rPr>
          <w:rStyle w:val="CommentReference"/>
        </w:rPr>
        <w:annotationRef/>
      </w:r>
      <w:r>
        <w:t>This feels more like a Discussion.</w:t>
      </w:r>
    </w:p>
  </w:comment>
  <w:comment w:id="55" w:author="Miller, Scott" w:date="2025-01-09T18:24:00Z" w:initials="MS">
    <w:p w14:paraId="1DC65D86" w14:textId="77777777" w:rsidR="00F26A06" w:rsidRDefault="00F26A06" w:rsidP="00F26A06">
      <w:pPr>
        <w:pStyle w:val="CommentText"/>
      </w:pPr>
      <w:r>
        <w:rPr>
          <w:rStyle w:val="CommentReference"/>
        </w:rPr>
        <w:annotationRef/>
      </w:r>
      <w:r>
        <w:t>What is a concrete parasitoid?</w:t>
      </w:r>
    </w:p>
  </w:comment>
  <w:comment w:id="58" w:author="Ondřej Mottl" w:date="2025-01-06T09:57:00Z" w:initials="OM">
    <w:p w14:paraId="412FF1C9" w14:textId="2A9749A9" w:rsidR="00EF38DC" w:rsidRDefault="00EF38DC" w:rsidP="00EF38DC">
      <w:pPr>
        <w:pStyle w:val="CommentText"/>
      </w:pPr>
      <w:r>
        <w:rPr>
          <w:rStyle w:val="CommentReference"/>
        </w:rPr>
        <w:annotationRef/>
      </w:r>
      <w:r>
        <w:t>This is not mentioned in the Methods. How exactly this was done?</w:t>
      </w:r>
    </w:p>
  </w:comment>
  <w:comment w:id="61" w:author="Ondřej Mottl" w:date="2025-01-06T09:59:00Z" w:initials="OM">
    <w:p w14:paraId="37D03058" w14:textId="77777777" w:rsidR="00EF38DC" w:rsidRDefault="00EF38DC" w:rsidP="00EF38DC">
      <w:pPr>
        <w:pStyle w:val="CommentText"/>
      </w:pPr>
      <w:r>
        <w:rPr>
          <w:rStyle w:val="CommentReference"/>
        </w:rPr>
        <w:annotationRef/>
      </w:r>
      <w:r>
        <w:t>Move to Methods?</w:t>
      </w:r>
    </w:p>
  </w:comment>
  <w:comment w:id="68" w:author="Ondřej Mottl" w:date="2025-01-06T10:01:00Z" w:initials="OM">
    <w:p w14:paraId="25E91D29" w14:textId="77777777" w:rsidR="00EF38DC" w:rsidRDefault="00EF38DC" w:rsidP="00EF38DC">
      <w:pPr>
        <w:pStyle w:val="CommentText"/>
      </w:pPr>
      <w:r>
        <w:rPr>
          <w:rStyle w:val="CommentReference"/>
        </w:rPr>
        <w:annotationRef/>
      </w:r>
      <w:r>
        <w:t xml:space="preserve">The X-axis label is missing. The significance is missing from figure label AND from Method section. </w:t>
      </w:r>
    </w:p>
  </w:comment>
  <w:comment w:id="69" w:author="Ondřej Mottl" w:date="2025-01-06T10:00:00Z" w:initials="OM">
    <w:p w14:paraId="1091111D" w14:textId="5D2FAF60" w:rsidR="00EF38DC" w:rsidRDefault="00EF38DC" w:rsidP="00EF38DC">
      <w:pPr>
        <w:pStyle w:val="CommentText"/>
      </w:pPr>
      <w:r>
        <w:rPr>
          <w:rStyle w:val="CommentReference"/>
        </w:rPr>
        <w:annotationRef/>
      </w:r>
      <w:r>
        <w:t>This should be explained in the Methods</w:t>
      </w:r>
    </w:p>
  </w:comment>
  <w:comment w:id="71" w:author="Jan" w:date="2024-09-06T13:46:00Z" w:initials="J">
    <w:p w14:paraId="52C5E912" w14:textId="424467FB" w:rsidR="00BE7358" w:rsidRDefault="00BE7358">
      <w:pPr>
        <w:pStyle w:val="CommentText"/>
      </w:pPr>
      <w:r>
        <w:rPr>
          <w:rStyle w:val="CommentReference"/>
        </w:rPr>
        <w:annotationRef/>
      </w:r>
      <w:r>
        <w:t>We don’t know how to meaningfully discuss the change with distance (in addition to already higher beta diversity), so we’ve put it at the end of empirical results. Any advice would be appreciated.</w:t>
      </w:r>
    </w:p>
  </w:comment>
  <w:comment w:id="73" w:author="Ondřej Mottl" w:date="2025-01-06T10:18:00Z" w:initials="OM">
    <w:p w14:paraId="70739731" w14:textId="77777777" w:rsidR="00DF27C1" w:rsidRDefault="00DF27C1" w:rsidP="00DF27C1">
      <w:pPr>
        <w:pStyle w:val="CommentText"/>
      </w:pPr>
      <w:r>
        <w:rPr>
          <w:rStyle w:val="CommentReference"/>
        </w:rPr>
        <w:annotationRef/>
      </w:r>
      <w:r>
        <w:t>Why the assumption of linear trend? I would expect non-linear (as it is know from distance-decay patterns).</w:t>
      </w:r>
    </w:p>
  </w:comment>
  <w:comment w:id="75" w:author="Ondřej Mottl" w:date="2025-01-06T10:06:00Z" w:initials="OM">
    <w:p w14:paraId="764978DA" w14:textId="30468DCE" w:rsidR="005E062F" w:rsidRDefault="005E062F" w:rsidP="005E062F">
      <w:pPr>
        <w:pStyle w:val="CommentText"/>
      </w:pPr>
      <w:r>
        <w:rPr>
          <w:rStyle w:val="CommentReference"/>
        </w:rPr>
        <w:annotationRef/>
      </w:r>
      <w:r>
        <w:t>It is not specified how the p-value was estimated. I am not a big fan of P-values. In this case, we can actually extract the alpha and beta coefficients form the regression to say something meaningful (e.g. the similarity halves every XXX kilometers).</w:t>
      </w:r>
    </w:p>
  </w:comment>
  <w:comment w:id="83" w:author="Ondřej Mottl" w:date="2025-01-06T10:08:00Z" w:initials="OM">
    <w:p w14:paraId="32848DFC" w14:textId="77777777" w:rsidR="005E062F" w:rsidRDefault="005E062F" w:rsidP="005E062F">
      <w:pPr>
        <w:pStyle w:val="CommentText"/>
      </w:pPr>
      <w:r>
        <w:rPr>
          <w:rStyle w:val="CommentReference"/>
        </w:rPr>
        <w:annotationRef/>
      </w:r>
      <w:r>
        <w:t>This is the first time the CS is introduces to the reader. It should be explained somewhere else of use Chao-Sorensen. Same for the other aberrations.</w:t>
      </w:r>
    </w:p>
  </w:comment>
  <w:comment w:id="76" w:author="Ondřej Mottl" w:date="2025-01-06T10:16:00Z" w:initials="OM">
    <w:p w14:paraId="784A9C25" w14:textId="77777777" w:rsidR="00DF27C1" w:rsidRDefault="00DF27C1" w:rsidP="00DF27C1">
      <w:pPr>
        <w:pStyle w:val="CommentText"/>
      </w:pPr>
      <w:r>
        <w:rPr>
          <w:rStyle w:val="CommentReference"/>
        </w:rPr>
        <w:annotationRef/>
      </w:r>
      <w:r>
        <w:t>Is this a test for statistical difference between regression models?</w:t>
      </w:r>
    </w:p>
  </w:comment>
  <w:comment w:id="90" w:author="Jan" w:date="2024-05-09T15:55:00Z" w:initials="">
    <w:p w14:paraId="6E997661" w14:textId="3CD179BA" w:rsidR="00BE7358" w:rsidRDefault="00BE7358">
      <w:pPr>
        <w:widowControl w:val="0"/>
        <w:pBdr>
          <w:top w:val="nil"/>
          <w:left w:val="nil"/>
          <w:bottom w:val="nil"/>
          <w:right w:val="nil"/>
          <w:between w:val="nil"/>
        </w:pBdr>
        <w:spacing w:line="240" w:lineRule="auto"/>
        <w:rPr>
          <w:color w:val="000000"/>
        </w:rPr>
      </w:pPr>
      <w:r>
        <w:rPr>
          <w:color w:val="000000"/>
        </w:rPr>
        <w:t>Ace, some more specific quantification of “particularly high”? E.g. compared to what ratio of colonization and extinction rates is usually used in these models and why?</w:t>
      </w:r>
    </w:p>
    <w:p w14:paraId="00000201" w14:textId="161EB401" w:rsidR="00BE7358" w:rsidRDefault="00BE7358">
      <w:pPr>
        <w:widowControl w:val="0"/>
        <w:pBdr>
          <w:top w:val="nil"/>
          <w:left w:val="nil"/>
          <w:bottom w:val="nil"/>
          <w:right w:val="nil"/>
          <w:between w:val="nil"/>
        </w:pBdr>
        <w:spacing w:line="240" w:lineRule="auto"/>
        <w:rPr>
          <w:color w:val="000000"/>
        </w:rPr>
      </w:pPr>
      <w:r>
        <w:rPr>
          <w:color w:val="000000"/>
        </w:rPr>
        <w:t>Also, in the methods or discussion we need to say why we (you) use the particular range of parameter space.</w:t>
      </w:r>
    </w:p>
  </w:comment>
  <w:comment w:id="89" w:author="Jan" w:date="2024-11-05T15:27:00Z" w:initials="J">
    <w:p w14:paraId="54C7CD12" w14:textId="620E4D0B" w:rsidR="00BE7358" w:rsidRDefault="00BE7358">
      <w:pPr>
        <w:pStyle w:val="CommentText"/>
      </w:pPr>
      <w:r>
        <w:rPr>
          <w:rStyle w:val="CommentReference"/>
        </w:rPr>
        <w:annotationRef/>
      </w:r>
      <w:r>
        <w:t>Ace, would it be possible to compute enemy-free space as we do it above for the real data (fraction of sites where a caterpillar is parasitized) at different settings of the model to see which parameter values lead most closely to the amount of enemy-free space we are observing? This only concerns the green and dark green region as parasitoid metapopulation must be viable.</w:t>
      </w:r>
    </w:p>
  </w:comment>
  <w:comment w:id="91" w:author="Ondřej Mottl" w:date="2025-01-06T10:21:00Z" w:initials="OM">
    <w:p w14:paraId="35E21146" w14:textId="77777777" w:rsidR="00DF27C1" w:rsidRDefault="00DF27C1" w:rsidP="00DF27C1">
      <w:pPr>
        <w:pStyle w:val="CommentText"/>
        <w:numPr>
          <w:ilvl w:val="0"/>
          <w:numId w:val="7"/>
        </w:numPr>
      </w:pPr>
      <w:r>
        <w:rPr>
          <w:rStyle w:val="CommentReference"/>
        </w:rPr>
        <w:annotationRef/>
      </w:r>
      <w:r>
        <w:t>And (B) labels are missing in the figure. The Font size of B is very small (unreadable)</w:t>
      </w:r>
    </w:p>
  </w:comment>
  <w:comment w:id="92" w:author="Jan" w:date="2024-11-05T15:34:00Z" w:initials="J">
    <w:p w14:paraId="5BB77B5A" w14:textId="565F2182" w:rsidR="00BE7358" w:rsidRDefault="00BE7358">
      <w:pPr>
        <w:pStyle w:val="CommentText"/>
      </w:pPr>
      <w:r>
        <w:t xml:space="preserve">Ace, </w:t>
      </w:r>
      <w:r>
        <w:rPr>
          <w:rStyle w:val="CommentReference"/>
        </w:rPr>
        <w:annotationRef/>
      </w:r>
      <w:r>
        <w:t>we may need to discuss the best way for using the terms site, patch, plant here so that it makes most sense with the model and we need to clarify this in the methods. When could you do a zoom?</w:t>
      </w:r>
    </w:p>
  </w:comment>
  <w:comment w:id="94" w:author="Libra Martin" w:date="2025-01-05T23:21:00Z" w:initials="ML">
    <w:p w14:paraId="64AD063B" w14:textId="77777777" w:rsidR="00FD22DE" w:rsidRDefault="00FD22DE" w:rsidP="00FD22DE">
      <w:r>
        <w:rPr>
          <w:rStyle w:val="CommentReference"/>
        </w:rPr>
        <w:annotationRef/>
      </w:r>
      <w:r>
        <w:rPr>
          <w:sz w:val="20"/>
          <w:szCs w:val="20"/>
        </w:rPr>
        <w:t>In case we wanted to put a number on this, it is about 2.1x higher than in caterpillars. Averaged across the three indices (2.1 = mean of 3.8x (CS) + 1.4x (Sorensen) + 1.1x (BC). Pereira 2019 uses this multiplicative comparison, but we are not sure that one can do this with the beta diversity indexes. So we just kept saying beta diversity is “higher” in the text.</w:t>
      </w:r>
    </w:p>
  </w:comment>
  <w:comment w:id="100" w:author="Basset, Yves" w:date="2025-01-06T21:10:00Z" w:initials="YB">
    <w:p w14:paraId="7C2AE3B4" w14:textId="77777777" w:rsidR="001C7B4F" w:rsidRDefault="001C7B4F" w:rsidP="001C7B4F">
      <w:pPr>
        <w:pStyle w:val="CommentText"/>
      </w:pPr>
      <w:r>
        <w:rPr>
          <w:rStyle w:val="CommentReference"/>
        </w:rPr>
        <w:annotationRef/>
      </w:r>
      <w:r>
        <w:t>Please discount that it could be due to insufficient sample size</w:t>
      </w:r>
    </w:p>
  </w:comment>
  <w:comment w:id="101" w:author="Basset, Yves" w:date="2025-01-06T21:11:00Z" w:initials="YB">
    <w:p w14:paraId="70DAF1D9" w14:textId="77777777" w:rsidR="001C7B4F" w:rsidRDefault="001C7B4F" w:rsidP="001C7B4F">
      <w:pPr>
        <w:pStyle w:val="CommentText"/>
      </w:pPr>
      <w:r>
        <w:rPr>
          <w:rStyle w:val="CommentReference"/>
        </w:rPr>
        <w:annotationRef/>
      </w:r>
      <w:r>
        <w:t>Relatively?</w:t>
      </w:r>
    </w:p>
  </w:comment>
  <w:comment w:id="103" w:author="Basset, Yves" w:date="2025-01-06T21:12:00Z" w:initials="YB">
    <w:p w14:paraId="47273CA2" w14:textId="77777777" w:rsidR="008E4095" w:rsidRDefault="008E4095" w:rsidP="008E4095">
      <w:pPr>
        <w:pStyle w:val="CommentText"/>
      </w:pPr>
      <w:r>
        <w:rPr>
          <w:rStyle w:val="CommentReference"/>
        </w:rPr>
        <w:annotationRef/>
      </w:r>
      <w:r>
        <w:t>Do not write such short paragraphs as this is a waste of space</w:t>
      </w:r>
    </w:p>
  </w:comment>
  <w:comment w:id="104" w:author="Jan" w:date="2024-11-05T17:04:00Z" w:initials="J">
    <w:p w14:paraId="0398337B" w14:textId="0C93E6C6" w:rsidR="00BE7358" w:rsidRDefault="00BE7358">
      <w:pPr>
        <w:pStyle w:val="CommentText"/>
      </w:pPr>
      <w:r>
        <w:rPr>
          <w:rStyle w:val="CommentReference"/>
        </w:rPr>
        <w:annotationRef/>
      </w:r>
      <w:r>
        <w:t>Vojta, is it believable like this? If not, please suggest edits.</w:t>
      </w:r>
    </w:p>
  </w:comment>
  <w:comment w:id="105" w:author="Miller, Scott" w:date="2025-01-09T18:32:00Z" w:initials="MS">
    <w:p w14:paraId="79DD8C4E" w14:textId="77777777" w:rsidR="00F26A06" w:rsidRDefault="00F26A06" w:rsidP="00F26A06">
      <w:pPr>
        <w:pStyle w:val="CommentText"/>
      </w:pPr>
      <w:r>
        <w:rPr>
          <w:rStyle w:val="CommentReference"/>
        </w:rPr>
        <w:annotationRef/>
      </w:r>
      <w:r>
        <w:t>Sounds like a very specialised system compared to ours, e.g,, internal feeders in flowers of one plant family?  Don’t think its reasonable to compare that to our system!  Also cerrado is seasonal savanna-like habitat quite different from our system.</w:t>
      </w:r>
    </w:p>
  </w:comment>
  <w:comment w:id="111" w:author="Basset, Yves" w:date="2025-01-06T21:14:00Z" w:initials="YB">
    <w:p w14:paraId="63E07B05" w14:textId="491D84EA" w:rsidR="008E4095" w:rsidRDefault="008E4095" w:rsidP="008E4095">
      <w:pPr>
        <w:pStyle w:val="CommentText"/>
      </w:pPr>
      <w:r>
        <w:rPr>
          <w:rStyle w:val="CommentReference"/>
        </w:rPr>
        <w:annotationRef/>
      </w:r>
      <w:r>
        <w:t>Was it really in this study?</w:t>
      </w:r>
    </w:p>
  </w:comment>
  <w:comment w:id="118" w:author="Jan" w:date="2024-06-18T12:37:00Z" w:initials="J">
    <w:p w14:paraId="06A0D19F" w14:textId="52D0C6B1" w:rsidR="00BE7358" w:rsidRDefault="00BE7358" w:rsidP="004C1ABA">
      <w:pPr>
        <w:pStyle w:val="CommentText"/>
      </w:pPr>
      <w:r>
        <w:rPr>
          <w:rStyle w:val="CommentReference"/>
        </w:rPr>
        <w:annotationRef/>
      </w:r>
      <w:r>
        <w:t>Keep this general sentence or cut it? It’s not very exciting.</w:t>
      </w:r>
    </w:p>
  </w:comment>
  <w:comment w:id="120" w:author="Whitfield, Jim" w:date="2025-01-07T14:33:00Z" w:initials="MOU">
    <w:p w14:paraId="43367BFA" w14:textId="77777777" w:rsidR="001970FC" w:rsidRDefault="001970FC" w:rsidP="001970FC">
      <w:r>
        <w:rPr>
          <w:rStyle w:val="CommentReference"/>
        </w:rPr>
        <w:annotationRef/>
      </w:r>
      <w:r>
        <w:rPr>
          <w:color w:val="000000"/>
          <w:sz w:val="20"/>
          <w:szCs w:val="20"/>
        </w:rPr>
        <w:t>I agree. Delete it. I’ve suggested a way to combine the first two sentences. Feel free to rewrite if it no longer means what you intended.</w:t>
      </w:r>
    </w:p>
  </w:comment>
  <w:comment w:id="126" w:author="Jan" w:date="2024-05-08T21:26:00Z" w:initials="">
    <w:p w14:paraId="59916E16" w14:textId="75E6D903" w:rsidR="00BE7358" w:rsidRPr="004043BE" w:rsidRDefault="00BE7358" w:rsidP="00DA3EF9">
      <w:pPr>
        <w:widowControl w:val="0"/>
        <w:pBdr>
          <w:top w:val="nil"/>
          <w:left w:val="nil"/>
          <w:bottom w:val="nil"/>
          <w:right w:val="nil"/>
          <w:between w:val="nil"/>
        </w:pBdr>
        <w:spacing w:line="240" w:lineRule="auto"/>
        <w:rPr>
          <w:color w:val="000000"/>
        </w:rPr>
      </w:pPr>
      <w:r w:rsidRPr="004043BE">
        <w:rPr>
          <w:color w:val="000000"/>
        </w:rPr>
        <w:t>This was unknown – make clear it was unknown. It’s a norm, rather than an exception</w:t>
      </w:r>
    </w:p>
  </w:comment>
  <w:comment w:id="127" w:author="Basset, Yves" w:date="2025-01-06T21:18:00Z" w:initials="YB">
    <w:p w14:paraId="48BEEA28" w14:textId="77777777" w:rsidR="00D51FAF" w:rsidRDefault="00D51FAF" w:rsidP="00D51FAF">
      <w:pPr>
        <w:pStyle w:val="CommentText"/>
      </w:pPr>
      <w:r>
        <w:rPr>
          <w:rStyle w:val="CommentReference"/>
        </w:rPr>
        <w:annotationRef/>
      </w:r>
      <w:r>
        <w:t xml:space="preserve">Overall what were levels of parasitism? </w:t>
      </w:r>
    </w:p>
  </w:comment>
  <w:comment w:id="124" w:author="Jan" w:date="2024-11-05T17:28:00Z" w:initials="J">
    <w:p w14:paraId="1822C714" w14:textId="79054772" w:rsidR="00BE7358" w:rsidRPr="004043BE" w:rsidRDefault="00BE7358">
      <w:pPr>
        <w:pStyle w:val="CommentText"/>
      </w:pPr>
      <w:r>
        <w:rPr>
          <w:rStyle w:val="CommentReference"/>
        </w:rPr>
        <w:annotationRef/>
      </w:r>
      <w:r>
        <w:t>Discuss this with literature, any tips?</w:t>
      </w:r>
    </w:p>
  </w:comment>
  <w:comment w:id="125" w:author="Miller, Scott" w:date="2025-01-11T13:39:00Z" w:initials="SM">
    <w:p w14:paraId="19E938DB" w14:textId="77777777" w:rsidR="00326067" w:rsidRDefault="00326067" w:rsidP="00326067">
      <w:pPr>
        <w:pStyle w:val="CommentText"/>
      </w:pPr>
      <w:r>
        <w:rPr>
          <w:rStyle w:val="CommentReference"/>
        </w:rPr>
        <w:annotationRef/>
      </w:r>
      <w:r>
        <w:t>Regarding localities free from all parasitoids, are we confident about the parasite sampling effort there, and that the parasitoids were not either missed or lost in the field?</w:t>
      </w:r>
    </w:p>
  </w:comment>
  <w:comment w:id="129" w:author="Jan" w:date="2024-11-14T16:30:00Z" w:initials="J">
    <w:p w14:paraId="56E957C2" w14:textId="22F3D8B6" w:rsidR="00BE7358" w:rsidRPr="0032555D" w:rsidRDefault="00BE7358">
      <w:pPr>
        <w:pStyle w:val="CommentText"/>
      </w:pPr>
      <w:r>
        <w:rPr>
          <w:rStyle w:val="CommentReference"/>
        </w:rPr>
        <w:annotationRef/>
      </w:r>
      <w:r w:rsidRPr="0032555D">
        <w:rPr>
          <w:color w:val="000000"/>
        </w:rPr>
        <w:t>Ace – this is something which would be worth getting from the model and showing: How quick are the occupancy changes of caterpillars and parasitoids (on average) at the distinctly coloured parts of Figure 3? This could be a third panel of that figure. It would nicely support a major aspect of the results.</w:t>
      </w:r>
    </w:p>
  </w:comment>
  <w:comment w:id="130" w:author="Basset, Yves" w:date="2025-01-06T21:20:00Z" w:initials="YB">
    <w:p w14:paraId="5B1732A1" w14:textId="77777777" w:rsidR="00D51FAF" w:rsidRDefault="00D51FAF" w:rsidP="00D51FAF">
      <w:pPr>
        <w:pStyle w:val="CommentText"/>
      </w:pPr>
      <w:r>
        <w:rPr>
          <w:rStyle w:val="CommentReference"/>
        </w:rPr>
        <w:annotationRef/>
      </w:r>
      <w:r>
        <w:t>OK</w:t>
      </w:r>
    </w:p>
  </w:comment>
  <w:comment w:id="135" w:author="Miller, Scott" w:date="2025-01-11T13:44:00Z" w:initials="SM">
    <w:p w14:paraId="4897F401" w14:textId="77777777" w:rsidR="00053C55" w:rsidRDefault="00053C55" w:rsidP="00053C55">
      <w:pPr>
        <w:pStyle w:val="CommentText"/>
      </w:pPr>
      <w:r>
        <w:rPr>
          <w:rStyle w:val="CommentReference"/>
        </w:rPr>
        <w:annotationRef/>
      </w:r>
      <w:r>
        <w:t>This seems like an odd metric?  Does this mean 43% of the sites at which a Lep species occurred had multiple parasites?  Or something else?</w:t>
      </w:r>
    </w:p>
  </w:comment>
  <w:comment w:id="140" w:author="Jan" w:date="2024-06-14T11:05:00Z" w:initials="J">
    <w:p w14:paraId="6731B6C8" w14:textId="642DC16A" w:rsidR="00BE7358" w:rsidRPr="00B20E8F" w:rsidRDefault="00BE7358" w:rsidP="004C1ABA">
      <w:pPr>
        <w:pStyle w:val="CommentText"/>
        <w:rPr>
          <w:b/>
        </w:rPr>
      </w:pPr>
      <w:r>
        <w:rPr>
          <w:rStyle w:val="CommentReference"/>
        </w:rPr>
        <w:annotationRef/>
      </w:r>
      <w:r w:rsidRPr="00B20E8F">
        <w:rPr>
          <w:b/>
        </w:rPr>
        <w:t>Anyone: Relate this to other work done on cascading beta diversity – is there any? I don’t know about any.</w:t>
      </w:r>
    </w:p>
  </w:comment>
  <w:comment w:id="141" w:author="Jan" w:date="2024-06-14T12:15:00Z" w:initials="J">
    <w:p w14:paraId="26647319" w14:textId="16719463" w:rsidR="00BE7358" w:rsidRDefault="00BE7358" w:rsidP="00A56D5C">
      <w:r>
        <w:rPr>
          <w:rStyle w:val="CommentReference"/>
        </w:rPr>
        <w:annotationRef/>
      </w:r>
      <w:r>
        <w:rPr>
          <w:sz w:val="20"/>
          <w:szCs w:val="20"/>
        </w:rPr>
        <w:t>Vojta, George, Scott, any comment on what we found in the Craft paper means in connection with the data presented here?</w:t>
      </w:r>
    </w:p>
  </w:comment>
  <w:comment w:id="145" w:author="Miller, Scott" w:date="2025-01-11T13:49:00Z" w:initials="SM">
    <w:p w14:paraId="574DE6B9" w14:textId="77777777" w:rsidR="001C196D" w:rsidRDefault="001C196D" w:rsidP="001C196D">
      <w:pPr>
        <w:pStyle w:val="CommentText"/>
      </w:pPr>
      <w:r>
        <w:rPr>
          <w:rStyle w:val="CommentReference"/>
        </w:rPr>
        <w:annotationRef/>
      </w:r>
      <w:r>
        <w:t>I think this is too strong a statement.  Our data do not address impact of patchiness, and we acknowledge that we do not know anything about the dispersal abilities of the parasitoids.</w:t>
      </w:r>
    </w:p>
  </w:comment>
  <w:comment w:id="149" w:author="Ondřej Mottl" w:date="2025-01-06T08:30:00Z" w:initials="OM">
    <w:p w14:paraId="3B907A3F" w14:textId="0924C609" w:rsidR="00F61317" w:rsidRDefault="00F61317" w:rsidP="00F61317">
      <w:pPr>
        <w:pStyle w:val="CommentText"/>
      </w:pPr>
      <w:r>
        <w:rPr>
          <w:rStyle w:val="CommentReference"/>
        </w:rPr>
        <w:annotationRef/>
      </w:r>
      <w:r>
        <w:t>This is more like Results.</w:t>
      </w:r>
    </w:p>
  </w:comment>
  <w:comment w:id="151" w:author="Ondřej Mottl" w:date="2025-01-06T08:37:00Z" w:initials="OM">
    <w:p w14:paraId="07E0C27D" w14:textId="77777777" w:rsidR="004005FA" w:rsidRDefault="004005FA" w:rsidP="004005FA">
      <w:pPr>
        <w:pStyle w:val="CommentText"/>
      </w:pPr>
      <w:r>
        <w:rPr>
          <w:rStyle w:val="CommentReference"/>
        </w:rPr>
        <w:annotationRef/>
      </w:r>
      <w:r>
        <w:t>Figures and Legends should be placed at the end. See Template from PNAS here:</w:t>
      </w:r>
      <w:r>
        <w:br/>
      </w:r>
      <w:r>
        <w:br/>
      </w:r>
      <w:hyperlink r:id="rId2" w:history="1">
        <w:r w:rsidRPr="000066F8">
          <w:rPr>
            <w:rStyle w:val="Hyperlink"/>
          </w:rPr>
          <w:t>https://www.pnas.org/pb-assets/authors/PNASTemplateforMainManuscript-1645821915200.docx</w:t>
        </w:r>
      </w:hyperlink>
    </w:p>
  </w:comment>
  <w:comment w:id="161" w:author="Ondřej Mottl" w:date="2025-01-06T08:31:00Z" w:initials="OM">
    <w:p w14:paraId="601ED262" w14:textId="5791085E" w:rsidR="00F61317" w:rsidRDefault="00F61317" w:rsidP="00F61317">
      <w:pPr>
        <w:pStyle w:val="CommentText"/>
      </w:pPr>
      <w:r>
        <w:rPr>
          <w:rStyle w:val="CommentReference"/>
        </w:rPr>
        <w:annotationRef/>
      </w:r>
      <w:r>
        <w:t>We should give justification why</w:t>
      </w:r>
    </w:p>
  </w:comment>
  <w:comment w:id="164" w:author="Jan" w:date="2024-06-21T09:45:00Z" w:initials="J">
    <w:p w14:paraId="74975631" w14:textId="6C9C8FEC" w:rsidR="00BE7358" w:rsidRDefault="00BE7358" w:rsidP="00013B8A">
      <w:pPr>
        <w:pStyle w:val="CommentText"/>
      </w:pPr>
      <w:r>
        <w:rPr>
          <w:rStyle w:val="CommentReference"/>
        </w:rPr>
        <w:annotationRef/>
      </w:r>
      <w:r>
        <w:t>Vojta, or is there a different reason?</w:t>
      </w:r>
    </w:p>
  </w:comment>
  <w:comment w:id="162" w:author="Ondřej Mottl" w:date="2025-01-06T08:33:00Z" w:initials="OM">
    <w:p w14:paraId="1271035A" w14:textId="77777777" w:rsidR="00F61317" w:rsidRDefault="00F61317" w:rsidP="00F61317">
      <w:pPr>
        <w:pStyle w:val="CommentText"/>
      </w:pPr>
      <w:r>
        <w:rPr>
          <w:rStyle w:val="CommentReference"/>
        </w:rPr>
        <w:annotationRef/>
      </w:r>
      <w:r>
        <w:t>This is really complicated and I would made a separate paragraph later to explain this AFTER the general sampling was explained.</w:t>
      </w:r>
    </w:p>
  </w:comment>
  <w:comment w:id="163" w:author="Miller, Scott" w:date="2025-01-11T13:51:00Z" w:initials="SM">
    <w:p w14:paraId="2D813510" w14:textId="77777777" w:rsidR="00137674" w:rsidRDefault="00137674" w:rsidP="00137674">
      <w:pPr>
        <w:pStyle w:val="CommentText"/>
      </w:pPr>
      <w:r>
        <w:rPr>
          <w:rStyle w:val="CommentReference"/>
        </w:rPr>
        <w:annotationRef/>
      </w:r>
      <w:r>
        <w:t>Agree - second Ohu sampling text is confusing</w:t>
      </w:r>
    </w:p>
  </w:comment>
  <w:comment w:id="165" w:author="Basset, Yves" w:date="2025-01-06T21:25:00Z" w:initials="YB">
    <w:p w14:paraId="1AB50856" w14:textId="3C1ED3D5" w:rsidR="00D51FAF" w:rsidRDefault="00D51FAF" w:rsidP="00D51FAF">
      <w:pPr>
        <w:pStyle w:val="CommentText"/>
      </w:pPr>
      <w:r>
        <w:rPr>
          <w:rStyle w:val="CommentReference"/>
        </w:rPr>
        <w:annotationRef/>
      </w:r>
      <w:r>
        <w:t>What happened when parasitoids were reared from unidentified caterpillars? Worth explaining caterpillar IDs?</w:t>
      </w:r>
    </w:p>
  </w:comment>
  <w:comment w:id="171" w:author="Basset, Yves" w:date="2025-01-06T21:26:00Z" w:initials="YB">
    <w:p w14:paraId="504E2DD2" w14:textId="77777777" w:rsidR="00D51FAF" w:rsidRDefault="00D51FAF" w:rsidP="00D51FAF">
      <w:pPr>
        <w:pStyle w:val="CommentText"/>
      </w:pPr>
      <w:r>
        <w:rPr>
          <w:rStyle w:val="CommentReference"/>
        </w:rPr>
        <w:annotationRef/>
      </w:r>
      <w:r>
        <w:t>OK!</w:t>
      </w:r>
    </w:p>
  </w:comment>
  <w:comment w:id="172" w:author="Libra Martin" w:date="2025-01-02T21:52:00Z" w:initials="ML">
    <w:p w14:paraId="2A681F7F" w14:textId="6EFB192B" w:rsidR="00AD219D" w:rsidRDefault="00AD219D" w:rsidP="00AD219D">
      <w:r>
        <w:rPr>
          <w:rStyle w:val="CommentReference"/>
        </w:rPr>
        <w:annotationRef/>
      </w:r>
      <w:r>
        <w:rPr>
          <w:sz w:val="20"/>
          <w:szCs w:val="20"/>
        </w:rPr>
        <w:t>This will be included in table in BOLD</w:t>
      </w:r>
    </w:p>
  </w:comment>
  <w:comment w:id="175" w:author="Ondřej Mottl" w:date="2025-01-06T08:45:00Z" w:initials="OM">
    <w:p w14:paraId="62396104" w14:textId="77777777" w:rsidR="004005FA" w:rsidRDefault="004005FA" w:rsidP="004005FA">
      <w:pPr>
        <w:pStyle w:val="CommentText"/>
      </w:pPr>
      <w:r>
        <w:rPr>
          <w:rStyle w:val="CommentReference"/>
        </w:rPr>
        <w:annotationRef/>
      </w:r>
      <w:r>
        <w:t xml:space="preserve">@Martin, you can already make a DRAFT of ZENODO and create a link to share with all co-authors. </w:t>
      </w:r>
      <w:r>
        <w:br/>
        <w:t>However, after quick look at the GH, the project does not really look to be in a stage to be shared...</w:t>
      </w:r>
    </w:p>
  </w:comment>
  <w:comment w:id="176" w:author="Ondřej Mottl" w:date="2025-01-06T08:47:00Z" w:initials="OM">
    <w:p w14:paraId="0803AB01" w14:textId="77777777" w:rsidR="00942AD0" w:rsidRDefault="004005FA" w:rsidP="00942AD0">
      <w:pPr>
        <w:pStyle w:val="CommentText"/>
      </w:pPr>
      <w:r>
        <w:rPr>
          <w:rStyle w:val="CommentReference"/>
        </w:rPr>
        <w:annotationRef/>
      </w:r>
      <w:r w:rsidR="00942AD0">
        <w:t>For an example of a “to-be-share” project standart, you can check my other project:</w:t>
      </w:r>
      <w:r w:rsidR="00942AD0">
        <w:br/>
      </w:r>
      <w:hyperlink r:id="rId3" w:history="1">
        <w:r w:rsidR="00942AD0" w:rsidRPr="00D63A70">
          <w:rPr>
            <w:rStyle w:val="Hyperlink"/>
          </w:rPr>
          <w:t>https://github.com/OndrejMottl/Ant_Nutrient_use</w:t>
        </w:r>
      </w:hyperlink>
      <w:r w:rsidR="00942AD0">
        <w:br/>
        <w:t>Or more complex recent one¨:</w:t>
      </w:r>
      <w:r w:rsidR="00942AD0">
        <w:br/>
      </w:r>
      <w:hyperlink r:id="rId4" w:history="1">
        <w:r w:rsidR="00942AD0" w:rsidRPr="00D63A70">
          <w:rPr>
            <w:rStyle w:val="Hyperlink"/>
          </w:rPr>
          <w:t>https://github.com/HOPE-UIB-BIO/PastHumanImpact</w:t>
        </w:r>
      </w:hyperlink>
      <w:r w:rsidR="00942AD0">
        <w:t xml:space="preserve">  </w:t>
      </w:r>
    </w:p>
  </w:comment>
  <w:comment w:id="177" w:author="Basset, Yves" w:date="2025-01-06T21:27:00Z" w:initials="YB">
    <w:p w14:paraId="42AD35C8" w14:textId="77777777" w:rsidR="006375AB" w:rsidRDefault="006375AB" w:rsidP="006375AB">
      <w:pPr>
        <w:pStyle w:val="CommentText"/>
      </w:pPr>
      <w:r>
        <w:rPr>
          <w:rStyle w:val="CommentReference"/>
        </w:rPr>
        <w:annotationRef/>
      </w:r>
      <w:r>
        <w:t>BOLD should be spelled in full</w:t>
      </w:r>
    </w:p>
  </w:comment>
  <w:comment w:id="173" w:author="Ondřej Mottl" w:date="2025-01-06T08:39:00Z" w:initials="OM">
    <w:p w14:paraId="647947EB" w14:textId="151BB211" w:rsidR="004005FA" w:rsidRDefault="004005FA" w:rsidP="004005FA">
      <w:pPr>
        <w:pStyle w:val="CommentText"/>
      </w:pPr>
      <w:r>
        <w:rPr>
          <w:rStyle w:val="CommentReference"/>
        </w:rPr>
        <w:annotationRef/>
      </w:r>
      <w:r>
        <w:t>After a quick look at some PNAS papers, it seems that it is common to have sepatere “</w:t>
      </w:r>
      <w:r>
        <w:rPr>
          <w:b/>
          <w:bCs/>
          <w:color w:val="0B0B0B"/>
          <w:highlight w:val="white"/>
        </w:rPr>
        <w:t xml:space="preserve">Data, Materials, and Software Availability” </w:t>
      </w:r>
      <w:r>
        <w:rPr>
          <w:color w:val="0B0B0B"/>
          <w:highlight w:val="white"/>
        </w:rPr>
        <w:t>section</w:t>
      </w:r>
    </w:p>
  </w:comment>
  <w:comment w:id="174" w:author="Miller, Scott" w:date="2025-01-11T13:54:00Z" w:initials="SM">
    <w:p w14:paraId="214835C6" w14:textId="77777777" w:rsidR="0048019E" w:rsidRDefault="0048019E" w:rsidP="0048019E">
      <w:pPr>
        <w:pStyle w:val="CommentText"/>
      </w:pPr>
      <w:r>
        <w:rPr>
          <w:rStyle w:val="CommentReference"/>
        </w:rPr>
        <w:annotationRef/>
      </w:r>
      <w:r>
        <w:t>I can help with the BOLD data sets if needed.  Probably logistically easier to have separate data sets for Leps and parasites, but combined is okay.</w:t>
      </w:r>
    </w:p>
  </w:comment>
  <w:comment w:id="188" w:author="Ondřej Mottl" w:date="2025-01-06T09:09:00Z" w:initials="OM">
    <w:p w14:paraId="6B92190B" w14:textId="4CBBEDCC" w:rsidR="00942AD0" w:rsidRDefault="00942AD0" w:rsidP="00942AD0">
      <w:pPr>
        <w:pStyle w:val="CommentText"/>
      </w:pPr>
      <w:r>
        <w:rPr>
          <w:rStyle w:val="CommentReference"/>
        </w:rPr>
        <w:annotationRef/>
      </w:r>
      <w:r>
        <w:t>This sound like you compare beta diversity between caterpillars and parasitoids.</w:t>
      </w:r>
    </w:p>
  </w:comment>
  <w:comment w:id="201" w:author="Ondřej Mottl" w:date="2025-01-06T07:51:00Z" w:initials="OM">
    <w:p w14:paraId="6FA46B3A" w14:textId="68BBF338" w:rsidR="00FB4623" w:rsidRDefault="00FB4623" w:rsidP="00FB4623">
      <w:pPr>
        <w:pStyle w:val="CommentText"/>
      </w:pPr>
      <w:r>
        <w:rPr>
          <w:rStyle w:val="CommentReference"/>
        </w:rPr>
        <w:annotationRef/>
      </w:r>
      <w:r>
        <w:t>It is not explained how and why there are permutations. Dissimilarity by default does not have any permutation as it is just a single simple index.</w:t>
      </w:r>
    </w:p>
  </w:comment>
  <w:comment w:id="206" w:author="Ondřej Mottl" w:date="2025-01-06T09:13:00Z" w:initials="OM">
    <w:p w14:paraId="2CA31C06" w14:textId="77777777" w:rsidR="00942AD0" w:rsidRDefault="00942AD0" w:rsidP="00942AD0">
      <w:pPr>
        <w:pStyle w:val="CommentText"/>
      </w:pPr>
      <w:r>
        <w:rPr>
          <w:rStyle w:val="CommentReference"/>
        </w:rPr>
        <w:annotationRef/>
      </w:r>
      <w:r>
        <w:t>Then why to do Sorensen in the first place?</w:t>
      </w:r>
    </w:p>
  </w:comment>
  <w:comment w:id="209" w:author="Ondřej Mottl" w:date="2025-01-06T08:17:00Z" w:initials="OM">
    <w:p w14:paraId="7A8B33E8" w14:textId="6E8F5AD6" w:rsidR="00084D67" w:rsidRDefault="00084D67" w:rsidP="00084D67">
      <w:pPr>
        <w:pStyle w:val="CommentText"/>
      </w:pPr>
      <w:r>
        <w:rPr>
          <w:rStyle w:val="CommentReference"/>
        </w:rPr>
        <w:annotationRef/>
      </w:r>
      <w:r>
        <w:t xml:space="preserve">The “notedness” and “turnover” has been mathematically proven as nonsense. See </w:t>
      </w:r>
      <w:hyperlink r:id="rId5" w:history="1">
        <w:r w:rsidRPr="0086456F">
          <w:rPr>
            <w:rStyle w:val="Hyperlink"/>
          </w:rPr>
          <w:t>https://www.biorxiv.org/content/10.1101/2021.07.14.452244v2</w:t>
        </w:r>
      </w:hyperlink>
      <w:r>
        <w:t xml:space="preserve"> </w:t>
      </w:r>
    </w:p>
  </w:comment>
  <w:comment w:id="210" w:author="Ondřej Mottl" w:date="2025-01-06T08:20:00Z" w:initials="OM">
    <w:p w14:paraId="7716FA23" w14:textId="77777777" w:rsidR="00084D67" w:rsidRDefault="00084D67" w:rsidP="00084D67">
      <w:pPr>
        <w:pStyle w:val="CommentText"/>
      </w:pPr>
      <w:r>
        <w:rPr>
          <w:rStyle w:val="CommentReference"/>
        </w:rPr>
        <w:annotationRef/>
      </w:r>
      <w:r>
        <w:t>The permutation is only used to identify if the correlation is significantly different from zero. I suggest rewording so that it is clear (as again P.correlation does not need any permutation per seú.</w:t>
      </w:r>
    </w:p>
  </w:comment>
  <w:comment w:id="212" w:author="Ondřej Mottl" w:date="2025-01-06T08:24:00Z" w:initials="OM">
    <w:p w14:paraId="6417F863" w14:textId="77777777" w:rsidR="00084D67" w:rsidRDefault="00084D67" w:rsidP="00084D67">
      <w:pPr>
        <w:pStyle w:val="CommentText"/>
      </w:pPr>
      <w:r>
        <w:rPr>
          <w:rStyle w:val="CommentReference"/>
        </w:rPr>
        <w:annotationRef/>
      </w:r>
      <w:r>
        <w:t>This needs to be much better explained. A reader is unable to understand (and replicate) what has been done without deeper reading of the Poisot 2012. It this case it is crucial to provide more information.</w:t>
      </w:r>
    </w:p>
  </w:comment>
  <w:comment w:id="220" w:author="Jan" w:date="2024-05-09T15:42:00Z" w:initials="">
    <w:p w14:paraId="1855D231" w14:textId="61AEFE67" w:rsidR="00BE7358" w:rsidRDefault="00BE7358" w:rsidP="00013B8A">
      <w:pPr>
        <w:widowControl w:val="0"/>
        <w:pBdr>
          <w:top w:val="nil"/>
          <w:left w:val="nil"/>
          <w:bottom w:val="nil"/>
          <w:right w:val="nil"/>
          <w:between w:val="nil"/>
        </w:pBdr>
        <w:spacing w:line="240" w:lineRule="auto"/>
        <w:rPr>
          <w:color w:val="000000"/>
        </w:rPr>
      </w:pPr>
      <w:r>
        <w:rPr>
          <w:color w:val="000000"/>
        </w:rPr>
        <w:t>Ace, we need to link the model with previous similar work which has been done by others – describe how similar or different it is from already published similar models (and why we made it that way). Also need to mention more specifics, e.g. number of sites used in the model, etc.</w:t>
      </w:r>
    </w:p>
    <w:p w14:paraId="33E750C3" w14:textId="0C113AC3" w:rsidR="00BE7358" w:rsidRDefault="00BE7358" w:rsidP="00013B8A">
      <w:pPr>
        <w:widowControl w:val="0"/>
        <w:pBdr>
          <w:top w:val="nil"/>
          <w:left w:val="nil"/>
          <w:bottom w:val="nil"/>
          <w:right w:val="nil"/>
          <w:between w:val="nil"/>
        </w:pBdr>
        <w:spacing w:line="240" w:lineRule="auto"/>
        <w:rPr>
          <w:color w:val="000000"/>
        </w:rPr>
      </w:pPr>
      <w:r>
        <w:rPr>
          <w:color w:val="000000"/>
        </w:rPr>
        <w:t>Also what program you used for the simulations, etc.</w:t>
      </w:r>
    </w:p>
    <w:p w14:paraId="0C0810D4" w14:textId="1328B7F8" w:rsidR="00BE7358" w:rsidRDefault="00BE7358" w:rsidP="00013B8A">
      <w:pPr>
        <w:widowControl w:val="0"/>
        <w:pBdr>
          <w:top w:val="nil"/>
          <w:left w:val="nil"/>
          <w:bottom w:val="nil"/>
          <w:right w:val="nil"/>
          <w:between w:val="nil"/>
        </w:pBdr>
        <w:spacing w:line="240" w:lineRule="auto"/>
        <w:rPr>
          <w:color w:val="000000"/>
        </w:rPr>
      </w:pPr>
      <w:r>
        <w:rPr>
          <w:color w:val="000000"/>
        </w:rPr>
        <w:t>Full code will need to go public too, either as supplement, or through Zenodo.</w:t>
      </w:r>
    </w:p>
  </w:comment>
  <w:comment w:id="224" w:author="Jan" w:date="2024-11-20T15:22:00Z" w:initials="J">
    <w:p w14:paraId="42A3BF30" w14:textId="363D64FF" w:rsidR="00D22CB9" w:rsidRDefault="00D22CB9">
      <w:pPr>
        <w:pStyle w:val="CommentText"/>
      </w:pPr>
      <w:r>
        <w:rPr>
          <w:rStyle w:val="CommentReference"/>
        </w:rPr>
        <w:annotationRef/>
      </w:r>
      <w:r>
        <w:t>how many?</w:t>
      </w:r>
    </w:p>
  </w:comment>
  <w:comment w:id="223" w:author="Ondřej Mottl" w:date="2025-01-06T09:28:00Z" w:initials="OM">
    <w:p w14:paraId="38007E53" w14:textId="77777777" w:rsidR="00EB650D" w:rsidRDefault="00EB650D" w:rsidP="00EB650D">
      <w:pPr>
        <w:pStyle w:val="CommentText"/>
      </w:pPr>
      <w:r>
        <w:rPr>
          <w:rStyle w:val="CommentReference"/>
        </w:rPr>
        <w:annotationRef/>
      </w:r>
      <w:r>
        <w:t>How they all relate to each other? This should be supported by some equations. Moreover, was a R package used to estimate this? Feels like some additional paragraph is missing here.</w:t>
      </w:r>
    </w:p>
  </w:comment>
  <w:comment w:id="225" w:author="Jan" w:date="2024-11-20T15:23:00Z" w:initials="J">
    <w:p w14:paraId="6ABB510D" w14:textId="6D810444" w:rsidR="00D22CB9" w:rsidRDefault="00D22CB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3BF6BF" w15:done="0"/>
  <w15:commentEx w15:paraId="5A24960F" w15:done="0"/>
  <w15:commentEx w15:paraId="66FC1ABA" w15:done="0"/>
  <w15:commentEx w15:paraId="413C59E2" w15:done="0"/>
  <w15:commentEx w15:paraId="3A911662" w15:done="0"/>
  <w15:commentEx w15:paraId="101E4823" w15:done="0"/>
  <w15:commentEx w15:paraId="2249C985" w15:done="0"/>
  <w15:commentEx w15:paraId="4B881232" w15:done="0"/>
  <w15:commentEx w15:paraId="1FA9800A" w15:done="0"/>
  <w15:commentEx w15:paraId="6711C24D" w15:done="0"/>
  <w15:commentEx w15:paraId="44C7F3A3" w15:paraIdParent="6711C24D" w15:done="0"/>
  <w15:commentEx w15:paraId="1DED5F40" w15:done="0"/>
  <w15:commentEx w15:paraId="284680D6" w15:paraIdParent="1DED5F40" w15:done="0"/>
  <w15:commentEx w15:paraId="4AE37AE7" w15:done="0"/>
  <w15:commentEx w15:paraId="60ADF7D3" w15:done="0"/>
  <w15:commentEx w15:paraId="17177194" w15:done="0"/>
  <w15:commentEx w15:paraId="46B7C530" w15:done="0"/>
  <w15:commentEx w15:paraId="707E6764" w15:done="0"/>
  <w15:commentEx w15:paraId="097C5C3B" w15:done="0"/>
  <w15:commentEx w15:paraId="006A4A67" w15:done="0"/>
  <w15:commentEx w15:paraId="05CC8B61" w15:done="0"/>
  <w15:commentEx w15:paraId="22A2B882" w15:done="0"/>
  <w15:commentEx w15:paraId="1DEC7724" w15:done="0"/>
  <w15:commentEx w15:paraId="1BB52918" w15:done="0"/>
  <w15:commentEx w15:paraId="4A64C8A4" w15:done="0"/>
  <w15:commentEx w15:paraId="56D9F1A0" w15:done="0"/>
  <w15:commentEx w15:paraId="424BC494" w15:done="0"/>
  <w15:commentEx w15:paraId="274BAB91" w15:done="0"/>
  <w15:commentEx w15:paraId="1D88B3E0" w15:done="0"/>
  <w15:commentEx w15:paraId="157DB307" w15:paraIdParent="1D88B3E0" w15:done="0"/>
  <w15:commentEx w15:paraId="406EBEFA" w15:done="0"/>
  <w15:commentEx w15:paraId="2223AB67" w15:done="0"/>
  <w15:commentEx w15:paraId="414F8537" w15:done="0"/>
  <w15:commentEx w15:paraId="1B549FE7" w15:done="0"/>
  <w15:commentEx w15:paraId="7507B3D0" w15:done="0"/>
  <w15:commentEx w15:paraId="206E9D93" w15:done="0"/>
  <w15:commentEx w15:paraId="1DC65D86" w15:done="0"/>
  <w15:commentEx w15:paraId="412FF1C9" w15:done="0"/>
  <w15:commentEx w15:paraId="37D03058" w15:done="0"/>
  <w15:commentEx w15:paraId="25E91D29" w15:done="0"/>
  <w15:commentEx w15:paraId="1091111D" w15:done="0"/>
  <w15:commentEx w15:paraId="52C5E912" w15:done="0"/>
  <w15:commentEx w15:paraId="70739731" w15:done="0"/>
  <w15:commentEx w15:paraId="764978DA" w15:done="0"/>
  <w15:commentEx w15:paraId="32848DFC" w15:done="0"/>
  <w15:commentEx w15:paraId="784A9C25" w15:done="0"/>
  <w15:commentEx w15:paraId="00000201" w15:done="0"/>
  <w15:commentEx w15:paraId="54C7CD12" w15:done="0"/>
  <w15:commentEx w15:paraId="35E21146" w15:done="0"/>
  <w15:commentEx w15:paraId="5BB77B5A" w15:done="0"/>
  <w15:commentEx w15:paraId="64AD063B" w15:done="0"/>
  <w15:commentEx w15:paraId="7C2AE3B4" w15:done="0"/>
  <w15:commentEx w15:paraId="70DAF1D9" w15:done="0"/>
  <w15:commentEx w15:paraId="47273CA2" w15:done="0"/>
  <w15:commentEx w15:paraId="0398337B" w15:done="0"/>
  <w15:commentEx w15:paraId="79DD8C4E" w15:done="0"/>
  <w15:commentEx w15:paraId="63E07B05" w15:done="0"/>
  <w15:commentEx w15:paraId="06A0D19F" w15:done="0"/>
  <w15:commentEx w15:paraId="43367BFA" w15:done="0"/>
  <w15:commentEx w15:paraId="59916E16" w15:done="0"/>
  <w15:commentEx w15:paraId="48BEEA28" w15:paraIdParent="59916E16" w15:done="0"/>
  <w15:commentEx w15:paraId="1822C714" w15:done="0"/>
  <w15:commentEx w15:paraId="19E938DB" w15:paraIdParent="1822C714" w15:done="0"/>
  <w15:commentEx w15:paraId="56E957C2" w15:done="0"/>
  <w15:commentEx w15:paraId="5B1732A1" w15:done="0"/>
  <w15:commentEx w15:paraId="4897F401" w15:done="0"/>
  <w15:commentEx w15:paraId="6731B6C8" w15:done="0"/>
  <w15:commentEx w15:paraId="26647319" w15:done="0"/>
  <w15:commentEx w15:paraId="574DE6B9" w15:done="0"/>
  <w15:commentEx w15:paraId="3B907A3F" w15:done="0"/>
  <w15:commentEx w15:paraId="07E0C27D" w15:done="0"/>
  <w15:commentEx w15:paraId="601ED262" w15:done="0"/>
  <w15:commentEx w15:paraId="74975631" w15:done="0"/>
  <w15:commentEx w15:paraId="1271035A" w15:done="0"/>
  <w15:commentEx w15:paraId="2D813510" w15:paraIdParent="1271035A" w15:done="0"/>
  <w15:commentEx w15:paraId="1AB50856" w15:done="0"/>
  <w15:commentEx w15:paraId="504E2DD2" w15:done="0"/>
  <w15:commentEx w15:paraId="2A681F7F" w15:done="0"/>
  <w15:commentEx w15:paraId="62396104" w15:done="0"/>
  <w15:commentEx w15:paraId="0803AB01" w15:paraIdParent="62396104" w15:done="0"/>
  <w15:commentEx w15:paraId="42AD35C8" w15:paraIdParent="62396104" w15:done="0"/>
  <w15:commentEx w15:paraId="647947EB" w15:done="0"/>
  <w15:commentEx w15:paraId="214835C6" w15:paraIdParent="647947EB" w15:done="0"/>
  <w15:commentEx w15:paraId="6B92190B" w15:done="0"/>
  <w15:commentEx w15:paraId="6FA46B3A" w15:done="0"/>
  <w15:commentEx w15:paraId="2CA31C06" w15:done="0"/>
  <w15:commentEx w15:paraId="7A8B33E8" w15:done="0"/>
  <w15:commentEx w15:paraId="7716FA23" w15:done="0"/>
  <w15:commentEx w15:paraId="6417F863" w15:done="0"/>
  <w15:commentEx w15:paraId="0C0810D4" w15:done="0"/>
  <w15:commentEx w15:paraId="42A3BF30" w15:done="0"/>
  <w15:commentEx w15:paraId="38007E53" w15:done="0"/>
  <w15:commentEx w15:paraId="6ABB51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19F4B8" w16cex:dateUtc="2025-01-07T01:46:00Z"/>
  <w16cex:commentExtensible w16cex:durableId="302C91F6" w16cex:dateUtc="2025-01-07T19:05:00Z"/>
  <w16cex:commentExtensible w16cex:durableId="560986ED" w16cex:dateUtc="2025-01-07T01:48:00Z"/>
  <w16cex:commentExtensible w16cex:durableId="1B5FD36C" w16cex:dateUtc="2025-01-03T07:32:00Z"/>
  <w16cex:commentExtensible w16cex:durableId="71AC2964" w16cex:dateUtc="2025-01-07T19:05:00Z"/>
  <w16cex:commentExtensible w16cex:durableId="58EDADA0" w16cex:dateUtc="2025-01-07T01:51:00Z"/>
  <w16cex:commentExtensible w16cex:durableId="75D2D8BF" w16cex:dateUtc="2025-01-07T19:08:00Z"/>
  <w16cex:commentExtensible w16cex:durableId="2735AADB" w16cex:dateUtc="2025-01-07T19:10:00Z"/>
  <w16cex:commentExtensible w16cex:durableId="2B2A9161" w16cex:dateUtc="2025-01-09T23:18:00Z"/>
  <w16cex:commentExtensible w16cex:durableId="2FA332E7" w16cex:dateUtc="2025-01-07T01:54:00Z"/>
  <w16cex:commentExtensible w16cex:durableId="768FECD4" w16cex:dateUtc="2025-01-07T01:54:00Z"/>
  <w16cex:commentExtensible w16cex:durableId="2B2A904E" w16cex:dateUtc="2025-01-09T23:13:00Z"/>
  <w16cex:commentExtensible w16cex:durableId="7B10A22C" w16cex:dateUtc="2025-01-07T19:28:00Z"/>
  <w16cex:commentExtensible w16cex:durableId="1B9DB168" w16cex:dateUtc="2025-01-07T19:30:00Z"/>
  <w16cex:commentExtensible w16cex:durableId="016897C8" w16cex:dateUtc="2025-01-07T01:57:00Z"/>
  <w16cex:commentExtensible w16cex:durableId="6AC85E8F" w16cex:dateUtc="2025-01-07T02:02:00Z"/>
  <w16cex:commentExtensible w16cex:durableId="3DEB95DB" w16cex:dateUtc="2025-01-06T08:55:00Z"/>
  <w16cex:commentExtensible w16cex:durableId="373F8545" w16cex:dateUtc="2025-01-06T08:51:00Z"/>
  <w16cex:commentExtensible w16cex:durableId="607F6F32" w16cex:dateUtc="2025-01-06T09:03:00Z"/>
  <w16cex:commentExtensible w16cex:durableId="0D6E6D51" w16cex:dateUtc="2025-01-06T08:31:00Z"/>
  <w16cex:commentExtensible w16cex:durableId="4183E451" w16cex:dateUtc="2025-01-06T09:10:00Z"/>
  <w16cex:commentExtensible w16cex:durableId="48C0919C" w16cex:dateUtc="2025-01-06T08:32:00Z"/>
  <w16cex:commentExtensible w16cex:durableId="6C7321E5" w16cex:dateUtc="2025-01-06T08:39:00Z"/>
  <w16cex:commentExtensible w16cex:durableId="06439792" w16cex:dateUtc="2025-01-06T08:33:00Z"/>
  <w16cex:commentExtensible w16cex:durableId="6146A811" w16cex:dateUtc="2025-01-06T08:40:00Z"/>
  <w16cex:commentExtensible w16cex:durableId="26769290" w16cex:dateUtc="2025-01-06T08:47:00Z"/>
  <w16cex:commentExtensible w16cex:durableId="6DE05DEB" w16cex:dateUtc="2025-01-06T08:49:00Z"/>
  <w16cex:commentExtensible w16cex:durableId="26A3F51C" w16cex:dateUtc="2025-01-06T08:35:00Z"/>
  <w16cex:commentExtensible w16cex:durableId="4AF05F98" w16cex:dateUtc="2025-01-06T09:18:00Z"/>
  <w16cex:commentExtensible w16cex:durableId="3A6F69D4" w16cex:dateUtc="2025-01-06T08:34:00Z"/>
  <w16cex:commentExtensible w16cex:durableId="04F66DDE" w16cex:dateUtc="2025-01-06T08:36:00Z"/>
  <w16cex:commentExtensible w16cex:durableId="6EE48C87" w16cex:dateUtc="2025-01-06T08:29:00Z"/>
  <w16cex:commentExtensible w16cex:durableId="4E63B480" w16cex:dateUtc="2025-01-06T09:11:00Z"/>
  <w16cex:commentExtensible w16cex:durableId="3D4C4BA4" w16cex:dateUtc="2025-01-06T08:35:00Z"/>
  <w16cex:commentExtensible w16cex:durableId="65C38EBA" w16cex:dateUtc="2025-01-06T08:56:00Z"/>
  <w16cex:commentExtensible w16cex:durableId="2B2A92C4" w16cex:dateUtc="2025-01-09T23:24:00Z"/>
  <w16cex:commentExtensible w16cex:durableId="2FA8A26E" w16cex:dateUtc="2025-01-06T08:57:00Z"/>
  <w16cex:commentExtensible w16cex:durableId="1587EA19" w16cex:dateUtc="2025-01-06T08:59:00Z"/>
  <w16cex:commentExtensible w16cex:durableId="3922A514" w16cex:dateUtc="2025-01-06T09:01:00Z"/>
  <w16cex:commentExtensible w16cex:durableId="68EDB3B9" w16cex:dateUtc="2025-01-06T09:00:00Z"/>
  <w16cex:commentExtensible w16cex:durableId="0B9449F2" w16cex:dateUtc="2025-01-06T09:18:00Z"/>
  <w16cex:commentExtensible w16cex:durableId="2FDD97EF" w16cex:dateUtc="2025-01-06T09:06:00Z"/>
  <w16cex:commentExtensible w16cex:durableId="06623807" w16cex:dateUtc="2025-01-06T09:08:00Z"/>
  <w16cex:commentExtensible w16cex:durableId="133DFCAA" w16cex:dateUtc="2025-01-06T09:16:00Z"/>
  <w16cex:commentExtensible w16cex:durableId="523C6DED" w16cex:dateUtc="2025-01-06T09:21:00Z"/>
  <w16cex:commentExtensible w16cex:durableId="0B0997AE">
    <w16cex:extLst>
      <w16:ext w16:uri="{CE6994B0-6A32-4C9F-8C6B-6E91EDA988CE}">
        <cr:reactions xmlns:cr="http://schemas.microsoft.com/office/comments/2020/reactions">
          <cr:reaction reactionType="1">
            <cr:reactionInfo dateUtc="2025-01-06T09:21:28Z">
              <cr:user userId="S::90584203@cuni.cz::b819ae1c-241a-4222-a3a5-37cf390000d2" userProvider="AD" userName="Ondřej Mottl"/>
            </cr:reactionInfo>
          </cr:reaction>
        </cr:reactions>
      </w16:ext>
    </w16cex:extLst>
  </w16cex:commentExtensible>
  <w16cex:commentExtensible w16cex:durableId="13B3C1D8" w16cex:dateUtc="2025-01-05T22:21:00Z"/>
  <w16cex:commentExtensible w16cex:durableId="2A781A56" w16cex:dateUtc="2025-01-07T02:10:00Z"/>
  <w16cex:commentExtensible w16cex:durableId="5EE0F60B" w16cex:dateUtc="2025-01-07T02:11:00Z"/>
  <w16cex:commentExtensible w16cex:durableId="73B4F18A" w16cex:dateUtc="2025-01-07T02:12:00Z"/>
  <w16cex:commentExtensible w16cex:durableId="2B2A94A0" w16cex:dateUtc="2025-01-09T23:32:00Z"/>
  <w16cex:commentExtensible w16cex:durableId="1446E6C3" w16cex:dateUtc="2025-01-07T02:14:00Z"/>
  <w16cex:commentExtensible w16cex:durableId="51DC1797" w16cex:dateUtc="2025-01-07T20:33:00Z"/>
  <w16cex:commentExtensible w16cex:durableId="138C79BC" w16cex:dateUtc="2025-01-07T02:18:00Z"/>
  <w16cex:commentExtensible w16cex:durableId="2B2CF2F7" w16cex:dateUtc="2025-01-11T18:39:00Z"/>
  <w16cex:commentExtensible w16cex:durableId="38A0B28B" w16cex:dateUtc="2025-01-07T02:20:00Z"/>
  <w16cex:commentExtensible w16cex:durableId="2B2CF427" w16cex:dateUtc="2025-01-11T18:44:00Z"/>
  <w16cex:commentExtensible w16cex:durableId="2B2CF552" w16cex:dateUtc="2025-01-11T18:49:00Z"/>
  <w16cex:commentExtensible w16cex:durableId="39618FC1" w16cex:dateUtc="2025-01-06T07:30:00Z"/>
  <w16cex:commentExtensible w16cex:durableId="52BF6255" w16cex:dateUtc="2025-01-06T07:37:00Z"/>
  <w16cex:commentExtensible w16cex:durableId="530D148F" w16cex:dateUtc="2025-01-06T07:31:00Z"/>
  <w16cex:commentExtensible w16cex:durableId="153E4A6C" w16cex:dateUtc="2025-01-06T07:33:00Z"/>
  <w16cex:commentExtensible w16cex:durableId="2B2CF5ED" w16cex:dateUtc="2025-01-11T18:51:00Z"/>
  <w16cex:commentExtensible w16cex:durableId="37E73211" w16cex:dateUtc="2025-01-07T02:25:00Z"/>
  <w16cex:commentExtensible w16cex:durableId="76B8B1F4" w16cex:dateUtc="2025-01-07T02:26:00Z"/>
  <w16cex:commentExtensible w16cex:durableId="1E0CCDD6" w16cex:dateUtc="2025-01-02T20:52:00Z"/>
  <w16cex:commentExtensible w16cex:durableId="746BAE14" w16cex:dateUtc="2025-01-06T07:45:00Z"/>
  <w16cex:commentExtensible w16cex:durableId="4BCA797E" w16cex:dateUtc="2025-01-06T07:47:00Z"/>
  <w16cex:commentExtensible w16cex:durableId="51A9B141" w16cex:dateUtc="2025-01-07T02:27:00Z"/>
  <w16cex:commentExtensible w16cex:durableId="03B307C4" w16cex:dateUtc="2025-01-06T07:39:00Z"/>
  <w16cex:commentExtensible w16cex:durableId="2B2CF6B0" w16cex:dateUtc="2025-01-11T18:54:00Z"/>
  <w16cex:commentExtensible w16cex:durableId="785C2CA8" w16cex:dateUtc="2025-01-06T08:09:00Z"/>
  <w16cex:commentExtensible w16cex:durableId="4A99CED6" w16cex:dateUtc="2025-01-06T06:51:00Z"/>
  <w16cex:commentExtensible w16cex:durableId="380474AE" w16cex:dateUtc="2025-01-06T08:13:00Z"/>
  <w16cex:commentExtensible w16cex:durableId="4B6FDF3E" w16cex:dateUtc="2025-01-06T07:17:00Z"/>
  <w16cex:commentExtensible w16cex:durableId="2A119B40" w16cex:dateUtc="2025-01-06T07:20:00Z"/>
  <w16cex:commentExtensible w16cex:durableId="27D29360" w16cex:dateUtc="2025-01-06T07:24:00Z"/>
  <w16cex:commentExtensible w16cex:durableId="2F7F3D7A" w16cex:dateUtc="2025-01-06T0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3BF6BF" w16cid:durableId="6419F4B8"/>
  <w16cid:commentId w16cid:paraId="5A24960F" w16cid:durableId="302C91F6"/>
  <w16cid:commentId w16cid:paraId="66FC1ABA" w16cid:durableId="560986ED"/>
  <w16cid:commentId w16cid:paraId="413C59E2" w16cid:durableId="1B5FD36C"/>
  <w16cid:commentId w16cid:paraId="3A911662" w16cid:durableId="71AC2964"/>
  <w16cid:commentId w16cid:paraId="101E4823" w16cid:durableId="58EDADA0"/>
  <w16cid:commentId w16cid:paraId="2249C985" w16cid:durableId="75D2D8BF"/>
  <w16cid:commentId w16cid:paraId="4B881232" w16cid:durableId="2735AADB"/>
  <w16cid:commentId w16cid:paraId="1FA9800A" w16cid:durableId="2B2A9161"/>
  <w16cid:commentId w16cid:paraId="6711C24D" w16cid:durableId="2FA332E7"/>
  <w16cid:commentId w16cid:paraId="44C7F3A3" w16cid:durableId="768FECD4"/>
  <w16cid:commentId w16cid:paraId="1DED5F40" w16cid:durableId="1DED5F40"/>
  <w16cid:commentId w16cid:paraId="284680D6" w16cid:durableId="2B2A904E"/>
  <w16cid:commentId w16cid:paraId="4AE37AE7" w16cid:durableId="7B10A22C"/>
  <w16cid:commentId w16cid:paraId="60ADF7D3" w16cid:durableId="1B9DB168"/>
  <w16cid:commentId w16cid:paraId="17177194" w16cid:durableId="016897C8"/>
  <w16cid:commentId w16cid:paraId="46B7C530" w16cid:durableId="6AC85E8F"/>
  <w16cid:commentId w16cid:paraId="707E6764" w16cid:durableId="3DEB95DB"/>
  <w16cid:commentId w16cid:paraId="097C5C3B" w16cid:durableId="373F8545"/>
  <w16cid:commentId w16cid:paraId="006A4A67" w16cid:durableId="607F6F32"/>
  <w16cid:commentId w16cid:paraId="05CC8B61" w16cid:durableId="0D6E6D51"/>
  <w16cid:commentId w16cid:paraId="22A2B882" w16cid:durableId="4183E451"/>
  <w16cid:commentId w16cid:paraId="1DEC7724" w16cid:durableId="48C0919C"/>
  <w16cid:commentId w16cid:paraId="1BB52918" w16cid:durableId="6C7321E5"/>
  <w16cid:commentId w16cid:paraId="4A64C8A4" w16cid:durableId="06439792"/>
  <w16cid:commentId w16cid:paraId="56D9F1A0" w16cid:durableId="6146A811"/>
  <w16cid:commentId w16cid:paraId="424BC494" w16cid:durableId="26769290"/>
  <w16cid:commentId w16cid:paraId="274BAB91" w16cid:durableId="6DE05DEB"/>
  <w16cid:commentId w16cid:paraId="1D88B3E0" w16cid:durableId="26A3F51C"/>
  <w16cid:commentId w16cid:paraId="157DB307" w16cid:durableId="4AF05F98"/>
  <w16cid:commentId w16cid:paraId="406EBEFA" w16cid:durableId="3A6F69D4"/>
  <w16cid:commentId w16cid:paraId="2223AB67" w16cid:durableId="04F66DDE"/>
  <w16cid:commentId w16cid:paraId="414F8537" w16cid:durableId="6EE48C87"/>
  <w16cid:commentId w16cid:paraId="1B549FE7" w16cid:durableId="4E63B480"/>
  <w16cid:commentId w16cid:paraId="7507B3D0" w16cid:durableId="3D4C4BA4"/>
  <w16cid:commentId w16cid:paraId="206E9D93" w16cid:durableId="65C38EBA"/>
  <w16cid:commentId w16cid:paraId="1DC65D86" w16cid:durableId="2B2A92C4"/>
  <w16cid:commentId w16cid:paraId="412FF1C9" w16cid:durableId="2FA8A26E"/>
  <w16cid:commentId w16cid:paraId="37D03058" w16cid:durableId="1587EA19"/>
  <w16cid:commentId w16cid:paraId="25E91D29" w16cid:durableId="3922A514"/>
  <w16cid:commentId w16cid:paraId="1091111D" w16cid:durableId="68EDB3B9"/>
  <w16cid:commentId w16cid:paraId="52C5E912" w16cid:durableId="45FAA7BE"/>
  <w16cid:commentId w16cid:paraId="70739731" w16cid:durableId="0B9449F2"/>
  <w16cid:commentId w16cid:paraId="764978DA" w16cid:durableId="2FDD97EF"/>
  <w16cid:commentId w16cid:paraId="32848DFC" w16cid:durableId="06623807"/>
  <w16cid:commentId w16cid:paraId="784A9C25" w16cid:durableId="133DFCAA"/>
  <w16cid:commentId w16cid:paraId="00000201" w16cid:durableId="2C2E8AB0"/>
  <w16cid:commentId w16cid:paraId="54C7CD12" w16cid:durableId="06690FFE"/>
  <w16cid:commentId w16cid:paraId="35E21146" w16cid:durableId="523C6DED"/>
  <w16cid:commentId w16cid:paraId="5BB77B5A" w16cid:durableId="0B0997AE"/>
  <w16cid:commentId w16cid:paraId="64AD063B" w16cid:durableId="13B3C1D8"/>
  <w16cid:commentId w16cid:paraId="7C2AE3B4" w16cid:durableId="2A781A56"/>
  <w16cid:commentId w16cid:paraId="70DAF1D9" w16cid:durableId="5EE0F60B"/>
  <w16cid:commentId w16cid:paraId="47273CA2" w16cid:durableId="73B4F18A"/>
  <w16cid:commentId w16cid:paraId="0398337B" w16cid:durableId="60B59F6E"/>
  <w16cid:commentId w16cid:paraId="79DD8C4E" w16cid:durableId="2B2A94A0"/>
  <w16cid:commentId w16cid:paraId="63E07B05" w16cid:durableId="1446E6C3"/>
  <w16cid:commentId w16cid:paraId="06A0D19F" w16cid:durableId="3D9632F1"/>
  <w16cid:commentId w16cid:paraId="43367BFA" w16cid:durableId="51DC1797"/>
  <w16cid:commentId w16cid:paraId="59916E16" w16cid:durableId="7063FDE8"/>
  <w16cid:commentId w16cid:paraId="48BEEA28" w16cid:durableId="138C79BC"/>
  <w16cid:commentId w16cid:paraId="1822C714" w16cid:durableId="7B7EDF6F"/>
  <w16cid:commentId w16cid:paraId="19E938DB" w16cid:durableId="2B2CF2F7"/>
  <w16cid:commentId w16cid:paraId="56E957C2" w16cid:durableId="40B44FB8"/>
  <w16cid:commentId w16cid:paraId="5B1732A1" w16cid:durableId="38A0B28B"/>
  <w16cid:commentId w16cid:paraId="4897F401" w16cid:durableId="2B2CF427"/>
  <w16cid:commentId w16cid:paraId="6731B6C8" w16cid:durableId="3C4C99B4"/>
  <w16cid:commentId w16cid:paraId="26647319" w16cid:durableId="6081A4EE"/>
  <w16cid:commentId w16cid:paraId="574DE6B9" w16cid:durableId="2B2CF552"/>
  <w16cid:commentId w16cid:paraId="3B907A3F" w16cid:durableId="39618FC1"/>
  <w16cid:commentId w16cid:paraId="07E0C27D" w16cid:durableId="52BF6255"/>
  <w16cid:commentId w16cid:paraId="601ED262" w16cid:durableId="530D148F"/>
  <w16cid:commentId w16cid:paraId="74975631" w16cid:durableId="764C7DA9"/>
  <w16cid:commentId w16cid:paraId="1271035A" w16cid:durableId="153E4A6C"/>
  <w16cid:commentId w16cid:paraId="2D813510" w16cid:durableId="2B2CF5ED"/>
  <w16cid:commentId w16cid:paraId="1AB50856" w16cid:durableId="37E73211"/>
  <w16cid:commentId w16cid:paraId="504E2DD2" w16cid:durableId="76B8B1F4"/>
  <w16cid:commentId w16cid:paraId="2A681F7F" w16cid:durableId="1E0CCDD6"/>
  <w16cid:commentId w16cid:paraId="62396104" w16cid:durableId="746BAE14"/>
  <w16cid:commentId w16cid:paraId="0803AB01" w16cid:durableId="4BCA797E"/>
  <w16cid:commentId w16cid:paraId="42AD35C8" w16cid:durableId="51A9B141"/>
  <w16cid:commentId w16cid:paraId="647947EB" w16cid:durableId="03B307C4"/>
  <w16cid:commentId w16cid:paraId="214835C6" w16cid:durableId="2B2CF6B0"/>
  <w16cid:commentId w16cid:paraId="6B92190B" w16cid:durableId="785C2CA8"/>
  <w16cid:commentId w16cid:paraId="6FA46B3A" w16cid:durableId="4A99CED6"/>
  <w16cid:commentId w16cid:paraId="2CA31C06" w16cid:durableId="380474AE"/>
  <w16cid:commentId w16cid:paraId="7A8B33E8" w16cid:durableId="4B6FDF3E"/>
  <w16cid:commentId w16cid:paraId="7716FA23" w16cid:durableId="2A119B40"/>
  <w16cid:commentId w16cid:paraId="6417F863" w16cid:durableId="27D29360"/>
  <w16cid:commentId w16cid:paraId="0C0810D4" w16cid:durableId="06F91DCB"/>
  <w16cid:commentId w16cid:paraId="42A3BF30" w16cid:durableId="42A3BF30"/>
  <w16cid:commentId w16cid:paraId="38007E53" w16cid:durableId="2F7F3D7A"/>
  <w16cid:commentId w16cid:paraId="6ABB510D" w16cid:durableId="6ABB51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6E47D3" w14:textId="77777777" w:rsidR="00627F10" w:rsidRDefault="00627F10">
      <w:pPr>
        <w:spacing w:line="240" w:lineRule="auto"/>
      </w:pPr>
      <w:r>
        <w:separator/>
      </w:r>
    </w:p>
  </w:endnote>
  <w:endnote w:type="continuationSeparator" w:id="0">
    <w:p w14:paraId="439F4FE1" w14:textId="77777777" w:rsidR="00627F10" w:rsidRDefault="00627F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E0" w14:textId="77777777" w:rsidR="00BE7358" w:rsidRDefault="00BE7358">
    <w:pPr>
      <w:rPr>
        <w:rFonts w:ascii="Times New Roman" w:eastAsia="Times New Roman" w:hAnsi="Times New Roman" w:cs="Times New Roman"/>
        <w:b/>
      </w:rPr>
    </w:pPr>
  </w:p>
  <w:p w14:paraId="000001E1" w14:textId="77777777" w:rsidR="00BE7358" w:rsidRDefault="00BE7358">
    <w:pPr>
      <w:pStyle w:val="Heading1"/>
      <w:spacing w:before="240" w:after="240" w:line="360" w:lineRule="auto"/>
      <w:jc w:val="both"/>
      <w:rPr>
        <w:rFonts w:ascii="Times New Roman" w:eastAsia="Times New Roman" w:hAnsi="Times New Roman" w:cs="Times New Roman"/>
        <w:b/>
        <w:sz w:val="22"/>
        <w:szCs w:val="22"/>
      </w:rPr>
    </w:pPr>
    <w:bookmarkStart w:id="262" w:name="_heading=h.1t3h5sf" w:colFirst="0" w:colLast="0"/>
    <w:bookmarkEnd w:id="262"/>
  </w:p>
  <w:p w14:paraId="000001E2" w14:textId="77777777" w:rsidR="00BE7358" w:rsidRDefault="00BE7358">
    <w:pPr>
      <w:spacing w:before="240" w:after="240" w:line="360" w:lineRule="auto"/>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66BDE7" w14:textId="77777777" w:rsidR="00627F10" w:rsidRDefault="00627F10">
      <w:pPr>
        <w:spacing w:line="240" w:lineRule="auto"/>
      </w:pPr>
      <w:r>
        <w:separator/>
      </w:r>
    </w:p>
  </w:footnote>
  <w:footnote w:type="continuationSeparator" w:id="0">
    <w:p w14:paraId="16A0D20C" w14:textId="77777777" w:rsidR="00627F10" w:rsidRDefault="00627F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A graph of data on a scree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escription automatically generated with medium confidence" style="width:690pt;height:330.75pt;visibility:visible" o:bullet="t">
        <v:imagedata r:id="rId1" o:title="A graph of data on a screen&#10;&#10;&#10;&#10;&#10;&#10;&#10;&#10;&#10;&#10;&#10;&#10;&#10;&#10;&#10;&#10;&#10;&#10;&#10;&#10;&#10;&#10;&#10;&#10;&#10;&#10;&#10;&#10;&#10;&#10;&#10;&#10;&#10;&#10;&#10;&#10;&#10;&#10;&#10;&#10;&#10;&#10;&#10;&#10;&#10;&#10;&#10;&#10;&#10;&#10;&#10;&#10;&#10;&#10;&#10;&#10;&#10;&#10;&#10;&#10;&#10;&#10;&#10;&#10;&#10;&#10;&#10;&#10;&#10;&#10;&#10;&#10;&#10;&#10;&#10;&#10;&#10;&#10;&#10;&#10;&#10;&#10;&#10;&#10;&#10;&#10;&#10;&#10;&#10;&#10;&#10;&#10;&#10;&#10;&#10;&#10;&#10;&#10;&#10;&#10;&#10;&#10;&#10;&#10;&#10;&#10;&#10;&#10;&#10;&#10;&#10;&#10;&#10;&#10;"/>
      </v:shape>
    </w:pict>
  </w:numPicBullet>
  <w:abstractNum w:abstractNumId="0" w15:restartNumberingAfterBreak="0">
    <w:nsid w:val="3191539B"/>
    <w:multiLevelType w:val="multilevel"/>
    <w:tmpl w:val="6B087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1E02184"/>
    <w:multiLevelType w:val="multilevel"/>
    <w:tmpl w:val="1C822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463F5A"/>
    <w:multiLevelType w:val="hybridMultilevel"/>
    <w:tmpl w:val="5302E36E"/>
    <w:lvl w:ilvl="0" w:tplc="9E4AE9A0">
      <w:start w:val="1"/>
      <w:numFmt w:val="bullet"/>
      <w:lvlText w:val=""/>
      <w:lvlJc w:val="left"/>
      <w:pPr>
        <w:ind w:left="1080" w:hanging="360"/>
      </w:pPr>
      <w:rPr>
        <w:rFonts w:ascii="Symbol" w:hAnsi="Symbol"/>
      </w:rPr>
    </w:lvl>
    <w:lvl w:ilvl="1" w:tplc="1E12EA7A">
      <w:start w:val="1"/>
      <w:numFmt w:val="bullet"/>
      <w:lvlText w:val=""/>
      <w:lvlJc w:val="left"/>
      <w:pPr>
        <w:ind w:left="1080" w:hanging="360"/>
      </w:pPr>
      <w:rPr>
        <w:rFonts w:ascii="Symbol" w:hAnsi="Symbol"/>
      </w:rPr>
    </w:lvl>
    <w:lvl w:ilvl="2" w:tplc="EE42236C">
      <w:start w:val="1"/>
      <w:numFmt w:val="bullet"/>
      <w:lvlText w:val=""/>
      <w:lvlJc w:val="left"/>
      <w:pPr>
        <w:ind w:left="1080" w:hanging="360"/>
      </w:pPr>
      <w:rPr>
        <w:rFonts w:ascii="Symbol" w:hAnsi="Symbol"/>
      </w:rPr>
    </w:lvl>
    <w:lvl w:ilvl="3" w:tplc="4EA22FC6">
      <w:start w:val="1"/>
      <w:numFmt w:val="bullet"/>
      <w:lvlText w:val=""/>
      <w:lvlJc w:val="left"/>
      <w:pPr>
        <w:ind w:left="1080" w:hanging="360"/>
      </w:pPr>
      <w:rPr>
        <w:rFonts w:ascii="Symbol" w:hAnsi="Symbol"/>
      </w:rPr>
    </w:lvl>
    <w:lvl w:ilvl="4" w:tplc="46E29CC2">
      <w:start w:val="1"/>
      <w:numFmt w:val="bullet"/>
      <w:lvlText w:val=""/>
      <w:lvlJc w:val="left"/>
      <w:pPr>
        <w:ind w:left="1080" w:hanging="360"/>
      </w:pPr>
      <w:rPr>
        <w:rFonts w:ascii="Symbol" w:hAnsi="Symbol"/>
      </w:rPr>
    </w:lvl>
    <w:lvl w:ilvl="5" w:tplc="42401A64">
      <w:start w:val="1"/>
      <w:numFmt w:val="bullet"/>
      <w:lvlText w:val=""/>
      <w:lvlJc w:val="left"/>
      <w:pPr>
        <w:ind w:left="1080" w:hanging="360"/>
      </w:pPr>
      <w:rPr>
        <w:rFonts w:ascii="Symbol" w:hAnsi="Symbol"/>
      </w:rPr>
    </w:lvl>
    <w:lvl w:ilvl="6" w:tplc="E96C5D4E">
      <w:start w:val="1"/>
      <w:numFmt w:val="bullet"/>
      <w:lvlText w:val=""/>
      <w:lvlJc w:val="left"/>
      <w:pPr>
        <w:ind w:left="1080" w:hanging="360"/>
      </w:pPr>
      <w:rPr>
        <w:rFonts w:ascii="Symbol" w:hAnsi="Symbol"/>
      </w:rPr>
    </w:lvl>
    <w:lvl w:ilvl="7" w:tplc="0DEED64E">
      <w:start w:val="1"/>
      <w:numFmt w:val="bullet"/>
      <w:lvlText w:val=""/>
      <w:lvlJc w:val="left"/>
      <w:pPr>
        <w:ind w:left="1080" w:hanging="360"/>
      </w:pPr>
      <w:rPr>
        <w:rFonts w:ascii="Symbol" w:hAnsi="Symbol"/>
      </w:rPr>
    </w:lvl>
    <w:lvl w:ilvl="8" w:tplc="310E65E8">
      <w:start w:val="1"/>
      <w:numFmt w:val="bullet"/>
      <w:lvlText w:val=""/>
      <w:lvlJc w:val="left"/>
      <w:pPr>
        <w:ind w:left="1080" w:hanging="360"/>
      </w:pPr>
      <w:rPr>
        <w:rFonts w:ascii="Symbol" w:hAnsi="Symbol"/>
      </w:rPr>
    </w:lvl>
  </w:abstractNum>
  <w:abstractNum w:abstractNumId="3" w15:restartNumberingAfterBreak="0">
    <w:nsid w:val="518807DF"/>
    <w:multiLevelType w:val="multilevel"/>
    <w:tmpl w:val="4AFAC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A26C74"/>
    <w:multiLevelType w:val="hybridMultilevel"/>
    <w:tmpl w:val="D02E308E"/>
    <w:lvl w:ilvl="0" w:tplc="482A0A4E">
      <w:start w:val="1"/>
      <w:numFmt w:val="upperLetter"/>
      <w:lvlText w:val="%1)"/>
      <w:lvlJc w:val="left"/>
      <w:pPr>
        <w:ind w:left="1020" w:hanging="360"/>
      </w:pPr>
    </w:lvl>
    <w:lvl w:ilvl="1" w:tplc="9FDAEDF4">
      <w:start w:val="1"/>
      <w:numFmt w:val="upperLetter"/>
      <w:lvlText w:val="%2)"/>
      <w:lvlJc w:val="left"/>
      <w:pPr>
        <w:ind w:left="1020" w:hanging="360"/>
      </w:pPr>
    </w:lvl>
    <w:lvl w:ilvl="2" w:tplc="5492D892">
      <w:start w:val="1"/>
      <w:numFmt w:val="upperLetter"/>
      <w:lvlText w:val="%3)"/>
      <w:lvlJc w:val="left"/>
      <w:pPr>
        <w:ind w:left="1020" w:hanging="360"/>
      </w:pPr>
    </w:lvl>
    <w:lvl w:ilvl="3" w:tplc="1AF482E2">
      <w:start w:val="1"/>
      <w:numFmt w:val="upperLetter"/>
      <w:lvlText w:val="%4)"/>
      <w:lvlJc w:val="left"/>
      <w:pPr>
        <w:ind w:left="1020" w:hanging="360"/>
      </w:pPr>
    </w:lvl>
    <w:lvl w:ilvl="4" w:tplc="A710B3B8">
      <w:start w:val="1"/>
      <w:numFmt w:val="upperLetter"/>
      <w:lvlText w:val="%5)"/>
      <w:lvlJc w:val="left"/>
      <w:pPr>
        <w:ind w:left="1020" w:hanging="360"/>
      </w:pPr>
    </w:lvl>
    <w:lvl w:ilvl="5" w:tplc="0ED09EEC">
      <w:start w:val="1"/>
      <w:numFmt w:val="upperLetter"/>
      <w:lvlText w:val="%6)"/>
      <w:lvlJc w:val="left"/>
      <w:pPr>
        <w:ind w:left="1020" w:hanging="360"/>
      </w:pPr>
    </w:lvl>
    <w:lvl w:ilvl="6" w:tplc="6E7869DE">
      <w:start w:val="1"/>
      <w:numFmt w:val="upperLetter"/>
      <w:lvlText w:val="%7)"/>
      <w:lvlJc w:val="left"/>
      <w:pPr>
        <w:ind w:left="1020" w:hanging="360"/>
      </w:pPr>
    </w:lvl>
    <w:lvl w:ilvl="7" w:tplc="087AA5D4">
      <w:start w:val="1"/>
      <w:numFmt w:val="upperLetter"/>
      <w:lvlText w:val="%8)"/>
      <w:lvlJc w:val="left"/>
      <w:pPr>
        <w:ind w:left="1020" w:hanging="360"/>
      </w:pPr>
    </w:lvl>
    <w:lvl w:ilvl="8" w:tplc="666A816A">
      <w:start w:val="1"/>
      <w:numFmt w:val="upperLetter"/>
      <w:lvlText w:val="%9)"/>
      <w:lvlJc w:val="left"/>
      <w:pPr>
        <w:ind w:left="1020" w:hanging="360"/>
      </w:pPr>
    </w:lvl>
  </w:abstractNum>
  <w:abstractNum w:abstractNumId="5" w15:restartNumberingAfterBreak="0">
    <w:nsid w:val="5F004455"/>
    <w:multiLevelType w:val="multilevel"/>
    <w:tmpl w:val="86BA1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D30AD5"/>
    <w:multiLevelType w:val="multilevel"/>
    <w:tmpl w:val="86AAB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7775569">
    <w:abstractNumId w:val="5"/>
  </w:num>
  <w:num w:numId="2" w16cid:durableId="116410210">
    <w:abstractNumId w:val="0"/>
  </w:num>
  <w:num w:numId="3" w16cid:durableId="387999145">
    <w:abstractNumId w:val="3"/>
  </w:num>
  <w:num w:numId="4" w16cid:durableId="2037735749">
    <w:abstractNumId w:val="6"/>
  </w:num>
  <w:num w:numId="5" w16cid:durableId="535048735">
    <w:abstractNumId w:val="2"/>
  </w:num>
  <w:num w:numId="6" w16cid:durableId="1340962618">
    <w:abstractNumId w:val="1"/>
  </w:num>
  <w:num w:numId="7" w16cid:durableId="53346836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asset, Yves">
    <w15:presenceInfo w15:providerId="AD" w15:userId="S::BassetY@SI.EDU::d4ed3e84-b5e3-44d8-8997-054a80e9ef83"/>
  </w15:person>
  <w15:person w15:author="Whitfield, Jim">
    <w15:presenceInfo w15:providerId="AD" w15:userId="S::jwhitfie@illinois.edu::13d53f1c-530d-47c8-91f7-8faf1f1fd22d"/>
  </w15:person>
  <w15:person w15:author="Libra Martin">
    <w15:presenceInfo w15:providerId="AD" w15:userId="S::martin.libra@entu.cas.cz::a8e67206-9806-4287-9d43-10f3bb269e07"/>
  </w15:person>
  <w15:person w15:author="Miller, Scott">
    <w15:presenceInfo w15:providerId="AD" w15:userId="S::MillerS@SI.EDU::cff35e64-19a3-41fd-afe3-a28164236bad"/>
  </w15:person>
  <w15:person w15:author="Jan">
    <w15:presenceInfo w15:providerId="None" w15:userId="Jan"/>
  </w15:person>
  <w15:person w15:author="Ondřej Mottl">
    <w15:presenceInfo w15:providerId="AD" w15:userId="S::90584203@cuni.cz::b819ae1c-241a-4222-a3a5-37cf390000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GB" w:vendorID="64" w:dllVersion="0" w:nlCheck="1" w:checkStyle="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09F"/>
    <w:rsid w:val="0000312C"/>
    <w:rsid w:val="0000535F"/>
    <w:rsid w:val="00006CC5"/>
    <w:rsid w:val="00013058"/>
    <w:rsid w:val="00013B8A"/>
    <w:rsid w:val="000172BF"/>
    <w:rsid w:val="00022B73"/>
    <w:rsid w:val="00023C5F"/>
    <w:rsid w:val="00024E4A"/>
    <w:rsid w:val="00035529"/>
    <w:rsid w:val="00035605"/>
    <w:rsid w:val="00036C39"/>
    <w:rsid w:val="0003712E"/>
    <w:rsid w:val="0004233C"/>
    <w:rsid w:val="00045099"/>
    <w:rsid w:val="00045B5F"/>
    <w:rsid w:val="00053C55"/>
    <w:rsid w:val="00054D42"/>
    <w:rsid w:val="00061F99"/>
    <w:rsid w:val="0006314A"/>
    <w:rsid w:val="000649B6"/>
    <w:rsid w:val="0007185B"/>
    <w:rsid w:val="00073B52"/>
    <w:rsid w:val="0007622B"/>
    <w:rsid w:val="000804ED"/>
    <w:rsid w:val="0008339D"/>
    <w:rsid w:val="00084D67"/>
    <w:rsid w:val="000854C1"/>
    <w:rsid w:val="00085C50"/>
    <w:rsid w:val="00087A94"/>
    <w:rsid w:val="00087E3D"/>
    <w:rsid w:val="0009171C"/>
    <w:rsid w:val="000919A0"/>
    <w:rsid w:val="00095529"/>
    <w:rsid w:val="00096566"/>
    <w:rsid w:val="000A11F6"/>
    <w:rsid w:val="000A34F9"/>
    <w:rsid w:val="000B2D3C"/>
    <w:rsid w:val="000B4901"/>
    <w:rsid w:val="000B667B"/>
    <w:rsid w:val="000B7656"/>
    <w:rsid w:val="000C3A0A"/>
    <w:rsid w:val="000D1472"/>
    <w:rsid w:val="000D3E17"/>
    <w:rsid w:val="000D419D"/>
    <w:rsid w:val="000E6D6B"/>
    <w:rsid w:val="000E7028"/>
    <w:rsid w:val="000E7995"/>
    <w:rsid w:val="000E7CCE"/>
    <w:rsid w:val="000F06AB"/>
    <w:rsid w:val="000F1C52"/>
    <w:rsid w:val="000F5BFB"/>
    <w:rsid w:val="000F5D41"/>
    <w:rsid w:val="000F5F60"/>
    <w:rsid w:val="000F7713"/>
    <w:rsid w:val="00100689"/>
    <w:rsid w:val="00101630"/>
    <w:rsid w:val="001029A5"/>
    <w:rsid w:val="001065E3"/>
    <w:rsid w:val="00107702"/>
    <w:rsid w:val="00107B40"/>
    <w:rsid w:val="00111292"/>
    <w:rsid w:val="00116046"/>
    <w:rsid w:val="001164EF"/>
    <w:rsid w:val="00117280"/>
    <w:rsid w:val="00117997"/>
    <w:rsid w:val="0012269A"/>
    <w:rsid w:val="001227C2"/>
    <w:rsid w:val="00131877"/>
    <w:rsid w:val="00136280"/>
    <w:rsid w:val="00137674"/>
    <w:rsid w:val="001378D6"/>
    <w:rsid w:val="00140208"/>
    <w:rsid w:val="00147A1D"/>
    <w:rsid w:val="00155BB8"/>
    <w:rsid w:val="001577B8"/>
    <w:rsid w:val="001654DB"/>
    <w:rsid w:val="0016584D"/>
    <w:rsid w:val="0017137E"/>
    <w:rsid w:val="00174996"/>
    <w:rsid w:val="001800D5"/>
    <w:rsid w:val="00182783"/>
    <w:rsid w:val="001829CD"/>
    <w:rsid w:val="001830E8"/>
    <w:rsid w:val="001917FC"/>
    <w:rsid w:val="001943F8"/>
    <w:rsid w:val="001970FC"/>
    <w:rsid w:val="00197F93"/>
    <w:rsid w:val="001A0165"/>
    <w:rsid w:val="001A2383"/>
    <w:rsid w:val="001A534A"/>
    <w:rsid w:val="001A57C0"/>
    <w:rsid w:val="001B5163"/>
    <w:rsid w:val="001B74C8"/>
    <w:rsid w:val="001C196D"/>
    <w:rsid w:val="001C6C58"/>
    <w:rsid w:val="001C7680"/>
    <w:rsid w:val="001C7B4F"/>
    <w:rsid w:val="001D3C5C"/>
    <w:rsid w:val="001E2980"/>
    <w:rsid w:val="001E2BFD"/>
    <w:rsid w:val="001E6CE9"/>
    <w:rsid w:val="001F02F6"/>
    <w:rsid w:val="001F37FE"/>
    <w:rsid w:val="0020297C"/>
    <w:rsid w:val="00202DA7"/>
    <w:rsid w:val="00207511"/>
    <w:rsid w:val="002148C4"/>
    <w:rsid w:val="00216796"/>
    <w:rsid w:val="002167E9"/>
    <w:rsid w:val="002313AF"/>
    <w:rsid w:val="00231980"/>
    <w:rsid w:val="00234BFB"/>
    <w:rsid w:val="00237808"/>
    <w:rsid w:val="002378BD"/>
    <w:rsid w:val="002417B7"/>
    <w:rsid w:val="0024207F"/>
    <w:rsid w:val="00243326"/>
    <w:rsid w:val="00244A87"/>
    <w:rsid w:val="00244C36"/>
    <w:rsid w:val="00246C16"/>
    <w:rsid w:val="0025332B"/>
    <w:rsid w:val="002539C3"/>
    <w:rsid w:val="00254CBA"/>
    <w:rsid w:val="0026054D"/>
    <w:rsid w:val="00262150"/>
    <w:rsid w:val="0026569F"/>
    <w:rsid w:val="00280417"/>
    <w:rsid w:val="00282238"/>
    <w:rsid w:val="0028627A"/>
    <w:rsid w:val="00286C7B"/>
    <w:rsid w:val="0029043C"/>
    <w:rsid w:val="00295387"/>
    <w:rsid w:val="00295D1A"/>
    <w:rsid w:val="002963AD"/>
    <w:rsid w:val="002A3D9F"/>
    <w:rsid w:val="002A5F3A"/>
    <w:rsid w:val="002B185A"/>
    <w:rsid w:val="002B5370"/>
    <w:rsid w:val="002B5970"/>
    <w:rsid w:val="002B5E8C"/>
    <w:rsid w:val="002C0B23"/>
    <w:rsid w:val="002C2D3E"/>
    <w:rsid w:val="002C7BBD"/>
    <w:rsid w:val="002D7112"/>
    <w:rsid w:val="002D7B78"/>
    <w:rsid w:val="002D7E8E"/>
    <w:rsid w:val="002E245E"/>
    <w:rsid w:val="002E6E7C"/>
    <w:rsid w:val="002F14E3"/>
    <w:rsid w:val="002F39BB"/>
    <w:rsid w:val="002F6A63"/>
    <w:rsid w:val="003038BE"/>
    <w:rsid w:val="003048D3"/>
    <w:rsid w:val="00304A38"/>
    <w:rsid w:val="00304B38"/>
    <w:rsid w:val="00306070"/>
    <w:rsid w:val="00306EA2"/>
    <w:rsid w:val="003113E0"/>
    <w:rsid w:val="003168FC"/>
    <w:rsid w:val="00323592"/>
    <w:rsid w:val="00323B60"/>
    <w:rsid w:val="00324FAF"/>
    <w:rsid w:val="0032555D"/>
    <w:rsid w:val="00326067"/>
    <w:rsid w:val="00333301"/>
    <w:rsid w:val="0033571E"/>
    <w:rsid w:val="00335E0A"/>
    <w:rsid w:val="00341E7E"/>
    <w:rsid w:val="003425B8"/>
    <w:rsid w:val="003448A2"/>
    <w:rsid w:val="0034509F"/>
    <w:rsid w:val="00365A56"/>
    <w:rsid w:val="00367F47"/>
    <w:rsid w:val="003777DA"/>
    <w:rsid w:val="00380D08"/>
    <w:rsid w:val="00382613"/>
    <w:rsid w:val="003848FE"/>
    <w:rsid w:val="00386A6B"/>
    <w:rsid w:val="00387DEC"/>
    <w:rsid w:val="003941E9"/>
    <w:rsid w:val="00395665"/>
    <w:rsid w:val="00396920"/>
    <w:rsid w:val="00396B87"/>
    <w:rsid w:val="003A117D"/>
    <w:rsid w:val="003A1EE7"/>
    <w:rsid w:val="003A3B2D"/>
    <w:rsid w:val="003A44F1"/>
    <w:rsid w:val="003A49D4"/>
    <w:rsid w:val="003B2229"/>
    <w:rsid w:val="003B2CF1"/>
    <w:rsid w:val="003B5A81"/>
    <w:rsid w:val="003B7FA3"/>
    <w:rsid w:val="003C1554"/>
    <w:rsid w:val="003C16E3"/>
    <w:rsid w:val="003C42FC"/>
    <w:rsid w:val="003C791B"/>
    <w:rsid w:val="003D088D"/>
    <w:rsid w:val="003D2AFA"/>
    <w:rsid w:val="003D3DDF"/>
    <w:rsid w:val="003D611B"/>
    <w:rsid w:val="003E0F63"/>
    <w:rsid w:val="003E28C6"/>
    <w:rsid w:val="003E4607"/>
    <w:rsid w:val="003F23AE"/>
    <w:rsid w:val="003F2A67"/>
    <w:rsid w:val="003F31F5"/>
    <w:rsid w:val="003F7AFB"/>
    <w:rsid w:val="004005FA"/>
    <w:rsid w:val="004016DB"/>
    <w:rsid w:val="00403C25"/>
    <w:rsid w:val="004043BE"/>
    <w:rsid w:val="00405B6A"/>
    <w:rsid w:val="00413299"/>
    <w:rsid w:val="0041485F"/>
    <w:rsid w:val="0042130D"/>
    <w:rsid w:val="00425740"/>
    <w:rsid w:val="00426573"/>
    <w:rsid w:val="00427C77"/>
    <w:rsid w:val="00430012"/>
    <w:rsid w:val="00430CE7"/>
    <w:rsid w:val="00435E3C"/>
    <w:rsid w:val="004407B4"/>
    <w:rsid w:val="00443677"/>
    <w:rsid w:val="00444E7E"/>
    <w:rsid w:val="00446279"/>
    <w:rsid w:val="00446BC7"/>
    <w:rsid w:val="00450C7B"/>
    <w:rsid w:val="004550FF"/>
    <w:rsid w:val="00461093"/>
    <w:rsid w:val="00466213"/>
    <w:rsid w:val="00471C2D"/>
    <w:rsid w:val="004764B9"/>
    <w:rsid w:val="0048019E"/>
    <w:rsid w:val="0048281E"/>
    <w:rsid w:val="00482E6E"/>
    <w:rsid w:val="004837B4"/>
    <w:rsid w:val="00484274"/>
    <w:rsid w:val="00484878"/>
    <w:rsid w:val="00486A0B"/>
    <w:rsid w:val="0049194B"/>
    <w:rsid w:val="004A10D3"/>
    <w:rsid w:val="004A4601"/>
    <w:rsid w:val="004B5CB0"/>
    <w:rsid w:val="004C0D7B"/>
    <w:rsid w:val="004C1ABA"/>
    <w:rsid w:val="004C3A4E"/>
    <w:rsid w:val="004C5992"/>
    <w:rsid w:val="004C5C2D"/>
    <w:rsid w:val="004C760D"/>
    <w:rsid w:val="004D371E"/>
    <w:rsid w:val="004D5714"/>
    <w:rsid w:val="004F0602"/>
    <w:rsid w:val="004F203A"/>
    <w:rsid w:val="004F3418"/>
    <w:rsid w:val="004F3D8B"/>
    <w:rsid w:val="004F76F1"/>
    <w:rsid w:val="004F7BE0"/>
    <w:rsid w:val="00501EE6"/>
    <w:rsid w:val="00503FDE"/>
    <w:rsid w:val="00504686"/>
    <w:rsid w:val="00505BE6"/>
    <w:rsid w:val="00506795"/>
    <w:rsid w:val="00507A9C"/>
    <w:rsid w:val="005113ED"/>
    <w:rsid w:val="005125F9"/>
    <w:rsid w:val="005208E2"/>
    <w:rsid w:val="00522A59"/>
    <w:rsid w:val="00522F05"/>
    <w:rsid w:val="005302F9"/>
    <w:rsid w:val="0053191F"/>
    <w:rsid w:val="00533FCC"/>
    <w:rsid w:val="0054246C"/>
    <w:rsid w:val="00544896"/>
    <w:rsid w:val="0054635D"/>
    <w:rsid w:val="00547001"/>
    <w:rsid w:val="00550267"/>
    <w:rsid w:val="0055097E"/>
    <w:rsid w:val="005536D3"/>
    <w:rsid w:val="00574CDE"/>
    <w:rsid w:val="00575351"/>
    <w:rsid w:val="005766AC"/>
    <w:rsid w:val="00590CAB"/>
    <w:rsid w:val="00593E2E"/>
    <w:rsid w:val="00594918"/>
    <w:rsid w:val="00595CB0"/>
    <w:rsid w:val="005A106E"/>
    <w:rsid w:val="005B3C63"/>
    <w:rsid w:val="005B6396"/>
    <w:rsid w:val="005C4FC0"/>
    <w:rsid w:val="005C576D"/>
    <w:rsid w:val="005C5F8E"/>
    <w:rsid w:val="005D0620"/>
    <w:rsid w:val="005D0727"/>
    <w:rsid w:val="005D169E"/>
    <w:rsid w:val="005D2617"/>
    <w:rsid w:val="005D2975"/>
    <w:rsid w:val="005D67D0"/>
    <w:rsid w:val="005E062F"/>
    <w:rsid w:val="005E2F03"/>
    <w:rsid w:val="005E40AE"/>
    <w:rsid w:val="005E7BE9"/>
    <w:rsid w:val="005F31E5"/>
    <w:rsid w:val="005F7CA0"/>
    <w:rsid w:val="0061044F"/>
    <w:rsid w:val="00610FE0"/>
    <w:rsid w:val="006150A0"/>
    <w:rsid w:val="00617F5C"/>
    <w:rsid w:val="0062016C"/>
    <w:rsid w:val="0062623D"/>
    <w:rsid w:val="00627052"/>
    <w:rsid w:val="00627F10"/>
    <w:rsid w:val="006375AB"/>
    <w:rsid w:val="00640F1A"/>
    <w:rsid w:val="00642258"/>
    <w:rsid w:val="006422A8"/>
    <w:rsid w:val="006469BB"/>
    <w:rsid w:val="0065161C"/>
    <w:rsid w:val="00657074"/>
    <w:rsid w:val="00660F57"/>
    <w:rsid w:val="00663F15"/>
    <w:rsid w:val="0066604D"/>
    <w:rsid w:val="006703EA"/>
    <w:rsid w:val="006718AE"/>
    <w:rsid w:val="00671D1B"/>
    <w:rsid w:val="00672B42"/>
    <w:rsid w:val="00676239"/>
    <w:rsid w:val="00683D94"/>
    <w:rsid w:val="006A0580"/>
    <w:rsid w:val="006A0BF7"/>
    <w:rsid w:val="006A5663"/>
    <w:rsid w:val="006B2F59"/>
    <w:rsid w:val="006B4396"/>
    <w:rsid w:val="006C31FD"/>
    <w:rsid w:val="006C4378"/>
    <w:rsid w:val="006C4FE5"/>
    <w:rsid w:val="006C586C"/>
    <w:rsid w:val="006C63F0"/>
    <w:rsid w:val="006C7FAE"/>
    <w:rsid w:val="006D250A"/>
    <w:rsid w:val="006D32C6"/>
    <w:rsid w:val="006D5876"/>
    <w:rsid w:val="006D7BF3"/>
    <w:rsid w:val="006E33DE"/>
    <w:rsid w:val="006E68F9"/>
    <w:rsid w:val="006F495B"/>
    <w:rsid w:val="006F6FF7"/>
    <w:rsid w:val="0070724C"/>
    <w:rsid w:val="0071028D"/>
    <w:rsid w:val="007120F6"/>
    <w:rsid w:val="00717E7F"/>
    <w:rsid w:val="007248E7"/>
    <w:rsid w:val="00724D46"/>
    <w:rsid w:val="00730C00"/>
    <w:rsid w:val="0073423C"/>
    <w:rsid w:val="00735B07"/>
    <w:rsid w:val="00740746"/>
    <w:rsid w:val="00741E82"/>
    <w:rsid w:val="00743639"/>
    <w:rsid w:val="00745308"/>
    <w:rsid w:val="00745696"/>
    <w:rsid w:val="00746FED"/>
    <w:rsid w:val="007478B2"/>
    <w:rsid w:val="00750ADB"/>
    <w:rsid w:val="00751E63"/>
    <w:rsid w:val="00751FF4"/>
    <w:rsid w:val="007549DD"/>
    <w:rsid w:val="007611E1"/>
    <w:rsid w:val="00761B13"/>
    <w:rsid w:val="0077309F"/>
    <w:rsid w:val="00776252"/>
    <w:rsid w:val="0078198E"/>
    <w:rsid w:val="00790946"/>
    <w:rsid w:val="00791DEA"/>
    <w:rsid w:val="00795276"/>
    <w:rsid w:val="00795D14"/>
    <w:rsid w:val="00796158"/>
    <w:rsid w:val="007B171E"/>
    <w:rsid w:val="007B6EDB"/>
    <w:rsid w:val="007C11FD"/>
    <w:rsid w:val="007D6AE4"/>
    <w:rsid w:val="007D73CB"/>
    <w:rsid w:val="007E2F37"/>
    <w:rsid w:val="007E3AD3"/>
    <w:rsid w:val="007F0274"/>
    <w:rsid w:val="007F3563"/>
    <w:rsid w:val="007F472B"/>
    <w:rsid w:val="007F6128"/>
    <w:rsid w:val="007F684D"/>
    <w:rsid w:val="008006C3"/>
    <w:rsid w:val="00801CC3"/>
    <w:rsid w:val="008023AA"/>
    <w:rsid w:val="00803E34"/>
    <w:rsid w:val="00805A46"/>
    <w:rsid w:val="008102E3"/>
    <w:rsid w:val="00813512"/>
    <w:rsid w:val="00816AAB"/>
    <w:rsid w:val="00817188"/>
    <w:rsid w:val="00823174"/>
    <w:rsid w:val="0082375B"/>
    <w:rsid w:val="008262B5"/>
    <w:rsid w:val="00832B6F"/>
    <w:rsid w:val="00836B0E"/>
    <w:rsid w:val="0083770C"/>
    <w:rsid w:val="00840B4C"/>
    <w:rsid w:val="00844275"/>
    <w:rsid w:val="008465F3"/>
    <w:rsid w:val="00857BA2"/>
    <w:rsid w:val="00857BC5"/>
    <w:rsid w:val="008623B1"/>
    <w:rsid w:val="008625BF"/>
    <w:rsid w:val="0086392C"/>
    <w:rsid w:val="0087642E"/>
    <w:rsid w:val="008843F9"/>
    <w:rsid w:val="00886698"/>
    <w:rsid w:val="00887BBE"/>
    <w:rsid w:val="00887C47"/>
    <w:rsid w:val="00891AAB"/>
    <w:rsid w:val="008924BC"/>
    <w:rsid w:val="00894261"/>
    <w:rsid w:val="008A7994"/>
    <w:rsid w:val="008B0C6C"/>
    <w:rsid w:val="008B1BE8"/>
    <w:rsid w:val="008B27E5"/>
    <w:rsid w:val="008B3A22"/>
    <w:rsid w:val="008C0E76"/>
    <w:rsid w:val="008C4442"/>
    <w:rsid w:val="008D279D"/>
    <w:rsid w:val="008D7C74"/>
    <w:rsid w:val="008E1485"/>
    <w:rsid w:val="008E15D5"/>
    <w:rsid w:val="008E3A23"/>
    <w:rsid w:val="008E4095"/>
    <w:rsid w:val="008E4F4F"/>
    <w:rsid w:val="008F4324"/>
    <w:rsid w:val="008F4B81"/>
    <w:rsid w:val="008F531B"/>
    <w:rsid w:val="008F58CE"/>
    <w:rsid w:val="00902552"/>
    <w:rsid w:val="00903923"/>
    <w:rsid w:val="009044C2"/>
    <w:rsid w:val="0090608E"/>
    <w:rsid w:val="0090690E"/>
    <w:rsid w:val="00916800"/>
    <w:rsid w:val="00921FCF"/>
    <w:rsid w:val="009222F1"/>
    <w:rsid w:val="00926215"/>
    <w:rsid w:val="00927842"/>
    <w:rsid w:val="009318F9"/>
    <w:rsid w:val="00942AD0"/>
    <w:rsid w:val="009448A3"/>
    <w:rsid w:val="0094548B"/>
    <w:rsid w:val="00946676"/>
    <w:rsid w:val="00953056"/>
    <w:rsid w:val="00953676"/>
    <w:rsid w:val="0095663E"/>
    <w:rsid w:val="00961584"/>
    <w:rsid w:val="00963987"/>
    <w:rsid w:val="0096447D"/>
    <w:rsid w:val="009708A9"/>
    <w:rsid w:val="00970C92"/>
    <w:rsid w:val="00971931"/>
    <w:rsid w:val="0097565D"/>
    <w:rsid w:val="00982D75"/>
    <w:rsid w:val="00984749"/>
    <w:rsid w:val="0099668A"/>
    <w:rsid w:val="009A29B9"/>
    <w:rsid w:val="009A313E"/>
    <w:rsid w:val="009A57D6"/>
    <w:rsid w:val="009B0847"/>
    <w:rsid w:val="009B13A7"/>
    <w:rsid w:val="009B3341"/>
    <w:rsid w:val="009B37C4"/>
    <w:rsid w:val="009C6E71"/>
    <w:rsid w:val="009D005D"/>
    <w:rsid w:val="009E32E9"/>
    <w:rsid w:val="009E4C5A"/>
    <w:rsid w:val="009F55A3"/>
    <w:rsid w:val="009F6A6C"/>
    <w:rsid w:val="00A0320E"/>
    <w:rsid w:val="00A108FE"/>
    <w:rsid w:val="00A12D0E"/>
    <w:rsid w:val="00A15739"/>
    <w:rsid w:val="00A15AD9"/>
    <w:rsid w:val="00A1609C"/>
    <w:rsid w:val="00A16C00"/>
    <w:rsid w:val="00A232F7"/>
    <w:rsid w:val="00A23DBF"/>
    <w:rsid w:val="00A24B54"/>
    <w:rsid w:val="00A26137"/>
    <w:rsid w:val="00A35A85"/>
    <w:rsid w:val="00A40D63"/>
    <w:rsid w:val="00A501C9"/>
    <w:rsid w:val="00A540D2"/>
    <w:rsid w:val="00A56D5C"/>
    <w:rsid w:val="00A621AD"/>
    <w:rsid w:val="00A67910"/>
    <w:rsid w:val="00A67E41"/>
    <w:rsid w:val="00A705B9"/>
    <w:rsid w:val="00A72AE3"/>
    <w:rsid w:val="00A730AC"/>
    <w:rsid w:val="00A75098"/>
    <w:rsid w:val="00A8342F"/>
    <w:rsid w:val="00A83DA1"/>
    <w:rsid w:val="00A914E8"/>
    <w:rsid w:val="00A9275C"/>
    <w:rsid w:val="00A932C0"/>
    <w:rsid w:val="00A97F7D"/>
    <w:rsid w:val="00AA15DB"/>
    <w:rsid w:val="00AA1BB1"/>
    <w:rsid w:val="00AA23EE"/>
    <w:rsid w:val="00AA27A9"/>
    <w:rsid w:val="00AA2F34"/>
    <w:rsid w:val="00AB44C1"/>
    <w:rsid w:val="00AB6AC1"/>
    <w:rsid w:val="00AC59F2"/>
    <w:rsid w:val="00AC7507"/>
    <w:rsid w:val="00AC7706"/>
    <w:rsid w:val="00AD02B9"/>
    <w:rsid w:val="00AD219D"/>
    <w:rsid w:val="00AD4D16"/>
    <w:rsid w:val="00AD5722"/>
    <w:rsid w:val="00AE2609"/>
    <w:rsid w:val="00AF168F"/>
    <w:rsid w:val="00AF36E0"/>
    <w:rsid w:val="00AF40C4"/>
    <w:rsid w:val="00AF40F5"/>
    <w:rsid w:val="00B000D9"/>
    <w:rsid w:val="00B1042E"/>
    <w:rsid w:val="00B11226"/>
    <w:rsid w:val="00B13AC9"/>
    <w:rsid w:val="00B20E8F"/>
    <w:rsid w:val="00B2148E"/>
    <w:rsid w:val="00B22012"/>
    <w:rsid w:val="00B236FC"/>
    <w:rsid w:val="00B27890"/>
    <w:rsid w:val="00B30F00"/>
    <w:rsid w:val="00B310D0"/>
    <w:rsid w:val="00B329F9"/>
    <w:rsid w:val="00B33725"/>
    <w:rsid w:val="00B339BF"/>
    <w:rsid w:val="00B33D1A"/>
    <w:rsid w:val="00B36093"/>
    <w:rsid w:val="00B368C8"/>
    <w:rsid w:val="00B503CC"/>
    <w:rsid w:val="00B51735"/>
    <w:rsid w:val="00B52285"/>
    <w:rsid w:val="00B55279"/>
    <w:rsid w:val="00B55D28"/>
    <w:rsid w:val="00B668B7"/>
    <w:rsid w:val="00B75B58"/>
    <w:rsid w:val="00B84007"/>
    <w:rsid w:val="00B85D21"/>
    <w:rsid w:val="00B863A8"/>
    <w:rsid w:val="00B8722B"/>
    <w:rsid w:val="00B910D4"/>
    <w:rsid w:val="00B91130"/>
    <w:rsid w:val="00B91554"/>
    <w:rsid w:val="00B93C66"/>
    <w:rsid w:val="00B946A8"/>
    <w:rsid w:val="00B95204"/>
    <w:rsid w:val="00B95839"/>
    <w:rsid w:val="00B978B0"/>
    <w:rsid w:val="00BA1E75"/>
    <w:rsid w:val="00BA5495"/>
    <w:rsid w:val="00BA5F92"/>
    <w:rsid w:val="00BA78D9"/>
    <w:rsid w:val="00BB11C7"/>
    <w:rsid w:val="00BB1FE6"/>
    <w:rsid w:val="00BB3C44"/>
    <w:rsid w:val="00BB4DC8"/>
    <w:rsid w:val="00BC0972"/>
    <w:rsid w:val="00BC5235"/>
    <w:rsid w:val="00BC6C4E"/>
    <w:rsid w:val="00BD06A4"/>
    <w:rsid w:val="00BD06F2"/>
    <w:rsid w:val="00BD1E2D"/>
    <w:rsid w:val="00BD6ED0"/>
    <w:rsid w:val="00BE377F"/>
    <w:rsid w:val="00BE3D0E"/>
    <w:rsid w:val="00BE7358"/>
    <w:rsid w:val="00BE74A4"/>
    <w:rsid w:val="00BF00EC"/>
    <w:rsid w:val="00BF3625"/>
    <w:rsid w:val="00BF7696"/>
    <w:rsid w:val="00C04958"/>
    <w:rsid w:val="00C14EC9"/>
    <w:rsid w:val="00C162BF"/>
    <w:rsid w:val="00C221BD"/>
    <w:rsid w:val="00C24AC7"/>
    <w:rsid w:val="00C30766"/>
    <w:rsid w:val="00C3099F"/>
    <w:rsid w:val="00C33D13"/>
    <w:rsid w:val="00C33F6A"/>
    <w:rsid w:val="00C34868"/>
    <w:rsid w:val="00C3793B"/>
    <w:rsid w:val="00C46EE8"/>
    <w:rsid w:val="00C51BC4"/>
    <w:rsid w:val="00C5415D"/>
    <w:rsid w:val="00C5433D"/>
    <w:rsid w:val="00C61554"/>
    <w:rsid w:val="00C6246A"/>
    <w:rsid w:val="00C72BC5"/>
    <w:rsid w:val="00C757AB"/>
    <w:rsid w:val="00C769BE"/>
    <w:rsid w:val="00C76A09"/>
    <w:rsid w:val="00C80A9B"/>
    <w:rsid w:val="00C8684D"/>
    <w:rsid w:val="00C86CAD"/>
    <w:rsid w:val="00C90620"/>
    <w:rsid w:val="00C97AA7"/>
    <w:rsid w:val="00CA0219"/>
    <w:rsid w:val="00CA0C5E"/>
    <w:rsid w:val="00CA675D"/>
    <w:rsid w:val="00CB7095"/>
    <w:rsid w:val="00CC0250"/>
    <w:rsid w:val="00CC29D5"/>
    <w:rsid w:val="00CC6854"/>
    <w:rsid w:val="00CD29B9"/>
    <w:rsid w:val="00CD469A"/>
    <w:rsid w:val="00CD7509"/>
    <w:rsid w:val="00CD78ED"/>
    <w:rsid w:val="00CE1B7E"/>
    <w:rsid w:val="00CF00FE"/>
    <w:rsid w:val="00CF2293"/>
    <w:rsid w:val="00CF3518"/>
    <w:rsid w:val="00CF6427"/>
    <w:rsid w:val="00CF7D41"/>
    <w:rsid w:val="00D06028"/>
    <w:rsid w:val="00D064B0"/>
    <w:rsid w:val="00D076F9"/>
    <w:rsid w:val="00D106A9"/>
    <w:rsid w:val="00D131D0"/>
    <w:rsid w:val="00D1528D"/>
    <w:rsid w:val="00D20252"/>
    <w:rsid w:val="00D20FA3"/>
    <w:rsid w:val="00D21137"/>
    <w:rsid w:val="00D224D1"/>
    <w:rsid w:val="00D22CB9"/>
    <w:rsid w:val="00D2326D"/>
    <w:rsid w:val="00D31D20"/>
    <w:rsid w:val="00D36D27"/>
    <w:rsid w:val="00D4369A"/>
    <w:rsid w:val="00D448EB"/>
    <w:rsid w:val="00D44E85"/>
    <w:rsid w:val="00D510E8"/>
    <w:rsid w:val="00D51FAF"/>
    <w:rsid w:val="00D55624"/>
    <w:rsid w:val="00D575C3"/>
    <w:rsid w:val="00D61334"/>
    <w:rsid w:val="00D634D2"/>
    <w:rsid w:val="00D64C07"/>
    <w:rsid w:val="00D741D5"/>
    <w:rsid w:val="00D756DB"/>
    <w:rsid w:val="00D75D54"/>
    <w:rsid w:val="00D82A92"/>
    <w:rsid w:val="00D841FD"/>
    <w:rsid w:val="00D8585E"/>
    <w:rsid w:val="00D85A56"/>
    <w:rsid w:val="00D864DD"/>
    <w:rsid w:val="00D93FD8"/>
    <w:rsid w:val="00D9472F"/>
    <w:rsid w:val="00D94914"/>
    <w:rsid w:val="00D958B1"/>
    <w:rsid w:val="00D97129"/>
    <w:rsid w:val="00DA0953"/>
    <w:rsid w:val="00DA3895"/>
    <w:rsid w:val="00DA3EF9"/>
    <w:rsid w:val="00DA5FF7"/>
    <w:rsid w:val="00DB5136"/>
    <w:rsid w:val="00DC5D3F"/>
    <w:rsid w:val="00DC72CD"/>
    <w:rsid w:val="00DD42AB"/>
    <w:rsid w:val="00DD61DC"/>
    <w:rsid w:val="00DE00BB"/>
    <w:rsid w:val="00DE4D34"/>
    <w:rsid w:val="00DE56D1"/>
    <w:rsid w:val="00DE5DC2"/>
    <w:rsid w:val="00DE74EB"/>
    <w:rsid w:val="00DF087A"/>
    <w:rsid w:val="00DF0A92"/>
    <w:rsid w:val="00DF2650"/>
    <w:rsid w:val="00DF27C1"/>
    <w:rsid w:val="00DF7ABF"/>
    <w:rsid w:val="00E019C6"/>
    <w:rsid w:val="00E01A71"/>
    <w:rsid w:val="00E02C52"/>
    <w:rsid w:val="00E031E0"/>
    <w:rsid w:val="00E0518C"/>
    <w:rsid w:val="00E05C12"/>
    <w:rsid w:val="00E072EF"/>
    <w:rsid w:val="00E209E2"/>
    <w:rsid w:val="00E2385A"/>
    <w:rsid w:val="00E2508E"/>
    <w:rsid w:val="00E25141"/>
    <w:rsid w:val="00E27A98"/>
    <w:rsid w:val="00E34878"/>
    <w:rsid w:val="00E35CFE"/>
    <w:rsid w:val="00E41AA1"/>
    <w:rsid w:val="00E42E90"/>
    <w:rsid w:val="00E519D2"/>
    <w:rsid w:val="00E5617C"/>
    <w:rsid w:val="00E6021E"/>
    <w:rsid w:val="00E6596C"/>
    <w:rsid w:val="00E7102A"/>
    <w:rsid w:val="00E7122C"/>
    <w:rsid w:val="00E74239"/>
    <w:rsid w:val="00E74822"/>
    <w:rsid w:val="00E801AB"/>
    <w:rsid w:val="00E83543"/>
    <w:rsid w:val="00E84098"/>
    <w:rsid w:val="00E95D89"/>
    <w:rsid w:val="00EA26D6"/>
    <w:rsid w:val="00EA5463"/>
    <w:rsid w:val="00EB152F"/>
    <w:rsid w:val="00EB2818"/>
    <w:rsid w:val="00EB29DC"/>
    <w:rsid w:val="00EB650D"/>
    <w:rsid w:val="00EB709B"/>
    <w:rsid w:val="00EB75D8"/>
    <w:rsid w:val="00ED47E9"/>
    <w:rsid w:val="00ED5572"/>
    <w:rsid w:val="00EE3AF5"/>
    <w:rsid w:val="00EE5A11"/>
    <w:rsid w:val="00EF355D"/>
    <w:rsid w:val="00EF38DC"/>
    <w:rsid w:val="00EF393A"/>
    <w:rsid w:val="00EF473F"/>
    <w:rsid w:val="00EF7BFB"/>
    <w:rsid w:val="00F039D4"/>
    <w:rsid w:val="00F0406A"/>
    <w:rsid w:val="00F04DCE"/>
    <w:rsid w:val="00F0588E"/>
    <w:rsid w:val="00F06088"/>
    <w:rsid w:val="00F0634A"/>
    <w:rsid w:val="00F11580"/>
    <w:rsid w:val="00F11630"/>
    <w:rsid w:val="00F14300"/>
    <w:rsid w:val="00F16120"/>
    <w:rsid w:val="00F162BE"/>
    <w:rsid w:val="00F20FA0"/>
    <w:rsid w:val="00F26A06"/>
    <w:rsid w:val="00F32AEB"/>
    <w:rsid w:val="00F34CB2"/>
    <w:rsid w:val="00F40373"/>
    <w:rsid w:val="00F43FD9"/>
    <w:rsid w:val="00F46E0E"/>
    <w:rsid w:val="00F474BA"/>
    <w:rsid w:val="00F50D8A"/>
    <w:rsid w:val="00F53CFF"/>
    <w:rsid w:val="00F61317"/>
    <w:rsid w:val="00F75FA9"/>
    <w:rsid w:val="00F763FE"/>
    <w:rsid w:val="00F84D68"/>
    <w:rsid w:val="00F906B9"/>
    <w:rsid w:val="00F90B56"/>
    <w:rsid w:val="00F90C63"/>
    <w:rsid w:val="00F91053"/>
    <w:rsid w:val="00F91185"/>
    <w:rsid w:val="00F9119E"/>
    <w:rsid w:val="00F9474A"/>
    <w:rsid w:val="00F96194"/>
    <w:rsid w:val="00FA05BA"/>
    <w:rsid w:val="00FA74EC"/>
    <w:rsid w:val="00FA77CB"/>
    <w:rsid w:val="00FB4623"/>
    <w:rsid w:val="00FD0ADF"/>
    <w:rsid w:val="00FD1EE5"/>
    <w:rsid w:val="00FD22DE"/>
    <w:rsid w:val="00FD3622"/>
    <w:rsid w:val="00FD6CBF"/>
    <w:rsid w:val="00FE1370"/>
    <w:rsid w:val="00FE17CB"/>
    <w:rsid w:val="00FE1B7D"/>
    <w:rsid w:val="00FE3EAF"/>
    <w:rsid w:val="00FF517C"/>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3F22"/>
  <w15:docId w15:val="{36BA6F0E-3E3B-4447-B21C-D743FF248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19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07C0A"/>
    <w:rPr>
      <w:b/>
      <w:bCs/>
    </w:rPr>
  </w:style>
  <w:style w:type="character" w:customStyle="1" w:styleId="CommentSubjectChar">
    <w:name w:val="Comment Subject Char"/>
    <w:basedOn w:val="CommentTextChar"/>
    <w:link w:val="CommentSubject"/>
    <w:uiPriority w:val="99"/>
    <w:semiHidden/>
    <w:rsid w:val="00207C0A"/>
    <w:rPr>
      <w:b/>
      <w:bCs/>
      <w:sz w:val="20"/>
      <w:szCs w:val="20"/>
    </w:rPr>
  </w:style>
  <w:style w:type="paragraph" w:styleId="BalloonText">
    <w:name w:val="Balloon Text"/>
    <w:basedOn w:val="Normal"/>
    <w:link w:val="BalloonTextChar"/>
    <w:uiPriority w:val="99"/>
    <w:semiHidden/>
    <w:unhideWhenUsed/>
    <w:rsid w:val="00207C0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7C0A"/>
    <w:rPr>
      <w:rFonts w:ascii="Segoe UI" w:hAnsi="Segoe UI" w:cs="Segoe UI"/>
      <w:sz w:val="18"/>
      <w:szCs w:val="18"/>
    </w:rPr>
  </w:style>
  <w:style w:type="paragraph" w:styleId="ListParagraph">
    <w:name w:val="List Paragraph"/>
    <w:basedOn w:val="Normal"/>
    <w:uiPriority w:val="34"/>
    <w:qFormat/>
    <w:rsid w:val="00EB1D7D"/>
    <w:pPr>
      <w:ind w:left="720"/>
      <w:contextualSpacing/>
    </w:pPr>
  </w:style>
  <w:style w:type="paragraph" w:styleId="NormalWeb">
    <w:name w:val="Normal (Web)"/>
    <w:basedOn w:val="Normal"/>
    <w:uiPriority w:val="99"/>
    <w:unhideWhenUsed/>
    <w:rsid w:val="00C90B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font-serif">
    <w:name w:val="u-font-serif"/>
    <w:basedOn w:val="DefaultParagraphFont"/>
    <w:rsid w:val="00E614AD"/>
  </w:style>
  <w:style w:type="character" w:styleId="Hyperlink">
    <w:name w:val="Hyperlink"/>
    <w:basedOn w:val="DefaultParagraphFont"/>
    <w:uiPriority w:val="99"/>
    <w:unhideWhenUsed/>
    <w:rsid w:val="00E614AD"/>
    <w:rPr>
      <w:color w:val="0000FF" w:themeColor="hyperlink"/>
      <w:u w:val="single"/>
    </w:rPr>
  </w:style>
  <w:style w:type="paragraph" w:styleId="Revision">
    <w:name w:val="Revision"/>
    <w:hidden/>
    <w:uiPriority w:val="99"/>
    <w:semiHidden/>
    <w:rsid w:val="00B72E40"/>
    <w:pPr>
      <w:spacing w:line="240" w:lineRule="auto"/>
    </w:p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F84D68"/>
  </w:style>
  <w:style w:type="character" w:styleId="PlaceholderText">
    <w:name w:val="Placeholder Text"/>
    <w:basedOn w:val="DefaultParagraphFont"/>
    <w:uiPriority w:val="99"/>
    <w:semiHidden/>
    <w:rsid w:val="00902552"/>
    <w:rPr>
      <w:color w:val="666666"/>
    </w:rPr>
  </w:style>
  <w:style w:type="table" w:styleId="TableGrid">
    <w:name w:val="Table Grid"/>
    <w:basedOn w:val="TableNormal"/>
    <w:uiPriority w:val="39"/>
    <w:rsid w:val="0003560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7482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084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860">
      <w:bodyDiv w:val="1"/>
      <w:marLeft w:val="0"/>
      <w:marRight w:val="0"/>
      <w:marTop w:val="0"/>
      <w:marBottom w:val="0"/>
      <w:divBdr>
        <w:top w:val="none" w:sz="0" w:space="0" w:color="auto"/>
        <w:left w:val="none" w:sz="0" w:space="0" w:color="auto"/>
        <w:bottom w:val="none" w:sz="0" w:space="0" w:color="auto"/>
        <w:right w:val="none" w:sz="0" w:space="0" w:color="auto"/>
      </w:divBdr>
    </w:div>
    <w:div w:id="472010">
      <w:bodyDiv w:val="1"/>
      <w:marLeft w:val="0"/>
      <w:marRight w:val="0"/>
      <w:marTop w:val="0"/>
      <w:marBottom w:val="0"/>
      <w:divBdr>
        <w:top w:val="none" w:sz="0" w:space="0" w:color="auto"/>
        <w:left w:val="none" w:sz="0" w:space="0" w:color="auto"/>
        <w:bottom w:val="none" w:sz="0" w:space="0" w:color="auto"/>
        <w:right w:val="none" w:sz="0" w:space="0" w:color="auto"/>
      </w:divBdr>
    </w:div>
    <w:div w:id="473192">
      <w:bodyDiv w:val="1"/>
      <w:marLeft w:val="0"/>
      <w:marRight w:val="0"/>
      <w:marTop w:val="0"/>
      <w:marBottom w:val="0"/>
      <w:divBdr>
        <w:top w:val="none" w:sz="0" w:space="0" w:color="auto"/>
        <w:left w:val="none" w:sz="0" w:space="0" w:color="auto"/>
        <w:bottom w:val="none" w:sz="0" w:space="0" w:color="auto"/>
        <w:right w:val="none" w:sz="0" w:space="0" w:color="auto"/>
      </w:divBdr>
    </w:div>
    <w:div w:id="938830">
      <w:bodyDiv w:val="1"/>
      <w:marLeft w:val="0"/>
      <w:marRight w:val="0"/>
      <w:marTop w:val="0"/>
      <w:marBottom w:val="0"/>
      <w:divBdr>
        <w:top w:val="none" w:sz="0" w:space="0" w:color="auto"/>
        <w:left w:val="none" w:sz="0" w:space="0" w:color="auto"/>
        <w:bottom w:val="none" w:sz="0" w:space="0" w:color="auto"/>
        <w:right w:val="none" w:sz="0" w:space="0" w:color="auto"/>
      </w:divBdr>
    </w:div>
    <w:div w:id="2365867">
      <w:bodyDiv w:val="1"/>
      <w:marLeft w:val="0"/>
      <w:marRight w:val="0"/>
      <w:marTop w:val="0"/>
      <w:marBottom w:val="0"/>
      <w:divBdr>
        <w:top w:val="none" w:sz="0" w:space="0" w:color="auto"/>
        <w:left w:val="none" w:sz="0" w:space="0" w:color="auto"/>
        <w:bottom w:val="none" w:sz="0" w:space="0" w:color="auto"/>
        <w:right w:val="none" w:sz="0" w:space="0" w:color="auto"/>
      </w:divBdr>
    </w:div>
    <w:div w:id="4869132">
      <w:bodyDiv w:val="1"/>
      <w:marLeft w:val="0"/>
      <w:marRight w:val="0"/>
      <w:marTop w:val="0"/>
      <w:marBottom w:val="0"/>
      <w:divBdr>
        <w:top w:val="none" w:sz="0" w:space="0" w:color="auto"/>
        <w:left w:val="none" w:sz="0" w:space="0" w:color="auto"/>
        <w:bottom w:val="none" w:sz="0" w:space="0" w:color="auto"/>
        <w:right w:val="none" w:sz="0" w:space="0" w:color="auto"/>
      </w:divBdr>
    </w:div>
    <w:div w:id="6294702">
      <w:bodyDiv w:val="1"/>
      <w:marLeft w:val="0"/>
      <w:marRight w:val="0"/>
      <w:marTop w:val="0"/>
      <w:marBottom w:val="0"/>
      <w:divBdr>
        <w:top w:val="none" w:sz="0" w:space="0" w:color="auto"/>
        <w:left w:val="none" w:sz="0" w:space="0" w:color="auto"/>
        <w:bottom w:val="none" w:sz="0" w:space="0" w:color="auto"/>
        <w:right w:val="none" w:sz="0" w:space="0" w:color="auto"/>
      </w:divBdr>
    </w:div>
    <w:div w:id="8258604">
      <w:bodyDiv w:val="1"/>
      <w:marLeft w:val="0"/>
      <w:marRight w:val="0"/>
      <w:marTop w:val="0"/>
      <w:marBottom w:val="0"/>
      <w:divBdr>
        <w:top w:val="none" w:sz="0" w:space="0" w:color="auto"/>
        <w:left w:val="none" w:sz="0" w:space="0" w:color="auto"/>
        <w:bottom w:val="none" w:sz="0" w:space="0" w:color="auto"/>
        <w:right w:val="none" w:sz="0" w:space="0" w:color="auto"/>
      </w:divBdr>
    </w:div>
    <w:div w:id="9529220">
      <w:bodyDiv w:val="1"/>
      <w:marLeft w:val="0"/>
      <w:marRight w:val="0"/>
      <w:marTop w:val="0"/>
      <w:marBottom w:val="0"/>
      <w:divBdr>
        <w:top w:val="none" w:sz="0" w:space="0" w:color="auto"/>
        <w:left w:val="none" w:sz="0" w:space="0" w:color="auto"/>
        <w:bottom w:val="none" w:sz="0" w:space="0" w:color="auto"/>
        <w:right w:val="none" w:sz="0" w:space="0" w:color="auto"/>
      </w:divBdr>
    </w:div>
    <w:div w:id="10038334">
      <w:bodyDiv w:val="1"/>
      <w:marLeft w:val="0"/>
      <w:marRight w:val="0"/>
      <w:marTop w:val="0"/>
      <w:marBottom w:val="0"/>
      <w:divBdr>
        <w:top w:val="none" w:sz="0" w:space="0" w:color="auto"/>
        <w:left w:val="none" w:sz="0" w:space="0" w:color="auto"/>
        <w:bottom w:val="none" w:sz="0" w:space="0" w:color="auto"/>
        <w:right w:val="none" w:sz="0" w:space="0" w:color="auto"/>
      </w:divBdr>
    </w:div>
    <w:div w:id="11226538">
      <w:bodyDiv w:val="1"/>
      <w:marLeft w:val="0"/>
      <w:marRight w:val="0"/>
      <w:marTop w:val="0"/>
      <w:marBottom w:val="0"/>
      <w:divBdr>
        <w:top w:val="none" w:sz="0" w:space="0" w:color="auto"/>
        <w:left w:val="none" w:sz="0" w:space="0" w:color="auto"/>
        <w:bottom w:val="none" w:sz="0" w:space="0" w:color="auto"/>
        <w:right w:val="none" w:sz="0" w:space="0" w:color="auto"/>
      </w:divBdr>
    </w:div>
    <w:div w:id="11759893">
      <w:bodyDiv w:val="1"/>
      <w:marLeft w:val="0"/>
      <w:marRight w:val="0"/>
      <w:marTop w:val="0"/>
      <w:marBottom w:val="0"/>
      <w:divBdr>
        <w:top w:val="none" w:sz="0" w:space="0" w:color="auto"/>
        <w:left w:val="none" w:sz="0" w:space="0" w:color="auto"/>
        <w:bottom w:val="none" w:sz="0" w:space="0" w:color="auto"/>
        <w:right w:val="none" w:sz="0" w:space="0" w:color="auto"/>
      </w:divBdr>
    </w:div>
    <w:div w:id="11882579">
      <w:bodyDiv w:val="1"/>
      <w:marLeft w:val="0"/>
      <w:marRight w:val="0"/>
      <w:marTop w:val="0"/>
      <w:marBottom w:val="0"/>
      <w:divBdr>
        <w:top w:val="none" w:sz="0" w:space="0" w:color="auto"/>
        <w:left w:val="none" w:sz="0" w:space="0" w:color="auto"/>
        <w:bottom w:val="none" w:sz="0" w:space="0" w:color="auto"/>
        <w:right w:val="none" w:sz="0" w:space="0" w:color="auto"/>
      </w:divBdr>
    </w:div>
    <w:div w:id="12386627">
      <w:bodyDiv w:val="1"/>
      <w:marLeft w:val="0"/>
      <w:marRight w:val="0"/>
      <w:marTop w:val="0"/>
      <w:marBottom w:val="0"/>
      <w:divBdr>
        <w:top w:val="none" w:sz="0" w:space="0" w:color="auto"/>
        <w:left w:val="none" w:sz="0" w:space="0" w:color="auto"/>
        <w:bottom w:val="none" w:sz="0" w:space="0" w:color="auto"/>
        <w:right w:val="none" w:sz="0" w:space="0" w:color="auto"/>
      </w:divBdr>
    </w:div>
    <w:div w:id="13117134">
      <w:bodyDiv w:val="1"/>
      <w:marLeft w:val="0"/>
      <w:marRight w:val="0"/>
      <w:marTop w:val="0"/>
      <w:marBottom w:val="0"/>
      <w:divBdr>
        <w:top w:val="none" w:sz="0" w:space="0" w:color="auto"/>
        <w:left w:val="none" w:sz="0" w:space="0" w:color="auto"/>
        <w:bottom w:val="none" w:sz="0" w:space="0" w:color="auto"/>
        <w:right w:val="none" w:sz="0" w:space="0" w:color="auto"/>
      </w:divBdr>
    </w:div>
    <w:div w:id="13969307">
      <w:bodyDiv w:val="1"/>
      <w:marLeft w:val="0"/>
      <w:marRight w:val="0"/>
      <w:marTop w:val="0"/>
      <w:marBottom w:val="0"/>
      <w:divBdr>
        <w:top w:val="none" w:sz="0" w:space="0" w:color="auto"/>
        <w:left w:val="none" w:sz="0" w:space="0" w:color="auto"/>
        <w:bottom w:val="none" w:sz="0" w:space="0" w:color="auto"/>
        <w:right w:val="none" w:sz="0" w:space="0" w:color="auto"/>
      </w:divBdr>
    </w:div>
    <w:div w:id="15232219">
      <w:bodyDiv w:val="1"/>
      <w:marLeft w:val="0"/>
      <w:marRight w:val="0"/>
      <w:marTop w:val="0"/>
      <w:marBottom w:val="0"/>
      <w:divBdr>
        <w:top w:val="none" w:sz="0" w:space="0" w:color="auto"/>
        <w:left w:val="none" w:sz="0" w:space="0" w:color="auto"/>
        <w:bottom w:val="none" w:sz="0" w:space="0" w:color="auto"/>
        <w:right w:val="none" w:sz="0" w:space="0" w:color="auto"/>
      </w:divBdr>
    </w:div>
    <w:div w:id="16587077">
      <w:bodyDiv w:val="1"/>
      <w:marLeft w:val="0"/>
      <w:marRight w:val="0"/>
      <w:marTop w:val="0"/>
      <w:marBottom w:val="0"/>
      <w:divBdr>
        <w:top w:val="none" w:sz="0" w:space="0" w:color="auto"/>
        <w:left w:val="none" w:sz="0" w:space="0" w:color="auto"/>
        <w:bottom w:val="none" w:sz="0" w:space="0" w:color="auto"/>
        <w:right w:val="none" w:sz="0" w:space="0" w:color="auto"/>
      </w:divBdr>
    </w:div>
    <w:div w:id="18244626">
      <w:bodyDiv w:val="1"/>
      <w:marLeft w:val="0"/>
      <w:marRight w:val="0"/>
      <w:marTop w:val="0"/>
      <w:marBottom w:val="0"/>
      <w:divBdr>
        <w:top w:val="none" w:sz="0" w:space="0" w:color="auto"/>
        <w:left w:val="none" w:sz="0" w:space="0" w:color="auto"/>
        <w:bottom w:val="none" w:sz="0" w:space="0" w:color="auto"/>
        <w:right w:val="none" w:sz="0" w:space="0" w:color="auto"/>
      </w:divBdr>
    </w:div>
    <w:div w:id="18747712">
      <w:bodyDiv w:val="1"/>
      <w:marLeft w:val="0"/>
      <w:marRight w:val="0"/>
      <w:marTop w:val="0"/>
      <w:marBottom w:val="0"/>
      <w:divBdr>
        <w:top w:val="none" w:sz="0" w:space="0" w:color="auto"/>
        <w:left w:val="none" w:sz="0" w:space="0" w:color="auto"/>
        <w:bottom w:val="none" w:sz="0" w:space="0" w:color="auto"/>
        <w:right w:val="none" w:sz="0" w:space="0" w:color="auto"/>
      </w:divBdr>
    </w:div>
    <w:div w:id="19279962">
      <w:bodyDiv w:val="1"/>
      <w:marLeft w:val="0"/>
      <w:marRight w:val="0"/>
      <w:marTop w:val="0"/>
      <w:marBottom w:val="0"/>
      <w:divBdr>
        <w:top w:val="none" w:sz="0" w:space="0" w:color="auto"/>
        <w:left w:val="none" w:sz="0" w:space="0" w:color="auto"/>
        <w:bottom w:val="none" w:sz="0" w:space="0" w:color="auto"/>
        <w:right w:val="none" w:sz="0" w:space="0" w:color="auto"/>
      </w:divBdr>
    </w:div>
    <w:div w:id="19549754">
      <w:bodyDiv w:val="1"/>
      <w:marLeft w:val="0"/>
      <w:marRight w:val="0"/>
      <w:marTop w:val="0"/>
      <w:marBottom w:val="0"/>
      <w:divBdr>
        <w:top w:val="none" w:sz="0" w:space="0" w:color="auto"/>
        <w:left w:val="none" w:sz="0" w:space="0" w:color="auto"/>
        <w:bottom w:val="none" w:sz="0" w:space="0" w:color="auto"/>
        <w:right w:val="none" w:sz="0" w:space="0" w:color="auto"/>
      </w:divBdr>
    </w:div>
    <w:div w:id="20515506">
      <w:bodyDiv w:val="1"/>
      <w:marLeft w:val="0"/>
      <w:marRight w:val="0"/>
      <w:marTop w:val="0"/>
      <w:marBottom w:val="0"/>
      <w:divBdr>
        <w:top w:val="none" w:sz="0" w:space="0" w:color="auto"/>
        <w:left w:val="none" w:sz="0" w:space="0" w:color="auto"/>
        <w:bottom w:val="none" w:sz="0" w:space="0" w:color="auto"/>
        <w:right w:val="none" w:sz="0" w:space="0" w:color="auto"/>
      </w:divBdr>
    </w:div>
    <w:div w:id="20937057">
      <w:bodyDiv w:val="1"/>
      <w:marLeft w:val="0"/>
      <w:marRight w:val="0"/>
      <w:marTop w:val="0"/>
      <w:marBottom w:val="0"/>
      <w:divBdr>
        <w:top w:val="none" w:sz="0" w:space="0" w:color="auto"/>
        <w:left w:val="none" w:sz="0" w:space="0" w:color="auto"/>
        <w:bottom w:val="none" w:sz="0" w:space="0" w:color="auto"/>
        <w:right w:val="none" w:sz="0" w:space="0" w:color="auto"/>
      </w:divBdr>
    </w:div>
    <w:div w:id="22099998">
      <w:bodyDiv w:val="1"/>
      <w:marLeft w:val="0"/>
      <w:marRight w:val="0"/>
      <w:marTop w:val="0"/>
      <w:marBottom w:val="0"/>
      <w:divBdr>
        <w:top w:val="none" w:sz="0" w:space="0" w:color="auto"/>
        <w:left w:val="none" w:sz="0" w:space="0" w:color="auto"/>
        <w:bottom w:val="none" w:sz="0" w:space="0" w:color="auto"/>
        <w:right w:val="none" w:sz="0" w:space="0" w:color="auto"/>
      </w:divBdr>
    </w:div>
    <w:div w:id="22249178">
      <w:bodyDiv w:val="1"/>
      <w:marLeft w:val="0"/>
      <w:marRight w:val="0"/>
      <w:marTop w:val="0"/>
      <w:marBottom w:val="0"/>
      <w:divBdr>
        <w:top w:val="none" w:sz="0" w:space="0" w:color="auto"/>
        <w:left w:val="none" w:sz="0" w:space="0" w:color="auto"/>
        <w:bottom w:val="none" w:sz="0" w:space="0" w:color="auto"/>
        <w:right w:val="none" w:sz="0" w:space="0" w:color="auto"/>
      </w:divBdr>
    </w:div>
    <w:div w:id="22445584">
      <w:bodyDiv w:val="1"/>
      <w:marLeft w:val="0"/>
      <w:marRight w:val="0"/>
      <w:marTop w:val="0"/>
      <w:marBottom w:val="0"/>
      <w:divBdr>
        <w:top w:val="none" w:sz="0" w:space="0" w:color="auto"/>
        <w:left w:val="none" w:sz="0" w:space="0" w:color="auto"/>
        <w:bottom w:val="none" w:sz="0" w:space="0" w:color="auto"/>
        <w:right w:val="none" w:sz="0" w:space="0" w:color="auto"/>
      </w:divBdr>
    </w:div>
    <w:div w:id="23141050">
      <w:bodyDiv w:val="1"/>
      <w:marLeft w:val="0"/>
      <w:marRight w:val="0"/>
      <w:marTop w:val="0"/>
      <w:marBottom w:val="0"/>
      <w:divBdr>
        <w:top w:val="none" w:sz="0" w:space="0" w:color="auto"/>
        <w:left w:val="none" w:sz="0" w:space="0" w:color="auto"/>
        <w:bottom w:val="none" w:sz="0" w:space="0" w:color="auto"/>
        <w:right w:val="none" w:sz="0" w:space="0" w:color="auto"/>
      </w:divBdr>
    </w:div>
    <w:div w:id="23288059">
      <w:bodyDiv w:val="1"/>
      <w:marLeft w:val="0"/>
      <w:marRight w:val="0"/>
      <w:marTop w:val="0"/>
      <w:marBottom w:val="0"/>
      <w:divBdr>
        <w:top w:val="none" w:sz="0" w:space="0" w:color="auto"/>
        <w:left w:val="none" w:sz="0" w:space="0" w:color="auto"/>
        <w:bottom w:val="none" w:sz="0" w:space="0" w:color="auto"/>
        <w:right w:val="none" w:sz="0" w:space="0" w:color="auto"/>
      </w:divBdr>
    </w:div>
    <w:div w:id="23404008">
      <w:bodyDiv w:val="1"/>
      <w:marLeft w:val="0"/>
      <w:marRight w:val="0"/>
      <w:marTop w:val="0"/>
      <w:marBottom w:val="0"/>
      <w:divBdr>
        <w:top w:val="none" w:sz="0" w:space="0" w:color="auto"/>
        <w:left w:val="none" w:sz="0" w:space="0" w:color="auto"/>
        <w:bottom w:val="none" w:sz="0" w:space="0" w:color="auto"/>
        <w:right w:val="none" w:sz="0" w:space="0" w:color="auto"/>
      </w:divBdr>
    </w:div>
    <w:div w:id="24529030">
      <w:bodyDiv w:val="1"/>
      <w:marLeft w:val="0"/>
      <w:marRight w:val="0"/>
      <w:marTop w:val="0"/>
      <w:marBottom w:val="0"/>
      <w:divBdr>
        <w:top w:val="none" w:sz="0" w:space="0" w:color="auto"/>
        <w:left w:val="none" w:sz="0" w:space="0" w:color="auto"/>
        <w:bottom w:val="none" w:sz="0" w:space="0" w:color="auto"/>
        <w:right w:val="none" w:sz="0" w:space="0" w:color="auto"/>
      </w:divBdr>
    </w:div>
    <w:div w:id="24789983">
      <w:bodyDiv w:val="1"/>
      <w:marLeft w:val="0"/>
      <w:marRight w:val="0"/>
      <w:marTop w:val="0"/>
      <w:marBottom w:val="0"/>
      <w:divBdr>
        <w:top w:val="none" w:sz="0" w:space="0" w:color="auto"/>
        <w:left w:val="none" w:sz="0" w:space="0" w:color="auto"/>
        <w:bottom w:val="none" w:sz="0" w:space="0" w:color="auto"/>
        <w:right w:val="none" w:sz="0" w:space="0" w:color="auto"/>
      </w:divBdr>
    </w:div>
    <w:div w:id="25297995">
      <w:bodyDiv w:val="1"/>
      <w:marLeft w:val="0"/>
      <w:marRight w:val="0"/>
      <w:marTop w:val="0"/>
      <w:marBottom w:val="0"/>
      <w:divBdr>
        <w:top w:val="none" w:sz="0" w:space="0" w:color="auto"/>
        <w:left w:val="none" w:sz="0" w:space="0" w:color="auto"/>
        <w:bottom w:val="none" w:sz="0" w:space="0" w:color="auto"/>
        <w:right w:val="none" w:sz="0" w:space="0" w:color="auto"/>
      </w:divBdr>
    </w:div>
    <w:div w:id="25566297">
      <w:bodyDiv w:val="1"/>
      <w:marLeft w:val="0"/>
      <w:marRight w:val="0"/>
      <w:marTop w:val="0"/>
      <w:marBottom w:val="0"/>
      <w:divBdr>
        <w:top w:val="none" w:sz="0" w:space="0" w:color="auto"/>
        <w:left w:val="none" w:sz="0" w:space="0" w:color="auto"/>
        <w:bottom w:val="none" w:sz="0" w:space="0" w:color="auto"/>
        <w:right w:val="none" w:sz="0" w:space="0" w:color="auto"/>
      </w:divBdr>
    </w:div>
    <w:div w:id="25716215">
      <w:bodyDiv w:val="1"/>
      <w:marLeft w:val="0"/>
      <w:marRight w:val="0"/>
      <w:marTop w:val="0"/>
      <w:marBottom w:val="0"/>
      <w:divBdr>
        <w:top w:val="none" w:sz="0" w:space="0" w:color="auto"/>
        <w:left w:val="none" w:sz="0" w:space="0" w:color="auto"/>
        <w:bottom w:val="none" w:sz="0" w:space="0" w:color="auto"/>
        <w:right w:val="none" w:sz="0" w:space="0" w:color="auto"/>
      </w:divBdr>
    </w:div>
    <w:div w:id="28068610">
      <w:bodyDiv w:val="1"/>
      <w:marLeft w:val="0"/>
      <w:marRight w:val="0"/>
      <w:marTop w:val="0"/>
      <w:marBottom w:val="0"/>
      <w:divBdr>
        <w:top w:val="none" w:sz="0" w:space="0" w:color="auto"/>
        <w:left w:val="none" w:sz="0" w:space="0" w:color="auto"/>
        <w:bottom w:val="none" w:sz="0" w:space="0" w:color="auto"/>
        <w:right w:val="none" w:sz="0" w:space="0" w:color="auto"/>
      </w:divBdr>
    </w:div>
    <w:div w:id="28075290">
      <w:bodyDiv w:val="1"/>
      <w:marLeft w:val="0"/>
      <w:marRight w:val="0"/>
      <w:marTop w:val="0"/>
      <w:marBottom w:val="0"/>
      <w:divBdr>
        <w:top w:val="none" w:sz="0" w:space="0" w:color="auto"/>
        <w:left w:val="none" w:sz="0" w:space="0" w:color="auto"/>
        <w:bottom w:val="none" w:sz="0" w:space="0" w:color="auto"/>
        <w:right w:val="none" w:sz="0" w:space="0" w:color="auto"/>
      </w:divBdr>
    </w:div>
    <w:div w:id="28260050">
      <w:bodyDiv w:val="1"/>
      <w:marLeft w:val="0"/>
      <w:marRight w:val="0"/>
      <w:marTop w:val="0"/>
      <w:marBottom w:val="0"/>
      <w:divBdr>
        <w:top w:val="none" w:sz="0" w:space="0" w:color="auto"/>
        <w:left w:val="none" w:sz="0" w:space="0" w:color="auto"/>
        <w:bottom w:val="none" w:sz="0" w:space="0" w:color="auto"/>
        <w:right w:val="none" w:sz="0" w:space="0" w:color="auto"/>
      </w:divBdr>
    </w:div>
    <w:div w:id="30351504">
      <w:bodyDiv w:val="1"/>
      <w:marLeft w:val="0"/>
      <w:marRight w:val="0"/>
      <w:marTop w:val="0"/>
      <w:marBottom w:val="0"/>
      <w:divBdr>
        <w:top w:val="none" w:sz="0" w:space="0" w:color="auto"/>
        <w:left w:val="none" w:sz="0" w:space="0" w:color="auto"/>
        <w:bottom w:val="none" w:sz="0" w:space="0" w:color="auto"/>
        <w:right w:val="none" w:sz="0" w:space="0" w:color="auto"/>
      </w:divBdr>
    </w:div>
    <w:div w:id="31657201">
      <w:bodyDiv w:val="1"/>
      <w:marLeft w:val="0"/>
      <w:marRight w:val="0"/>
      <w:marTop w:val="0"/>
      <w:marBottom w:val="0"/>
      <w:divBdr>
        <w:top w:val="none" w:sz="0" w:space="0" w:color="auto"/>
        <w:left w:val="none" w:sz="0" w:space="0" w:color="auto"/>
        <w:bottom w:val="none" w:sz="0" w:space="0" w:color="auto"/>
        <w:right w:val="none" w:sz="0" w:space="0" w:color="auto"/>
      </w:divBdr>
    </w:div>
    <w:div w:id="32464911">
      <w:bodyDiv w:val="1"/>
      <w:marLeft w:val="0"/>
      <w:marRight w:val="0"/>
      <w:marTop w:val="0"/>
      <w:marBottom w:val="0"/>
      <w:divBdr>
        <w:top w:val="none" w:sz="0" w:space="0" w:color="auto"/>
        <w:left w:val="none" w:sz="0" w:space="0" w:color="auto"/>
        <w:bottom w:val="none" w:sz="0" w:space="0" w:color="auto"/>
        <w:right w:val="none" w:sz="0" w:space="0" w:color="auto"/>
      </w:divBdr>
    </w:div>
    <w:div w:id="33166279">
      <w:bodyDiv w:val="1"/>
      <w:marLeft w:val="0"/>
      <w:marRight w:val="0"/>
      <w:marTop w:val="0"/>
      <w:marBottom w:val="0"/>
      <w:divBdr>
        <w:top w:val="none" w:sz="0" w:space="0" w:color="auto"/>
        <w:left w:val="none" w:sz="0" w:space="0" w:color="auto"/>
        <w:bottom w:val="none" w:sz="0" w:space="0" w:color="auto"/>
        <w:right w:val="none" w:sz="0" w:space="0" w:color="auto"/>
      </w:divBdr>
    </w:div>
    <w:div w:id="35542880">
      <w:bodyDiv w:val="1"/>
      <w:marLeft w:val="0"/>
      <w:marRight w:val="0"/>
      <w:marTop w:val="0"/>
      <w:marBottom w:val="0"/>
      <w:divBdr>
        <w:top w:val="none" w:sz="0" w:space="0" w:color="auto"/>
        <w:left w:val="none" w:sz="0" w:space="0" w:color="auto"/>
        <w:bottom w:val="none" w:sz="0" w:space="0" w:color="auto"/>
        <w:right w:val="none" w:sz="0" w:space="0" w:color="auto"/>
      </w:divBdr>
    </w:div>
    <w:div w:id="36591336">
      <w:bodyDiv w:val="1"/>
      <w:marLeft w:val="0"/>
      <w:marRight w:val="0"/>
      <w:marTop w:val="0"/>
      <w:marBottom w:val="0"/>
      <w:divBdr>
        <w:top w:val="none" w:sz="0" w:space="0" w:color="auto"/>
        <w:left w:val="none" w:sz="0" w:space="0" w:color="auto"/>
        <w:bottom w:val="none" w:sz="0" w:space="0" w:color="auto"/>
        <w:right w:val="none" w:sz="0" w:space="0" w:color="auto"/>
      </w:divBdr>
    </w:div>
    <w:div w:id="37165513">
      <w:bodyDiv w:val="1"/>
      <w:marLeft w:val="0"/>
      <w:marRight w:val="0"/>
      <w:marTop w:val="0"/>
      <w:marBottom w:val="0"/>
      <w:divBdr>
        <w:top w:val="none" w:sz="0" w:space="0" w:color="auto"/>
        <w:left w:val="none" w:sz="0" w:space="0" w:color="auto"/>
        <w:bottom w:val="none" w:sz="0" w:space="0" w:color="auto"/>
        <w:right w:val="none" w:sz="0" w:space="0" w:color="auto"/>
      </w:divBdr>
    </w:div>
    <w:div w:id="37315023">
      <w:bodyDiv w:val="1"/>
      <w:marLeft w:val="0"/>
      <w:marRight w:val="0"/>
      <w:marTop w:val="0"/>
      <w:marBottom w:val="0"/>
      <w:divBdr>
        <w:top w:val="none" w:sz="0" w:space="0" w:color="auto"/>
        <w:left w:val="none" w:sz="0" w:space="0" w:color="auto"/>
        <w:bottom w:val="none" w:sz="0" w:space="0" w:color="auto"/>
        <w:right w:val="none" w:sz="0" w:space="0" w:color="auto"/>
      </w:divBdr>
    </w:div>
    <w:div w:id="37433051">
      <w:bodyDiv w:val="1"/>
      <w:marLeft w:val="0"/>
      <w:marRight w:val="0"/>
      <w:marTop w:val="0"/>
      <w:marBottom w:val="0"/>
      <w:divBdr>
        <w:top w:val="none" w:sz="0" w:space="0" w:color="auto"/>
        <w:left w:val="none" w:sz="0" w:space="0" w:color="auto"/>
        <w:bottom w:val="none" w:sz="0" w:space="0" w:color="auto"/>
        <w:right w:val="none" w:sz="0" w:space="0" w:color="auto"/>
      </w:divBdr>
    </w:div>
    <w:div w:id="39138936">
      <w:bodyDiv w:val="1"/>
      <w:marLeft w:val="0"/>
      <w:marRight w:val="0"/>
      <w:marTop w:val="0"/>
      <w:marBottom w:val="0"/>
      <w:divBdr>
        <w:top w:val="none" w:sz="0" w:space="0" w:color="auto"/>
        <w:left w:val="none" w:sz="0" w:space="0" w:color="auto"/>
        <w:bottom w:val="none" w:sz="0" w:space="0" w:color="auto"/>
        <w:right w:val="none" w:sz="0" w:space="0" w:color="auto"/>
      </w:divBdr>
    </w:div>
    <w:div w:id="40205513">
      <w:bodyDiv w:val="1"/>
      <w:marLeft w:val="0"/>
      <w:marRight w:val="0"/>
      <w:marTop w:val="0"/>
      <w:marBottom w:val="0"/>
      <w:divBdr>
        <w:top w:val="none" w:sz="0" w:space="0" w:color="auto"/>
        <w:left w:val="none" w:sz="0" w:space="0" w:color="auto"/>
        <w:bottom w:val="none" w:sz="0" w:space="0" w:color="auto"/>
        <w:right w:val="none" w:sz="0" w:space="0" w:color="auto"/>
      </w:divBdr>
    </w:div>
    <w:div w:id="40599466">
      <w:bodyDiv w:val="1"/>
      <w:marLeft w:val="0"/>
      <w:marRight w:val="0"/>
      <w:marTop w:val="0"/>
      <w:marBottom w:val="0"/>
      <w:divBdr>
        <w:top w:val="none" w:sz="0" w:space="0" w:color="auto"/>
        <w:left w:val="none" w:sz="0" w:space="0" w:color="auto"/>
        <w:bottom w:val="none" w:sz="0" w:space="0" w:color="auto"/>
        <w:right w:val="none" w:sz="0" w:space="0" w:color="auto"/>
      </w:divBdr>
    </w:div>
    <w:div w:id="41753901">
      <w:bodyDiv w:val="1"/>
      <w:marLeft w:val="0"/>
      <w:marRight w:val="0"/>
      <w:marTop w:val="0"/>
      <w:marBottom w:val="0"/>
      <w:divBdr>
        <w:top w:val="none" w:sz="0" w:space="0" w:color="auto"/>
        <w:left w:val="none" w:sz="0" w:space="0" w:color="auto"/>
        <w:bottom w:val="none" w:sz="0" w:space="0" w:color="auto"/>
        <w:right w:val="none" w:sz="0" w:space="0" w:color="auto"/>
      </w:divBdr>
    </w:div>
    <w:div w:id="42289100">
      <w:bodyDiv w:val="1"/>
      <w:marLeft w:val="0"/>
      <w:marRight w:val="0"/>
      <w:marTop w:val="0"/>
      <w:marBottom w:val="0"/>
      <w:divBdr>
        <w:top w:val="none" w:sz="0" w:space="0" w:color="auto"/>
        <w:left w:val="none" w:sz="0" w:space="0" w:color="auto"/>
        <w:bottom w:val="none" w:sz="0" w:space="0" w:color="auto"/>
        <w:right w:val="none" w:sz="0" w:space="0" w:color="auto"/>
      </w:divBdr>
    </w:div>
    <w:div w:id="45493260">
      <w:bodyDiv w:val="1"/>
      <w:marLeft w:val="0"/>
      <w:marRight w:val="0"/>
      <w:marTop w:val="0"/>
      <w:marBottom w:val="0"/>
      <w:divBdr>
        <w:top w:val="none" w:sz="0" w:space="0" w:color="auto"/>
        <w:left w:val="none" w:sz="0" w:space="0" w:color="auto"/>
        <w:bottom w:val="none" w:sz="0" w:space="0" w:color="auto"/>
        <w:right w:val="none" w:sz="0" w:space="0" w:color="auto"/>
      </w:divBdr>
    </w:div>
    <w:div w:id="48958895">
      <w:bodyDiv w:val="1"/>
      <w:marLeft w:val="0"/>
      <w:marRight w:val="0"/>
      <w:marTop w:val="0"/>
      <w:marBottom w:val="0"/>
      <w:divBdr>
        <w:top w:val="none" w:sz="0" w:space="0" w:color="auto"/>
        <w:left w:val="none" w:sz="0" w:space="0" w:color="auto"/>
        <w:bottom w:val="none" w:sz="0" w:space="0" w:color="auto"/>
        <w:right w:val="none" w:sz="0" w:space="0" w:color="auto"/>
      </w:divBdr>
    </w:div>
    <w:div w:id="50690277">
      <w:bodyDiv w:val="1"/>
      <w:marLeft w:val="0"/>
      <w:marRight w:val="0"/>
      <w:marTop w:val="0"/>
      <w:marBottom w:val="0"/>
      <w:divBdr>
        <w:top w:val="none" w:sz="0" w:space="0" w:color="auto"/>
        <w:left w:val="none" w:sz="0" w:space="0" w:color="auto"/>
        <w:bottom w:val="none" w:sz="0" w:space="0" w:color="auto"/>
        <w:right w:val="none" w:sz="0" w:space="0" w:color="auto"/>
      </w:divBdr>
    </w:div>
    <w:div w:id="52630609">
      <w:bodyDiv w:val="1"/>
      <w:marLeft w:val="0"/>
      <w:marRight w:val="0"/>
      <w:marTop w:val="0"/>
      <w:marBottom w:val="0"/>
      <w:divBdr>
        <w:top w:val="none" w:sz="0" w:space="0" w:color="auto"/>
        <w:left w:val="none" w:sz="0" w:space="0" w:color="auto"/>
        <w:bottom w:val="none" w:sz="0" w:space="0" w:color="auto"/>
        <w:right w:val="none" w:sz="0" w:space="0" w:color="auto"/>
      </w:divBdr>
    </w:div>
    <w:div w:id="53627697">
      <w:bodyDiv w:val="1"/>
      <w:marLeft w:val="0"/>
      <w:marRight w:val="0"/>
      <w:marTop w:val="0"/>
      <w:marBottom w:val="0"/>
      <w:divBdr>
        <w:top w:val="none" w:sz="0" w:space="0" w:color="auto"/>
        <w:left w:val="none" w:sz="0" w:space="0" w:color="auto"/>
        <w:bottom w:val="none" w:sz="0" w:space="0" w:color="auto"/>
        <w:right w:val="none" w:sz="0" w:space="0" w:color="auto"/>
      </w:divBdr>
    </w:div>
    <w:div w:id="53822681">
      <w:bodyDiv w:val="1"/>
      <w:marLeft w:val="0"/>
      <w:marRight w:val="0"/>
      <w:marTop w:val="0"/>
      <w:marBottom w:val="0"/>
      <w:divBdr>
        <w:top w:val="none" w:sz="0" w:space="0" w:color="auto"/>
        <w:left w:val="none" w:sz="0" w:space="0" w:color="auto"/>
        <w:bottom w:val="none" w:sz="0" w:space="0" w:color="auto"/>
        <w:right w:val="none" w:sz="0" w:space="0" w:color="auto"/>
      </w:divBdr>
    </w:div>
    <w:div w:id="54746530">
      <w:bodyDiv w:val="1"/>
      <w:marLeft w:val="0"/>
      <w:marRight w:val="0"/>
      <w:marTop w:val="0"/>
      <w:marBottom w:val="0"/>
      <w:divBdr>
        <w:top w:val="none" w:sz="0" w:space="0" w:color="auto"/>
        <w:left w:val="none" w:sz="0" w:space="0" w:color="auto"/>
        <w:bottom w:val="none" w:sz="0" w:space="0" w:color="auto"/>
        <w:right w:val="none" w:sz="0" w:space="0" w:color="auto"/>
      </w:divBdr>
    </w:div>
    <w:div w:id="55206822">
      <w:bodyDiv w:val="1"/>
      <w:marLeft w:val="0"/>
      <w:marRight w:val="0"/>
      <w:marTop w:val="0"/>
      <w:marBottom w:val="0"/>
      <w:divBdr>
        <w:top w:val="none" w:sz="0" w:space="0" w:color="auto"/>
        <w:left w:val="none" w:sz="0" w:space="0" w:color="auto"/>
        <w:bottom w:val="none" w:sz="0" w:space="0" w:color="auto"/>
        <w:right w:val="none" w:sz="0" w:space="0" w:color="auto"/>
      </w:divBdr>
    </w:div>
    <w:div w:id="55320499">
      <w:bodyDiv w:val="1"/>
      <w:marLeft w:val="0"/>
      <w:marRight w:val="0"/>
      <w:marTop w:val="0"/>
      <w:marBottom w:val="0"/>
      <w:divBdr>
        <w:top w:val="none" w:sz="0" w:space="0" w:color="auto"/>
        <w:left w:val="none" w:sz="0" w:space="0" w:color="auto"/>
        <w:bottom w:val="none" w:sz="0" w:space="0" w:color="auto"/>
        <w:right w:val="none" w:sz="0" w:space="0" w:color="auto"/>
      </w:divBdr>
    </w:div>
    <w:div w:id="55516819">
      <w:bodyDiv w:val="1"/>
      <w:marLeft w:val="0"/>
      <w:marRight w:val="0"/>
      <w:marTop w:val="0"/>
      <w:marBottom w:val="0"/>
      <w:divBdr>
        <w:top w:val="none" w:sz="0" w:space="0" w:color="auto"/>
        <w:left w:val="none" w:sz="0" w:space="0" w:color="auto"/>
        <w:bottom w:val="none" w:sz="0" w:space="0" w:color="auto"/>
        <w:right w:val="none" w:sz="0" w:space="0" w:color="auto"/>
      </w:divBdr>
    </w:div>
    <w:div w:id="55711491">
      <w:bodyDiv w:val="1"/>
      <w:marLeft w:val="0"/>
      <w:marRight w:val="0"/>
      <w:marTop w:val="0"/>
      <w:marBottom w:val="0"/>
      <w:divBdr>
        <w:top w:val="none" w:sz="0" w:space="0" w:color="auto"/>
        <w:left w:val="none" w:sz="0" w:space="0" w:color="auto"/>
        <w:bottom w:val="none" w:sz="0" w:space="0" w:color="auto"/>
        <w:right w:val="none" w:sz="0" w:space="0" w:color="auto"/>
      </w:divBdr>
    </w:div>
    <w:div w:id="55712243">
      <w:bodyDiv w:val="1"/>
      <w:marLeft w:val="0"/>
      <w:marRight w:val="0"/>
      <w:marTop w:val="0"/>
      <w:marBottom w:val="0"/>
      <w:divBdr>
        <w:top w:val="none" w:sz="0" w:space="0" w:color="auto"/>
        <w:left w:val="none" w:sz="0" w:space="0" w:color="auto"/>
        <w:bottom w:val="none" w:sz="0" w:space="0" w:color="auto"/>
        <w:right w:val="none" w:sz="0" w:space="0" w:color="auto"/>
      </w:divBdr>
    </w:div>
    <w:div w:id="55789767">
      <w:bodyDiv w:val="1"/>
      <w:marLeft w:val="0"/>
      <w:marRight w:val="0"/>
      <w:marTop w:val="0"/>
      <w:marBottom w:val="0"/>
      <w:divBdr>
        <w:top w:val="none" w:sz="0" w:space="0" w:color="auto"/>
        <w:left w:val="none" w:sz="0" w:space="0" w:color="auto"/>
        <w:bottom w:val="none" w:sz="0" w:space="0" w:color="auto"/>
        <w:right w:val="none" w:sz="0" w:space="0" w:color="auto"/>
      </w:divBdr>
    </w:div>
    <w:div w:id="58283311">
      <w:bodyDiv w:val="1"/>
      <w:marLeft w:val="0"/>
      <w:marRight w:val="0"/>
      <w:marTop w:val="0"/>
      <w:marBottom w:val="0"/>
      <w:divBdr>
        <w:top w:val="none" w:sz="0" w:space="0" w:color="auto"/>
        <w:left w:val="none" w:sz="0" w:space="0" w:color="auto"/>
        <w:bottom w:val="none" w:sz="0" w:space="0" w:color="auto"/>
        <w:right w:val="none" w:sz="0" w:space="0" w:color="auto"/>
      </w:divBdr>
    </w:div>
    <w:div w:id="59331250">
      <w:bodyDiv w:val="1"/>
      <w:marLeft w:val="0"/>
      <w:marRight w:val="0"/>
      <w:marTop w:val="0"/>
      <w:marBottom w:val="0"/>
      <w:divBdr>
        <w:top w:val="none" w:sz="0" w:space="0" w:color="auto"/>
        <w:left w:val="none" w:sz="0" w:space="0" w:color="auto"/>
        <w:bottom w:val="none" w:sz="0" w:space="0" w:color="auto"/>
        <w:right w:val="none" w:sz="0" w:space="0" w:color="auto"/>
      </w:divBdr>
    </w:div>
    <w:div w:id="59331996">
      <w:bodyDiv w:val="1"/>
      <w:marLeft w:val="0"/>
      <w:marRight w:val="0"/>
      <w:marTop w:val="0"/>
      <w:marBottom w:val="0"/>
      <w:divBdr>
        <w:top w:val="none" w:sz="0" w:space="0" w:color="auto"/>
        <w:left w:val="none" w:sz="0" w:space="0" w:color="auto"/>
        <w:bottom w:val="none" w:sz="0" w:space="0" w:color="auto"/>
        <w:right w:val="none" w:sz="0" w:space="0" w:color="auto"/>
      </w:divBdr>
    </w:div>
    <w:div w:id="61565039">
      <w:bodyDiv w:val="1"/>
      <w:marLeft w:val="0"/>
      <w:marRight w:val="0"/>
      <w:marTop w:val="0"/>
      <w:marBottom w:val="0"/>
      <w:divBdr>
        <w:top w:val="none" w:sz="0" w:space="0" w:color="auto"/>
        <w:left w:val="none" w:sz="0" w:space="0" w:color="auto"/>
        <w:bottom w:val="none" w:sz="0" w:space="0" w:color="auto"/>
        <w:right w:val="none" w:sz="0" w:space="0" w:color="auto"/>
      </w:divBdr>
    </w:div>
    <w:div w:id="61873968">
      <w:bodyDiv w:val="1"/>
      <w:marLeft w:val="0"/>
      <w:marRight w:val="0"/>
      <w:marTop w:val="0"/>
      <w:marBottom w:val="0"/>
      <w:divBdr>
        <w:top w:val="none" w:sz="0" w:space="0" w:color="auto"/>
        <w:left w:val="none" w:sz="0" w:space="0" w:color="auto"/>
        <w:bottom w:val="none" w:sz="0" w:space="0" w:color="auto"/>
        <w:right w:val="none" w:sz="0" w:space="0" w:color="auto"/>
      </w:divBdr>
    </w:div>
    <w:div w:id="61946932">
      <w:bodyDiv w:val="1"/>
      <w:marLeft w:val="0"/>
      <w:marRight w:val="0"/>
      <w:marTop w:val="0"/>
      <w:marBottom w:val="0"/>
      <w:divBdr>
        <w:top w:val="none" w:sz="0" w:space="0" w:color="auto"/>
        <w:left w:val="none" w:sz="0" w:space="0" w:color="auto"/>
        <w:bottom w:val="none" w:sz="0" w:space="0" w:color="auto"/>
        <w:right w:val="none" w:sz="0" w:space="0" w:color="auto"/>
      </w:divBdr>
    </w:div>
    <w:div w:id="62995535">
      <w:bodyDiv w:val="1"/>
      <w:marLeft w:val="0"/>
      <w:marRight w:val="0"/>
      <w:marTop w:val="0"/>
      <w:marBottom w:val="0"/>
      <w:divBdr>
        <w:top w:val="none" w:sz="0" w:space="0" w:color="auto"/>
        <w:left w:val="none" w:sz="0" w:space="0" w:color="auto"/>
        <w:bottom w:val="none" w:sz="0" w:space="0" w:color="auto"/>
        <w:right w:val="none" w:sz="0" w:space="0" w:color="auto"/>
      </w:divBdr>
    </w:div>
    <w:div w:id="64451582">
      <w:bodyDiv w:val="1"/>
      <w:marLeft w:val="0"/>
      <w:marRight w:val="0"/>
      <w:marTop w:val="0"/>
      <w:marBottom w:val="0"/>
      <w:divBdr>
        <w:top w:val="none" w:sz="0" w:space="0" w:color="auto"/>
        <w:left w:val="none" w:sz="0" w:space="0" w:color="auto"/>
        <w:bottom w:val="none" w:sz="0" w:space="0" w:color="auto"/>
        <w:right w:val="none" w:sz="0" w:space="0" w:color="auto"/>
      </w:divBdr>
    </w:div>
    <w:div w:id="64496873">
      <w:bodyDiv w:val="1"/>
      <w:marLeft w:val="0"/>
      <w:marRight w:val="0"/>
      <w:marTop w:val="0"/>
      <w:marBottom w:val="0"/>
      <w:divBdr>
        <w:top w:val="none" w:sz="0" w:space="0" w:color="auto"/>
        <w:left w:val="none" w:sz="0" w:space="0" w:color="auto"/>
        <w:bottom w:val="none" w:sz="0" w:space="0" w:color="auto"/>
        <w:right w:val="none" w:sz="0" w:space="0" w:color="auto"/>
      </w:divBdr>
    </w:div>
    <w:div w:id="65228223">
      <w:bodyDiv w:val="1"/>
      <w:marLeft w:val="0"/>
      <w:marRight w:val="0"/>
      <w:marTop w:val="0"/>
      <w:marBottom w:val="0"/>
      <w:divBdr>
        <w:top w:val="none" w:sz="0" w:space="0" w:color="auto"/>
        <w:left w:val="none" w:sz="0" w:space="0" w:color="auto"/>
        <w:bottom w:val="none" w:sz="0" w:space="0" w:color="auto"/>
        <w:right w:val="none" w:sz="0" w:space="0" w:color="auto"/>
      </w:divBdr>
    </w:div>
    <w:div w:id="67508985">
      <w:bodyDiv w:val="1"/>
      <w:marLeft w:val="0"/>
      <w:marRight w:val="0"/>
      <w:marTop w:val="0"/>
      <w:marBottom w:val="0"/>
      <w:divBdr>
        <w:top w:val="none" w:sz="0" w:space="0" w:color="auto"/>
        <w:left w:val="none" w:sz="0" w:space="0" w:color="auto"/>
        <w:bottom w:val="none" w:sz="0" w:space="0" w:color="auto"/>
        <w:right w:val="none" w:sz="0" w:space="0" w:color="auto"/>
      </w:divBdr>
    </w:div>
    <w:div w:id="67583701">
      <w:bodyDiv w:val="1"/>
      <w:marLeft w:val="0"/>
      <w:marRight w:val="0"/>
      <w:marTop w:val="0"/>
      <w:marBottom w:val="0"/>
      <w:divBdr>
        <w:top w:val="none" w:sz="0" w:space="0" w:color="auto"/>
        <w:left w:val="none" w:sz="0" w:space="0" w:color="auto"/>
        <w:bottom w:val="none" w:sz="0" w:space="0" w:color="auto"/>
        <w:right w:val="none" w:sz="0" w:space="0" w:color="auto"/>
      </w:divBdr>
    </w:div>
    <w:div w:id="71128725">
      <w:bodyDiv w:val="1"/>
      <w:marLeft w:val="0"/>
      <w:marRight w:val="0"/>
      <w:marTop w:val="0"/>
      <w:marBottom w:val="0"/>
      <w:divBdr>
        <w:top w:val="none" w:sz="0" w:space="0" w:color="auto"/>
        <w:left w:val="none" w:sz="0" w:space="0" w:color="auto"/>
        <w:bottom w:val="none" w:sz="0" w:space="0" w:color="auto"/>
        <w:right w:val="none" w:sz="0" w:space="0" w:color="auto"/>
      </w:divBdr>
    </w:div>
    <w:div w:id="72171562">
      <w:bodyDiv w:val="1"/>
      <w:marLeft w:val="0"/>
      <w:marRight w:val="0"/>
      <w:marTop w:val="0"/>
      <w:marBottom w:val="0"/>
      <w:divBdr>
        <w:top w:val="none" w:sz="0" w:space="0" w:color="auto"/>
        <w:left w:val="none" w:sz="0" w:space="0" w:color="auto"/>
        <w:bottom w:val="none" w:sz="0" w:space="0" w:color="auto"/>
        <w:right w:val="none" w:sz="0" w:space="0" w:color="auto"/>
      </w:divBdr>
      <w:divsChild>
        <w:div w:id="51194938">
          <w:marLeft w:val="480"/>
          <w:marRight w:val="0"/>
          <w:marTop w:val="0"/>
          <w:marBottom w:val="0"/>
          <w:divBdr>
            <w:top w:val="none" w:sz="0" w:space="0" w:color="auto"/>
            <w:left w:val="none" w:sz="0" w:space="0" w:color="auto"/>
            <w:bottom w:val="none" w:sz="0" w:space="0" w:color="auto"/>
            <w:right w:val="none" w:sz="0" w:space="0" w:color="auto"/>
          </w:divBdr>
        </w:div>
        <w:div w:id="66222534">
          <w:marLeft w:val="480"/>
          <w:marRight w:val="0"/>
          <w:marTop w:val="0"/>
          <w:marBottom w:val="0"/>
          <w:divBdr>
            <w:top w:val="none" w:sz="0" w:space="0" w:color="auto"/>
            <w:left w:val="none" w:sz="0" w:space="0" w:color="auto"/>
            <w:bottom w:val="none" w:sz="0" w:space="0" w:color="auto"/>
            <w:right w:val="none" w:sz="0" w:space="0" w:color="auto"/>
          </w:divBdr>
        </w:div>
        <w:div w:id="88356208">
          <w:marLeft w:val="480"/>
          <w:marRight w:val="0"/>
          <w:marTop w:val="0"/>
          <w:marBottom w:val="0"/>
          <w:divBdr>
            <w:top w:val="none" w:sz="0" w:space="0" w:color="auto"/>
            <w:left w:val="none" w:sz="0" w:space="0" w:color="auto"/>
            <w:bottom w:val="none" w:sz="0" w:space="0" w:color="auto"/>
            <w:right w:val="none" w:sz="0" w:space="0" w:color="auto"/>
          </w:divBdr>
        </w:div>
        <w:div w:id="89081518">
          <w:marLeft w:val="480"/>
          <w:marRight w:val="0"/>
          <w:marTop w:val="0"/>
          <w:marBottom w:val="0"/>
          <w:divBdr>
            <w:top w:val="none" w:sz="0" w:space="0" w:color="auto"/>
            <w:left w:val="none" w:sz="0" w:space="0" w:color="auto"/>
            <w:bottom w:val="none" w:sz="0" w:space="0" w:color="auto"/>
            <w:right w:val="none" w:sz="0" w:space="0" w:color="auto"/>
          </w:divBdr>
        </w:div>
        <w:div w:id="120345526">
          <w:marLeft w:val="480"/>
          <w:marRight w:val="0"/>
          <w:marTop w:val="0"/>
          <w:marBottom w:val="0"/>
          <w:divBdr>
            <w:top w:val="none" w:sz="0" w:space="0" w:color="auto"/>
            <w:left w:val="none" w:sz="0" w:space="0" w:color="auto"/>
            <w:bottom w:val="none" w:sz="0" w:space="0" w:color="auto"/>
            <w:right w:val="none" w:sz="0" w:space="0" w:color="auto"/>
          </w:divBdr>
        </w:div>
        <w:div w:id="180970909">
          <w:marLeft w:val="480"/>
          <w:marRight w:val="0"/>
          <w:marTop w:val="0"/>
          <w:marBottom w:val="0"/>
          <w:divBdr>
            <w:top w:val="none" w:sz="0" w:space="0" w:color="auto"/>
            <w:left w:val="none" w:sz="0" w:space="0" w:color="auto"/>
            <w:bottom w:val="none" w:sz="0" w:space="0" w:color="auto"/>
            <w:right w:val="none" w:sz="0" w:space="0" w:color="auto"/>
          </w:divBdr>
        </w:div>
        <w:div w:id="272589585">
          <w:marLeft w:val="480"/>
          <w:marRight w:val="0"/>
          <w:marTop w:val="0"/>
          <w:marBottom w:val="0"/>
          <w:divBdr>
            <w:top w:val="none" w:sz="0" w:space="0" w:color="auto"/>
            <w:left w:val="none" w:sz="0" w:space="0" w:color="auto"/>
            <w:bottom w:val="none" w:sz="0" w:space="0" w:color="auto"/>
            <w:right w:val="none" w:sz="0" w:space="0" w:color="auto"/>
          </w:divBdr>
        </w:div>
        <w:div w:id="273749384">
          <w:marLeft w:val="480"/>
          <w:marRight w:val="0"/>
          <w:marTop w:val="0"/>
          <w:marBottom w:val="0"/>
          <w:divBdr>
            <w:top w:val="none" w:sz="0" w:space="0" w:color="auto"/>
            <w:left w:val="none" w:sz="0" w:space="0" w:color="auto"/>
            <w:bottom w:val="none" w:sz="0" w:space="0" w:color="auto"/>
            <w:right w:val="none" w:sz="0" w:space="0" w:color="auto"/>
          </w:divBdr>
        </w:div>
        <w:div w:id="283080757">
          <w:marLeft w:val="480"/>
          <w:marRight w:val="0"/>
          <w:marTop w:val="0"/>
          <w:marBottom w:val="0"/>
          <w:divBdr>
            <w:top w:val="none" w:sz="0" w:space="0" w:color="auto"/>
            <w:left w:val="none" w:sz="0" w:space="0" w:color="auto"/>
            <w:bottom w:val="none" w:sz="0" w:space="0" w:color="auto"/>
            <w:right w:val="none" w:sz="0" w:space="0" w:color="auto"/>
          </w:divBdr>
        </w:div>
        <w:div w:id="317416240">
          <w:marLeft w:val="480"/>
          <w:marRight w:val="0"/>
          <w:marTop w:val="0"/>
          <w:marBottom w:val="0"/>
          <w:divBdr>
            <w:top w:val="none" w:sz="0" w:space="0" w:color="auto"/>
            <w:left w:val="none" w:sz="0" w:space="0" w:color="auto"/>
            <w:bottom w:val="none" w:sz="0" w:space="0" w:color="auto"/>
            <w:right w:val="none" w:sz="0" w:space="0" w:color="auto"/>
          </w:divBdr>
        </w:div>
        <w:div w:id="354497973">
          <w:marLeft w:val="480"/>
          <w:marRight w:val="0"/>
          <w:marTop w:val="0"/>
          <w:marBottom w:val="0"/>
          <w:divBdr>
            <w:top w:val="none" w:sz="0" w:space="0" w:color="auto"/>
            <w:left w:val="none" w:sz="0" w:space="0" w:color="auto"/>
            <w:bottom w:val="none" w:sz="0" w:space="0" w:color="auto"/>
            <w:right w:val="none" w:sz="0" w:space="0" w:color="auto"/>
          </w:divBdr>
        </w:div>
        <w:div w:id="419450132">
          <w:marLeft w:val="480"/>
          <w:marRight w:val="0"/>
          <w:marTop w:val="0"/>
          <w:marBottom w:val="0"/>
          <w:divBdr>
            <w:top w:val="none" w:sz="0" w:space="0" w:color="auto"/>
            <w:left w:val="none" w:sz="0" w:space="0" w:color="auto"/>
            <w:bottom w:val="none" w:sz="0" w:space="0" w:color="auto"/>
            <w:right w:val="none" w:sz="0" w:space="0" w:color="auto"/>
          </w:divBdr>
        </w:div>
        <w:div w:id="431706173">
          <w:marLeft w:val="480"/>
          <w:marRight w:val="0"/>
          <w:marTop w:val="0"/>
          <w:marBottom w:val="0"/>
          <w:divBdr>
            <w:top w:val="none" w:sz="0" w:space="0" w:color="auto"/>
            <w:left w:val="none" w:sz="0" w:space="0" w:color="auto"/>
            <w:bottom w:val="none" w:sz="0" w:space="0" w:color="auto"/>
            <w:right w:val="none" w:sz="0" w:space="0" w:color="auto"/>
          </w:divBdr>
        </w:div>
        <w:div w:id="549651609">
          <w:marLeft w:val="480"/>
          <w:marRight w:val="0"/>
          <w:marTop w:val="0"/>
          <w:marBottom w:val="0"/>
          <w:divBdr>
            <w:top w:val="none" w:sz="0" w:space="0" w:color="auto"/>
            <w:left w:val="none" w:sz="0" w:space="0" w:color="auto"/>
            <w:bottom w:val="none" w:sz="0" w:space="0" w:color="auto"/>
            <w:right w:val="none" w:sz="0" w:space="0" w:color="auto"/>
          </w:divBdr>
        </w:div>
        <w:div w:id="573515058">
          <w:marLeft w:val="480"/>
          <w:marRight w:val="0"/>
          <w:marTop w:val="0"/>
          <w:marBottom w:val="0"/>
          <w:divBdr>
            <w:top w:val="none" w:sz="0" w:space="0" w:color="auto"/>
            <w:left w:val="none" w:sz="0" w:space="0" w:color="auto"/>
            <w:bottom w:val="none" w:sz="0" w:space="0" w:color="auto"/>
            <w:right w:val="none" w:sz="0" w:space="0" w:color="auto"/>
          </w:divBdr>
        </w:div>
        <w:div w:id="576018953">
          <w:marLeft w:val="480"/>
          <w:marRight w:val="0"/>
          <w:marTop w:val="0"/>
          <w:marBottom w:val="0"/>
          <w:divBdr>
            <w:top w:val="none" w:sz="0" w:space="0" w:color="auto"/>
            <w:left w:val="none" w:sz="0" w:space="0" w:color="auto"/>
            <w:bottom w:val="none" w:sz="0" w:space="0" w:color="auto"/>
            <w:right w:val="none" w:sz="0" w:space="0" w:color="auto"/>
          </w:divBdr>
        </w:div>
        <w:div w:id="592519238">
          <w:marLeft w:val="480"/>
          <w:marRight w:val="0"/>
          <w:marTop w:val="0"/>
          <w:marBottom w:val="0"/>
          <w:divBdr>
            <w:top w:val="none" w:sz="0" w:space="0" w:color="auto"/>
            <w:left w:val="none" w:sz="0" w:space="0" w:color="auto"/>
            <w:bottom w:val="none" w:sz="0" w:space="0" w:color="auto"/>
            <w:right w:val="none" w:sz="0" w:space="0" w:color="auto"/>
          </w:divBdr>
        </w:div>
        <w:div w:id="626664325">
          <w:marLeft w:val="480"/>
          <w:marRight w:val="0"/>
          <w:marTop w:val="0"/>
          <w:marBottom w:val="0"/>
          <w:divBdr>
            <w:top w:val="none" w:sz="0" w:space="0" w:color="auto"/>
            <w:left w:val="none" w:sz="0" w:space="0" w:color="auto"/>
            <w:bottom w:val="none" w:sz="0" w:space="0" w:color="auto"/>
            <w:right w:val="none" w:sz="0" w:space="0" w:color="auto"/>
          </w:divBdr>
        </w:div>
        <w:div w:id="644044190">
          <w:marLeft w:val="480"/>
          <w:marRight w:val="0"/>
          <w:marTop w:val="0"/>
          <w:marBottom w:val="0"/>
          <w:divBdr>
            <w:top w:val="none" w:sz="0" w:space="0" w:color="auto"/>
            <w:left w:val="none" w:sz="0" w:space="0" w:color="auto"/>
            <w:bottom w:val="none" w:sz="0" w:space="0" w:color="auto"/>
            <w:right w:val="none" w:sz="0" w:space="0" w:color="auto"/>
          </w:divBdr>
        </w:div>
        <w:div w:id="676884552">
          <w:marLeft w:val="480"/>
          <w:marRight w:val="0"/>
          <w:marTop w:val="0"/>
          <w:marBottom w:val="0"/>
          <w:divBdr>
            <w:top w:val="none" w:sz="0" w:space="0" w:color="auto"/>
            <w:left w:val="none" w:sz="0" w:space="0" w:color="auto"/>
            <w:bottom w:val="none" w:sz="0" w:space="0" w:color="auto"/>
            <w:right w:val="none" w:sz="0" w:space="0" w:color="auto"/>
          </w:divBdr>
        </w:div>
        <w:div w:id="716779253">
          <w:marLeft w:val="480"/>
          <w:marRight w:val="0"/>
          <w:marTop w:val="0"/>
          <w:marBottom w:val="0"/>
          <w:divBdr>
            <w:top w:val="none" w:sz="0" w:space="0" w:color="auto"/>
            <w:left w:val="none" w:sz="0" w:space="0" w:color="auto"/>
            <w:bottom w:val="none" w:sz="0" w:space="0" w:color="auto"/>
            <w:right w:val="none" w:sz="0" w:space="0" w:color="auto"/>
          </w:divBdr>
        </w:div>
        <w:div w:id="722216828">
          <w:marLeft w:val="480"/>
          <w:marRight w:val="0"/>
          <w:marTop w:val="0"/>
          <w:marBottom w:val="0"/>
          <w:divBdr>
            <w:top w:val="none" w:sz="0" w:space="0" w:color="auto"/>
            <w:left w:val="none" w:sz="0" w:space="0" w:color="auto"/>
            <w:bottom w:val="none" w:sz="0" w:space="0" w:color="auto"/>
            <w:right w:val="none" w:sz="0" w:space="0" w:color="auto"/>
          </w:divBdr>
        </w:div>
        <w:div w:id="726149441">
          <w:marLeft w:val="480"/>
          <w:marRight w:val="0"/>
          <w:marTop w:val="0"/>
          <w:marBottom w:val="0"/>
          <w:divBdr>
            <w:top w:val="none" w:sz="0" w:space="0" w:color="auto"/>
            <w:left w:val="none" w:sz="0" w:space="0" w:color="auto"/>
            <w:bottom w:val="none" w:sz="0" w:space="0" w:color="auto"/>
            <w:right w:val="none" w:sz="0" w:space="0" w:color="auto"/>
          </w:divBdr>
        </w:div>
        <w:div w:id="731974024">
          <w:marLeft w:val="480"/>
          <w:marRight w:val="0"/>
          <w:marTop w:val="0"/>
          <w:marBottom w:val="0"/>
          <w:divBdr>
            <w:top w:val="none" w:sz="0" w:space="0" w:color="auto"/>
            <w:left w:val="none" w:sz="0" w:space="0" w:color="auto"/>
            <w:bottom w:val="none" w:sz="0" w:space="0" w:color="auto"/>
            <w:right w:val="none" w:sz="0" w:space="0" w:color="auto"/>
          </w:divBdr>
        </w:div>
        <w:div w:id="762189821">
          <w:marLeft w:val="480"/>
          <w:marRight w:val="0"/>
          <w:marTop w:val="0"/>
          <w:marBottom w:val="0"/>
          <w:divBdr>
            <w:top w:val="none" w:sz="0" w:space="0" w:color="auto"/>
            <w:left w:val="none" w:sz="0" w:space="0" w:color="auto"/>
            <w:bottom w:val="none" w:sz="0" w:space="0" w:color="auto"/>
            <w:right w:val="none" w:sz="0" w:space="0" w:color="auto"/>
          </w:divBdr>
        </w:div>
        <w:div w:id="785928666">
          <w:marLeft w:val="480"/>
          <w:marRight w:val="0"/>
          <w:marTop w:val="0"/>
          <w:marBottom w:val="0"/>
          <w:divBdr>
            <w:top w:val="none" w:sz="0" w:space="0" w:color="auto"/>
            <w:left w:val="none" w:sz="0" w:space="0" w:color="auto"/>
            <w:bottom w:val="none" w:sz="0" w:space="0" w:color="auto"/>
            <w:right w:val="none" w:sz="0" w:space="0" w:color="auto"/>
          </w:divBdr>
        </w:div>
        <w:div w:id="790899558">
          <w:marLeft w:val="480"/>
          <w:marRight w:val="0"/>
          <w:marTop w:val="0"/>
          <w:marBottom w:val="0"/>
          <w:divBdr>
            <w:top w:val="none" w:sz="0" w:space="0" w:color="auto"/>
            <w:left w:val="none" w:sz="0" w:space="0" w:color="auto"/>
            <w:bottom w:val="none" w:sz="0" w:space="0" w:color="auto"/>
            <w:right w:val="none" w:sz="0" w:space="0" w:color="auto"/>
          </w:divBdr>
        </w:div>
        <w:div w:id="797913773">
          <w:marLeft w:val="480"/>
          <w:marRight w:val="0"/>
          <w:marTop w:val="0"/>
          <w:marBottom w:val="0"/>
          <w:divBdr>
            <w:top w:val="none" w:sz="0" w:space="0" w:color="auto"/>
            <w:left w:val="none" w:sz="0" w:space="0" w:color="auto"/>
            <w:bottom w:val="none" w:sz="0" w:space="0" w:color="auto"/>
            <w:right w:val="none" w:sz="0" w:space="0" w:color="auto"/>
          </w:divBdr>
        </w:div>
        <w:div w:id="811559690">
          <w:marLeft w:val="480"/>
          <w:marRight w:val="0"/>
          <w:marTop w:val="0"/>
          <w:marBottom w:val="0"/>
          <w:divBdr>
            <w:top w:val="none" w:sz="0" w:space="0" w:color="auto"/>
            <w:left w:val="none" w:sz="0" w:space="0" w:color="auto"/>
            <w:bottom w:val="none" w:sz="0" w:space="0" w:color="auto"/>
            <w:right w:val="none" w:sz="0" w:space="0" w:color="auto"/>
          </w:divBdr>
        </w:div>
        <w:div w:id="818351184">
          <w:marLeft w:val="480"/>
          <w:marRight w:val="0"/>
          <w:marTop w:val="0"/>
          <w:marBottom w:val="0"/>
          <w:divBdr>
            <w:top w:val="none" w:sz="0" w:space="0" w:color="auto"/>
            <w:left w:val="none" w:sz="0" w:space="0" w:color="auto"/>
            <w:bottom w:val="none" w:sz="0" w:space="0" w:color="auto"/>
            <w:right w:val="none" w:sz="0" w:space="0" w:color="auto"/>
          </w:divBdr>
        </w:div>
        <w:div w:id="839201061">
          <w:marLeft w:val="480"/>
          <w:marRight w:val="0"/>
          <w:marTop w:val="0"/>
          <w:marBottom w:val="0"/>
          <w:divBdr>
            <w:top w:val="none" w:sz="0" w:space="0" w:color="auto"/>
            <w:left w:val="none" w:sz="0" w:space="0" w:color="auto"/>
            <w:bottom w:val="none" w:sz="0" w:space="0" w:color="auto"/>
            <w:right w:val="none" w:sz="0" w:space="0" w:color="auto"/>
          </w:divBdr>
        </w:div>
        <w:div w:id="855729797">
          <w:marLeft w:val="480"/>
          <w:marRight w:val="0"/>
          <w:marTop w:val="0"/>
          <w:marBottom w:val="0"/>
          <w:divBdr>
            <w:top w:val="none" w:sz="0" w:space="0" w:color="auto"/>
            <w:left w:val="none" w:sz="0" w:space="0" w:color="auto"/>
            <w:bottom w:val="none" w:sz="0" w:space="0" w:color="auto"/>
            <w:right w:val="none" w:sz="0" w:space="0" w:color="auto"/>
          </w:divBdr>
        </w:div>
        <w:div w:id="905143718">
          <w:marLeft w:val="480"/>
          <w:marRight w:val="0"/>
          <w:marTop w:val="0"/>
          <w:marBottom w:val="0"/>
          <w:divBdr>
            <w:top w:val="none" w:sz="0" w:space="0" w:color="auto"/>
            <w:left w:val="none" w:sz="0" w:space="0" w:color="auto"/>
            <w:bottom w:val="none" w:sz="0" w:space="0" w:color="auto"/>
            <w:right w:val="none" w:sz="0" w:space="0" w:color="auto"/>
          </w:divBdr>
        </w:div>
        <w:div w:id="929387847">
          <w:marLeft w:val="480"/>
          <w:marRight w:val="0"/>
          <w:marTop w:val="0"/>
          <w:marBottom w:val="0"/>
          <w:divBdr>
            <w:top w:val="none" w:sz="0" w:space="0" w:color="auto"/>
            <w:left w:val="none" w:sz="0" w:space="0" w:color="auto"/>
            <w:bottom w:val="none" w:sz="0" w:space="0" w:color="auto"/>
            <w:right w:val="none" w:sz="0" w:space="0" w:color="auto"/>
          </w:divBdr>
        </w:div>
        <w:div w:id="940644181">
          <w:marLeft w:val="480"/>
          <w:marRight w:val="0"/>
          <w:marTop w:val="0"/>
          <w:marBottom w:val="0"/>
          <w:divBdr>
            <w:top w:val="none" w:sz="0" w:space="0" w:color="auto"/>
            <w:left w:val="none" w:sz="0" w:space="0" w:color="auto"/>
            <w:bottom w:val="none" w:sz="0" w:space="0" w:color="auto"/>
            <w:right w:val="none" w:sz="0" w:space="0" w:color="auto"/>
          </w:divBdr>
        </w:div>
        <w:div w:id="961231459">
          <w:marLeft w:val="480"/>
          <w:marRight w:val="0"/>
          <w:marTop w:val="0"/>
          <w:marBottom w:val="0"/>
          <w:divBdr>
            <w:top w:val="none" w:sz="0" w:space="0" w:color="auto"/>
            <w:left w:val="none" w:sz="0" w:space="0" w:color="auto"/>
            <w:bottom w:val="none" w:sz="0" w:space="0" w:color="auto"/>
            <w:right w:val="none" w:sz="0" w:space="0" w:color="auto"/>
          </w:divBdr>
        </w:div>
        <w:div w:id="979117639">
          <w:marLeft w:val="480"/>
          <w:marRight w:val="0"/>
          <w:marTop w:val="0"/>
          <w:marBottom w:val="0"/>
          <w:divBdr>
            <w:top w:val="none" w:sz="0" w:space="0" w:color="auto"/>
            <w:left w:val="none" w:sz="0" w:space="0" w:color="auto"/>
            <w:bottom w:val="none" w:sz="0" w:space="0" w:color="auto"/>
            <w:right w:val="none" w:sz="0" w:space="0" w:color="auto"/>
          </w:divBdr>
        </w:div>
        <w:div w:id="1039746734">
          <w:marLeft w:val="480"/>
          <w:marRight w:val="0"/>
          <w:marTop w:val="0"/>
          <w:marBottom w:val="0"/>
          <w:divBdr>
            <w:top w:val="none" w:sz="0" w:space="0" w:color="auto"/>
            <w:left w:val="none" w:sz="0" w:space="0" w:color="auto"/>
            <w:bottom w:val="none" w:sz="0" w:space="0" w:color="auto"/>
            <w:right w:val="none" w:sz="0" w:space="0" w:color="auto"/>
          </w:divBdr>
        </w:div>
        <w:div w:id="1075203684">
          <w:marLeft w:val="480"/>
          <w:marRight w:val="0"/>
          <w:marTop w:val="0"/>
          <w:marBottom w:val="0"/>
          <w:divBdr>
            <w:top w:val="none" w:sz="0" w:space="0" w:color="auto"/>
            <w:left w:val="none" w:sz="0" w:space="0" w:color="auto"/>
            <w:bottom w:val="none" w:sz="0" w:space="0" w:color="auto"/>
            <w:right w:val="none" w:sz="0" w:space="0" w:color="auto"/>
          </w:divBdr>
        </w:div>
        <w:div w:id="1109930390">
          <w:marLeft w:val="480"/>
          <w:marRight w:val="0"/>
          <w:marTop w:val="0"/>
          <w:marBottom w:val="0"/>
          <w:divBdr>
            <w:top w:val="none" w:sz="0" w:space="0" w:color="auto"/>
            <w:left w:val="none" w:sz="0" w:space="0" w:color="auto"/>
            <w:bottom w:val="none" w:sz="0" w:space="0" w:color="auto"/>
            <w:right w:val="none" w:sz="0" w:space="0" w:color="auto"/>
          </w:divBdr>
        </w:div>
        <w:div w:id="1115254158">
          <w:marLeft w:val="480"/>
          <w:marRight w:val="0"/>
          <w:marTop w:val="0"/>
          <w:marBottom w:val="0"/>
          <w:divBdr>
            <w:top w:val="none" w:sz="0" w:space="0" w:color="auto"/>
            <w:left w:val="none" w:sz="0" w:space="0" w:color="auto"/>
            <w:bottom w:val="none" w:sz="0" w:space="0" w:color="auto"/>
            <w:right w:val="none" w:sz="0" w:space="0" w:color="auto"/>
          </w:divBdr>
        </w:div>
        <w:div w:id="1121606290">
          <w:marLeft w:val="480"/>
          <w:marRight w:val="0"/>
          <w:marTop w:val="0"/>
          <w:marBottom w:val="0"/>
          <w:divBdr>
            <w:top w:val="none" w:sz="0" w:space="0" w:color="auto"/>
            <w:left w:val="none" w:sz="0" w:space="0" w:color="auto"/>
            <w:bottom w:val="none" w:sz="0" w:space="0" w:color="auto"/>
            <w:right w:val="none" w:sz="0" w:space="0" w:color="auto"/>
          </w:divBdr>
        </w:div>
        <w:div w:id="1162161142">
          <w:marLeft w:val="480"/>
          <w:marRight w:val="0"/>
          <w:marTop w:val="0"/>
          <w:marBottom w:val="0"/>
          <w:divBdr>
            <w:top w:val="none" w:sz="0" w:space="0" w:color="auto"/>
            <w:left w:val="none" w:sz="0" w:space="0" w:color="auto"/>
            <w:bottom w:val="none" w:sz="0" w:space="0" w:color="auto"/>
            <w:right w:val="none" w:sz="0" w:space="0" w:color="auto"/>
          </w:divBdr>
        </w:div>
        <w:div w:id="1210413705">
          <w:marLeft w:val="480"/>
          <w:marRight w:val="0"/>
          <w:marTop w:val="0"/>
          <w:marBottom w:val="0"/>
          <w:divBdr>
            <w:top w:val="none" w:sz="0" w:space="0" w:color="auto"/>
            <w:left w:val="none" w:sz="0" w:space="0" w:color="auto"/>
            <w:bottom w:val="none" w:sz="0" w:space="0" w:color="auto"/>
            <w:right w:val="none" w:sz="0" w:space="0" w:color="auto"/>
          </w:divBdr>
        </w:div>
        <w:div w:id="1327048713">
          <w:marLeft w:val="480"/>
          <w:marRight w:val="0"/>
          <w:marTop w:val="0"/>
          <w:marBottom w:val="0"/>
          <w:divBdr>
            <w:top w:val="none" w:sz="0" w:space="0" w:color="auto"/>
            <w:left w:val="none" w:sz="0" w:space="0" w:color="auto"/>
            <w:bottom w:val="none" w:sz="0" w:space="0" w:color="auto"/>
            <w:right w:val="none" w:sz="0" w:space="0" w:color="auto"/>
          </w:divBdr>
        </w:div>
        <w:div w:id="1343161988">
          <w:marLeft w:val="480"/>
          <w:marRight w:val="0"/>
          <w:marTop w:val="0"/>
          <w:marBottom w:val="0"/>
          <w:divBdr>
            <w:top w:val="none" w:sz="0" w:space="0" w:color="auto"/>
            <w:left w:val="none" w:sz="0" w:space="0" w:color="auto"/>
            <w:bottom w:val="none" w:sz="0" w:space="0" w:color="auto"/>
            <w:right w:val="none" w:sz="0" w:space="0" w:color="auto"/>
          </w:divBdr>
        </w:div>
        <w:div w:id="1377854210">
          <w:marLeft w:val="480"/>
          <w:marRight w:val="0"/>
          <w:marTop w:val="0"/>
          <w:marBottom w:val="0"/>
          <w:divBdr>
            <w:top w:val="none" w:sz="0" w:space="0" w:color="auto"/>
            <w:left w:val="none" w:sz="0" w:space="0" w:color="auto"/>
            <w:bottom w:val="none" w:sz="0" w:space="0" w:color="auto"/>
            <w:right w:val="none" w:sz="0" w:space="0" w:color="auto"/>
          </w:divBdr>
        </w:div>
        <w:div w:id="1390686922">
          <w:marLeft w:val="480"/>
          <w:marRight w:val="0"/>
          <w:marTop w:val="0"/>
          <w:marBottom w:val="0"/>
          <w:divBdr>
            <w:top w:val="none" w:sz="0" w:space="0" w:color="auto"/>
            <w:left w:val="none" w:sz="0" w:space="0" w:color="auto"/>
            <w:bottom w:val="none" w:sz="0" w:space="0" w:color="auto"/>
            <w:right w:val="none" w:sz="0" w:space="0" w:color="auto"/>
          </w:divBdr>
        </w:div>
        <w:div w:id="1402488749">
          <w:marLeft w:val="480"/>
          <w:marRight w:val="0"/>
          <w:marTop w:val="0"/>
          <w:marBottom w:val="0"/>
          <w:divBdr>
            <w:top w:val="none" w:sz="0" w:space="0" w:color="auto"/>
            <w:left w:val="none" w:sz="0" w:space="0" w:color="auto"/>
            <w:bottom w:val="none" w:sz="0" w:space="0" w:color="auto"/>
            <w:right w:val="none" w:sz="0" w:space="0" w:color="auto"/>
          </w:divBdr>
        </w:div>
        <w:div w:id="1427385055">
          <w:marLeft w:val="480"/>
          <w:marRight w:val="0"/>
          <w:marTop w:val="0"/>
          <w:marBottom w:val="0"/>
          <w:divBdr>
            <w:top w:val="none" w:sz="0" w:space="0" w:color="auto"/>
            <w:left w:val="none" w:sz="0" w:space="0" w:color="auto"/>
            <w:bottom w:val="none" w:sz="0" w:space="0" w:color="auto"/>
            <w:right w:val="none" w:sz="0" w:space="0" w:color="auto"/>
          </w:divBdr>
        </w:div>
        <w:div w:id="1434787877">
          <w:marLeft w:val="480"/>
          <w:marRight w:val="0"/>
          <w:marTop w:val="0"/>
          <w:marBottom w:val="0"/>
          <w:divBdr>
            <w:top w:val="none" w:sz="0" w:space="0" w:color="auto"/>
            <w:left w:val="none" w:sz="0" w:space="0" w:color="auto"/>
            <w:bottom w:val="none" w:sz="0" w:space="0" w:color="auto"/>
            <w:right w:val="none" w:sz="0" w:space="0" w:color="auto"/>
          </w:divBdr>
        </w:div>
        <w:div w:id="1468161929">
          <w:marLeft w:val="480"/>
          <w:marRight w:val="0"/>
          <w:marTop w:val="0"/>
          <w:marBottom w:val="0"/>
          <w:divBdr>
            <w:top w:val="none" w:sz="0" w:space="0" w:color="auto"/>
            <w:left w:val="none" w:sz="0" w:space="0" w:color="auto"/>
            <w:bottom w:val="none" w:sz="0" w:space="0" w:color="auto"/>
            <w:right w:val="none" w:sz="0" w:space="0" w:color="auto"/>
          </w:divBdr>
        </w:div>
        <w:div w:id="1555774525">
          <w:marLeft w:val="480"/>
          <w:marRight w:val="0"/>
          <w:marTop w:val="0"/>
          <w:marBottom w:val="0"/>
          <w:divBdr>
            <w:top w:val="none" w:sz="0" w:space="0" w:color="auto"/>
            <w:left w:val="none" w:sz="0" w:space="0" w:color="auto"/>
            <w:bottom w:val="none" w:sz="0" w:space="0" w:color="auto"/>
            <w:right w:val="none" w:sz="0" w:space="0" w:color="auto"/>
          </w:divBdr>
        </w:div>
        <w:div w:id="1559853344">
          <w:marLeft w:val="480"/>
          <w:marRight w:val="0"/>
          <w:marTop w:val="0"/>
          <w:marBottom w:val="0"/>
          <w:divBdr>
            <w:top w:val="none" w:sz="0" w:space="0" w:color="auto"/>
            <w:left w:val="none" w:sz="0" w:space="0" w:color="auto"/>
            <w:bottom w:val="none" w:sz="0" w:space="0" w:color="auto"/>
            <w:right w:val="none" w:sz="0" w:space="0" w:color="auto"/>
          </w:divBdr>
        </w:div>
        <w:div w:id="1574896740">
          <w:marLeft w:val="480"/>
          <w:marRight w:val="0"/>
          <w:marTop w:val="0"/>
          <w:marBottom w:val="0"/>
          <w:divBdr>
            <w:top w:val="none" w:sz="0" w:space="0" w:color="auto"/>
            <w:left w:val="none" w:sz="0" w:space="0" w:color="auto"/>
            <w:bottom w:val="none" w:sz="0" w:space="0" w:color="auto"/>
            <w:right w:val="none" w:sz="0" w:space="0" w:color="auto"/>
          </w:divBdr>
        </w:div>
        <w:div w:id="1597594643">
          <w:marLeft w:val="480"/>
          <w:marRight w:val="0"/>
          <w:marTop w:val="0"/>
          <w:marBottom w:val="0"/>
          <w:divBdr>
            <w:top w:val="none" w:sz="0" w:space="0" w:color="auto"/>
            <w:left w:val="none" w:sz="0" w:space="0" w:color="auto"/>
            <w:bottom w:val="none" w:sz="0" w:space="0" w:color="auto"/>
            <w:right w:val="none" w:sz="0" w:space="0" w:color="auto"/>
          </w:divBdr>
        </w:div>
        <w:div w:id="1651981445">
          <w:marLeft w:val="480"/>
          <w:marRight w:val="0"/>
          <w:marTop w:val="0"/>
          <w:marBottom w:val="0"/>
          <w:divBdr>
            <w:top w:val="none" w:sz="0" w:space="0" w:color="auto"/>
            <w:left w:val="none" w:sz="0" w:space="0" w:color="auto"/>
            <w:bottom w:val="none" w:sz="0" w:space="0" w:color="auto"/>
            <w:right w:val="none" w:sz="0" w:space="0" w:color="auto"/>
          </w:divBdr>
        </w:div>
        <w:div w:id="1662855124">
          <w:marLeft w:val="480"/>
          <w:marRight w:val="0"/>
          <w:marTop w:val="0"/>
          <w:marBottom w:val="0"/>
          <w:divBdr>
            <w:top w:val="none" w:sz="0" w:space="0" w:color="auto"/>
            <w:left w:val="none" w:sz="0" w:space="0" w:color="auto"/>
            <w:bottom w:val="none" w:sz="0" w:space="0" w:color="auto"/>
            <w:right w:val="none" w:sz="0" w:space="0" w:color="auto"/>
          </w:divBdr>
        </w:div>
        <w:div w:id="1889413050">
          <w:marLeft w:val="480"/>
          <w:marRight w:val="0"/>
          <w:marTop w:val="0"/>
          <w:marBottom w:val="0"/>
          <w:divBdr>
            <w:top w:val="none" w:sz="0" w:space="0" w:color="auto"/>
            <w:left w:val="none" w:sz="0" w:space="0" w:color="auto"/>
            <w:bottom w:val="none" w:sz="0" w:space="0" w:color="auto"/>
            <w:right w:val="none" w:sz="0" w:space="0" w:color="auto"/>
          </w:divBdr>
        </w:div>
        <w:div w:id="1895658889">
          <w:marLeft w:val="480"/>
          <w:marRight w:val="0"/>
          <w:marTop w:val="0"/>
          <w:marBottom w:val="0"/>
          <w:divBdr>
            <w:top w:val="none" w:sz="0" w:space="0" w:color="auto"/>
            <w:left w:val="none" w:sz="0" w:space="0" w:color="auto"/>
            <w:bottom w:val="none" w:sz="0" w:space="0" w:color="auto"/>
            <w:right w:val="none" w:sz="0" w:space="0" w:color="auto"/>
          </w:divBdr>
        </w:div>
        <w:div w:id="1902597630">
          <w:marLeft w:val="480"/>
          <w:marRight w:val="0"/>
          <w:marTop w:val="0"/>
          <w:marBottom w:val="0"/>
          <w:divBdr>
            <w:top w:val="none" w:sz="0" w:space="0" w:color="auto"/>
            <w:left w:val="none" w:sz="0" w:space="0" w:color="auto"/>
            <w:bottom w:val="none" w:sz="0" w:space="0" w:color="auto"/>
            <w:right w:val="none" w:sz="0" w:space="0" w:color="auto"/>
          </w:divBdr>
        </w:div>
        <w:div w:id="1904680257">
          <w:marLeft w:val="480"/>
          <w:marRight w:val="0"/>
          <w:marTop w:val="0"/>
          <w:marBottom w:val="0"/>
          <w:divBdr>
            <w:top w:val="none" w:sz="0" w:space="0" w:color="auto"/>
            <w:left w:val="none" w:sz="0" w:space="0" w:color="auto"/>
            <w:bottom w:val="none" w:sz="0" w:space="0" w:color="auto"/>
            <w:right w:val="none" w:sz="0" w:space="0" w:color="auto"/>
          </w:divBdr>
        </w:div>
        <w:div w:id="1927224421">
          <w:marLeft w:val="480"/>
          <w:marRight w:val="0"/>
          <w:marTop w:val="0"/>
          <w:marBottom w:val="0"/>
          <w:divBdr>
            <w:top w:val="none" w:sz="0" w:space="0" w:color="auto"/>
            <w:left w:val="none" w:sz="0" w:space="0" w:color="auto"/>
            <w:bottom w:val="none" w:sz="0" w:space="0" w:color="auto"/>
            <w:right w:val="none" w:sz="0" w:space="0" w:color="auto"/>
          </w:divBdr>
        </w:div>
        <w:div w:id="1945725172">
          <w:marLeft w:val="480"/>
          <w:marRight w:val="0"/>
          <w:marTop w:val="0"/>
          <w:marBottom w:val="0"/>
          <w:divBdr>
            <w:top w:val="none" w:sz="0" w:space="0" w:color="auto"/>
            <w:left w:val="none" w:sz="0" w:space="0" w:color="auto"/>
            <w:bottom w:val="none" w:sz="0" w:space="0" w:color="auto"/>
            <w:right w:val="none" w:sz="0" w:space="0" w:color="auto"/>
          </w:divBdr>
        </w:div>
        <w:div w:id="1978103648">
          <w:marLeft w:val="480"/>
          <w:marRight w:val="0"/>
          <w:marTop w:val="0"/>
          <w:marBottom w:val="0"/>
          <w:divBdr>
            <w:top w:val="none" w:sz="0" w:space="0" w:color="auto"/>
            <w:left w:val="none" w:sz="0" w:space="0" w:color="auto"/>
            <w:bottom w:val="none" w:sz="0" w:space="0" w:color="auto"/>
            <w:right w:val="none" w:sz="0" w:space="0" w:color="auto"/>
          </w:divBdr>
        </w:div>
        <w:div w:id="2062559979">
          <w:marLeft w:val="480"/>
          <w:marRight w:val="0"/>
          <w:marTop w:val="0"/>
          <w:marBottom w:val="0"/>
          <w:divBdr>
            <w:top w:val="none" w:sz="0" w:space="0" w:color="auto"/>
            <w:left w:val="none" w:sz="0" w:space="0" w:color="auto"/>
            <w:bottom w:val="none" w:sz="0" w:space="0" w:color="auto"/>
            <w:right w:val="none" w:sz="0" w:space="0" w:color="auto"/>
          </w:divBdr>
        </w:div>
        <w:div w:id="2080669293">
          <w:marLeft w:val="480"/>
          <w:marRight w:val="0"/>
          <w:marTop w:val="0"/>
          <w:marBottom w:val="0"/>
          <w:divBdr>
            <w:top w:val="none" w:sz="0" w:space="0" w:color="auto"/>
            <w:left w:val="none" w:sz="0" w:space="0" w:color="auto"/>
            <w:bottom w:val="none" w:sz="0" w:space="0" w:color="auto"/>
            <w:right w:val="none" w:sz="0" w:space="0" w:color="auto"/>
          </w:divBdr>
        </w:div>
      </w:divsChild>
    </w:div>
    <w:div w:id="72554733">
      <w:bodyDiv w:val="1"/>
      <w:marLeft w:val="0"/>
      <w:marRight w:val="0"/>
      <w:marTop w:val="0"/>
      <w:marBottom w:val="0"/>
      <w:divBdr>
        <w:top w:val="none" w:sz="0" w:space="0" w:color="auto"/>
        <w:left w:val="none" w:sz="0" w:space="0" w:color="auto"/>
        <w:bottom w:val="none" w:sz="0" w:space="0" w:color="auto"/>
        <w:right w:val="none" w:sz="0" w:space="0" w:color="auto"/>
      </w:divBdr>
    </w:div>
    <w:div w:id="73554424">
      <w:bodyDiv w:val="1"/>
      <w:marLeft w:val="0"/>
      <w:marRight w:val="0"/>
      <w:marTop w:val="0"/>
      <w:marBottom w:val="0"/>
      <w:divBdr>
        <w:top w:val="none" w:sz="0" w:space="0" w:color="auto"/>
        <w:left w:val="none" w:sz="0" w:space="0" w:color="auto"/>
        <w:bottom w:val="none" w:sz="0" w:space="0" w:color="auto"/>
        <w:right w:val="none" w:sz="0" w:space="0" w:color="auto"/>
      </w:divBdr>
    </w:div>
    <w:div w:id="74522188">
      <w:bodyDiv w:val="1"/>
      <w:marLeft w:val="0"/>
      <w:marRight w:val="0"/>
      <w:marTop w:val="0"/>
      <w:marBottom w:val="0"/>
      <w:divBdr>
        <w:top w:val="none" w:sz="0" w:space="0" w:color="auto"/>
        <w:left w:val="none" w:sz="0" w:space="0" w:color="auto"/>
        <w:bottom w:val="none" w:sz="0" w:space="0" w:color="auto"/>
        <w:right w:val="none" w:sz="0" w:space="0" w:color="auto"/>
      </w:divBdr>
    </w:div>
    <w:div w:id="74787291">
      <w:bodyDiv w:val="1"/>
      <w:marLeft w:val="0"/>
      <w:marRight w:val="0"/>
      <w:marTop w:val="0"/>
      <w:marBottom w:val="0"/>
      <w:divBdr>
        <w:top w:val="none" w:sz="0" w:space="0" w:color="auto"/>
        <w:left w:val="none" w:sz="0" w:space="0" w:color="auto"/>
        <w:bottom w:val="none" w:sz="0" w:space="0" w:color="auto"/>
        <w:right w:val="none" w:sz="0" w:space="0" w:color="auto"/>
      </w:divBdr>
    </w:div>
    <w:div w:id="79834063">
      <w:bodyDiv w:val="1"/>
      <w:marLeft w:val="0"/>
      <w:marRight w:val="0"/>
      <w:marTop w:val="0"/>
      <w:marBottom w:val="0"/>
      <w:divBdr>
        <w:top w:val="none" w:sz="0" w:space="0" w:color="auto"/>
        <w:left w:val="none" w:sz="0" w:space="0" w:color="auto"/>
        <w:bottom w:val="none" w:sz="0" w:space="0" w:color="auto"/>
        <w:right w:val="none" w:sz="0" w:space="0" w:color="auto"/>
      </w:divBdr>
    </w:div>
    <w:div w:id="80492925">
      <w:bodyDiv w:val="1"/>
      <w:marLeft w:val="0"/>
      <w:marRight w:val="0"/>
      <w:marTop w:val="0"/>
      <w:marBottom w:val="0"/>
      <w:divBdr>
        <w:top w:val="none" w:sz="0" w:space="0" w:color="auto"/>
        <w:left w:val="none" w:sz="0" w:space="0" w:color="auto"/>
        <w:bottom w:val="none" w:sz="0" w:space="0" w:color="auto"/>
        <w:right w:val="none" w:sz="0" w:space="0" w:color="auto"/>
      </w:divBdr>
    </w:div>
    <w:div w:id="81295014">
      <w:bodyDiv w:val="1"/>
      <w:marLeft w:val="0"/>
      <w:marRight w:val="0"/>
      <w:marTop w:val="0"/>
      <w:marBottom w:val="0"/>
      <w:divBdr>
        <w:top w:val="none" w:sz="0" w:space="0" w:color="auto"/>
        <w:left w:val="none" w:sz="0" w:space="0" w:color="auto"/>
        <w:bottom w:val="none" w:sz="0" w:space="0" w:color="auto"/>
        <w:right w:val="none" w:sz="0" w:space="0" w:color="auto"/>
      </w:divBdr>
    </w:div>
    <w:div w:id="83109407">
      <w:bodyDiv w:val="1"/>
      <w:marLeft w:val="0"/>
      <w:marRight w:val="0"/>
      <w:marTop w:val="0"/>
      <w:marBottom w:val="0"/>
      <w:divBdr>
        <w:top w:val="none" w:sz="0" w:space="0" w:color="auto"/>
        <w:left w:val="none" w:sz="0" w:space="0" w:color="auto"/>
        <w:bottom w:val="none" w:sz="0" w:space="0" w:color="auto"/>
        <w:right w:val="none" w:sz="0" w:space="0" w:color="auto"/>
      </w:divBdr>
    </w:div>
    <w:div w:id="85150482">
      <w:bodyDiv w:val="1"/>
      <w:marLeft w:val="0"/>
      <w:marRight w:val="0"/>
      <w:marTop w:val="0"/>
      <w:marBottom w:val="0"/>
      <w:divBdr>
        <w:top w:val="none" w:sz="0" w:space="0" w:color="auto"/>
        <w:left w:val="none" w:sz="0" w:space="0" w:color="auto"/>
        <w:bottom w:val="none" w:sz="0" w:space="0" w:color="auto"/>
        <w:right w:val="none" w:sz="0" w:space="0" w:color="auto"/>
      </w:divBdr>
    </w:div>
    <w:div w:id="86007066">
      <w:bodyDiv w:val="1"/>
      <w:marLeft w:val="0"/>
      <w:marRight w:val="0"/>
      <w:marTop w:val="0"/>
      <w:marBottom w:val="0"/>
      <w:divBdr>
        <w:top w:val="none" w:sz="0" w:space="0" w:color="auto"/>
        <w:left w:val="none" w:sz="0" w:space="0" w:color="auto"/>
        <w:bottom w:val="none" w:sz="0" w:space="0" w:color="auto"/>
        <w:right w:val="none" w:sz="0" w:space="0" w:color="auto"/>
      </w:divBdr>
    </w:div>
    <w:div w:id="86586830">
      <w:bodyDiv w:val="1"/>
      <w:marLeft w:val="0"/>
      <w:marRight w:val="0"/>
      <w:marTop w:val="0"/>
      <w:marBottom w:val="0"/>
      <w:divBdr>
        <w:top w:val="none" w:sz="0" w:space="0" w:color="auto"/>
        <w:left w:val="none" w:sz="0" w:space="0" w:color="auto"/>
        <w:bottom w:val="none" w:sz="0" w:space="0" w:color="auto"/>
        <w:right w:val="none" w:sz="0" w:space="0" w:color="auto"/>
      </w:divBdr>
    </w:div>
    <w:div w:id="87890129">
      <w:bodyDiv w:val="1"/>
      <w:marLeft w:val="0"/>
      <w:marRight w:val="0"/>
      <w:marTop w:val="0"/>
      <w:marBottom w:val="0"/>
      <w:divBdr>
        <w:top w:val="none" w:sz="0" w:space="0" w:color="auto"/>
        <w:left w:val="none" w:sz="0" w:space="0" w:color="auto"/>
        <w:bottom w:val="none" w:sz="0" w:space="0" w:color="auto"/>
        <w:right w:val="none" w:sz="0" w:space="0" w:color="auto"/>
      </w:divBdr>
    </w:div>
    <w:div w:id="88474861">
      <w:bodyDiv w:val="1"/>
      <w:marLeft w:val="0"/>
      <w:marRight w:val="0"/>
      <w:marTop w:val="0"/>
      <w:marBottom w:val="0"/>
      <w:divBdr>
        <w:top w:val="none" w:sz="0" w:space="0" w:color="auto"/>
        <w:left w:val="none" w:sz="0" w:space="0" w:color="auto"/>
        <w:bottom w:val="none" w:sz="0" w:space="0" w:color="auto"/>
        <w:right w:val="none" w:sz="0" w:space="0" w:color="auto"/>
      </w:divBdr>
    </w:div>
    <w:div w:id="89204298">
      <w:bodyDiv w:val="1"/>
      <w:marLeft w:val="0"/>
      <w:marRight w:val="0"/>
      <w:marTop w:val="0"/>
      <w:marBottom w:val="0"/>
      <w:divBdr>
        <w:top w:val="none" w:sz="0" w:space="0" w:color="auto"/>
        <w:left w:val="none" w:sz="0" w:space="0" w:color="auto"/>
        <w:bottom w:val="none" w:sz="0" w:space="0" w:color="auto"/>
        <w:right w:val="none" w:sz="0" w:space="0" w:color="auto"/>
      </w:divBdr>
    </w:div>
    <w:div w:id="89548967">
      <w:bodyDiv w:val="1"/>
      <w:marLeft w:val="0"/>
      <w:marRight w:val="0"/>
      <w:marTop w:val="0"/>
      <w:marBottom w:val="0"/>
      <w:divBdr>
        <w:top w:val="none" w:sz="0" w:space="0" w:color="auto"/>
        <w:left w:val="none" w:sz="0" w:space="0" w:color="auto"/>
        <w:bottom w:val="none" w:sz="0" w:space="0" w:color="auto"/>
        <w:right w:val="none" w:sz="0" w:space="0" w:color="auto"/>
      </w:divBdr>
    </w:div>
    <w:div w:id="91318129">
      <w:bodyDiv w:val="1"/>
      <w:marLeft w:val="0"/>
      <w:marRight w:val="0"/>
      <w:marTop w:val="0"/>
      <w:marBottom w:val="0"/>
      <w:divBdr>
        <w:top w:val="none" w:sz="0" w:space="0" w:color="auto"/>
        <w:left w:val="none" w:sz="0" w:space="0" w:color="auto"/>
        <w:bottom w:val="none" w:sz="0" w:space="0" w:color="auto"/>
        <w:right w:val="none" w:sz="0" w:space="0" w:color="auto"/>
      </w:divBdr>
    </w:div>
    <w:div w:id="94521231">
      <w:bodyDiv w:val="1"/>
      <w:marLeft w:val="0"/>
      <w:marRight w:val="0"/>
      <w:marTop w:val="0"/>
      <w:marBottom w:val="0"/>
      <w:divBdr>
        <w:top w:val="none" w:sz="0" w:space="0" w:color="auto"/>
        <w:left w:val="none" w:sz="0" w:space="0" w:color="auto"/>
        <w:bottom w:val="none" w:sz="0" w:space="0" w:color="auto"/>
        <w:right w:val="none" w:sz="0" w:space="0" w:color="auto"/>
      </w:divBdr>
    </w:div>
    <w:div w:id="95759634">
      <w:bodyDiv w:val="1"/>
      <w:marLeft w:val="0"/>
      <w:marRight w:val="0"/>
      <w:marTop w:val="0"/>
      <w:marBottom w:val="0"/>
      <w:divBdr>
        <w:top w:val="none" w:sz="0" w:space="0" w:color="auto"/>
        <w:left w:val="none" w:sz="0" w:space="0" w:color="auto"/>
        <w:bottom w:val="none" w:sz="0" w:space="0" w:color="auto"/>
        <w:right w:val="none" w:sz="0" w:space="0" w:color="auto"/>
      </w:divBdr>
    </w:div>
    <w:div w:id="96217908">
      <w:bodyDiv w:val="1"/>
      <w:marLeft w:val="0"/>
      <w:marRight w:val="0"/>
      <w:marTop w:val="0"/>
      <w:marBottom w:val="0"/>
      <w:divBdr>
        <w:top w:val="none" w:sz="0" w:space="0" w:color="auto"/>
        <w:left w:val="none" w:sz="0" w:space="0" w:color="auto"/>
        <w:bottom w:val="none" w:sz="0" w:space="0" w:color="auto"/>
        <w:right w:val="none" w:sz="0" w:space="0" w:color="auto"/>
      </w:divBdr>
    </w:div>
    <w:div w:id="96411390">
      <w:bodyDiv w:val="1"/>
      <w:marLeft w:val="0"/>
      <w:marRight w:val="0"/>
      <w:marTop w:val="0"/>
      <w:marBottom w:val="0"/>
      <w:divBdr>
        <w:top w:val="none" w:sz="0" w:space="0" w:color="auto"/>
        <w:left w:val="none" w:sz="0" w:space="0" w:color="auto"/>
        <w:bottom w:val="none" w:sz="0" w:space="0" w:color="auto"/>
        <w:right w:val="none" w:sz="0" w:space="0" w:color="auto"/>
      </w:divBdr>
    </w:div>
    <w:div w:id="96490841">
      <w:bodyDiv w:val="1"/>
      <w:marLeft w:val="0"/>
      <w:marRight w:val="0"/>
      <w:marTop w:val="0"/>
      <w:marBottom w:val="0"/>
      <w:divBdr>
        <w:top w:val="none" w:sz="0" w:space="0" w:color="auto"/>
        <w:left w:val="none" w:sz="0" w:space="0" w:color="auto"/>
        <w:bottom w:val="none" w:sz="0" w:space="0" w:color="auto"/>
        <w:right w:val="none" w:sz="0" w:space="0" w:color="auto"/>
      </w:divBdr>
    </w:div>
    <w:div w:id="97019614">
      <w:bodyDiv w:val="1"/>
      <w:marLeft w:val="0"/>
      <w:marRight w:val="0"/>
      <w:marTop w:val="0"/>
      <w:marBottom w:val="0"/>
      <w:divBdr>
        <w:top w:val="none" w:sz="0" w:space="0" w:color="auto"/>
        <w:left w:val="none" w:sz="0" w:space="0" w:color="auto"/>
        <w:bottom w:val="none" w:sz="0" w:space="0" w:color="auto"/>
        <w:right w:val="none" w:sz="0" w:space="0" w:color="auto"/>
      </w:divBdr>
    </w:div>
    <w:div w:id="98181780">
      <w:bodyDiv w:val="1"/>
      <w:marLeft w:val="0"/>
      <w:marRight w:val="0"/>
      <w:marTop w:val="0"/>
      <w:marBottom w:val="0"/>
      <w:divBdr>
        <w:top w:val="none" w:sz="0" w:space="0" w:color="auto"/>
        <w:left w:val="none" w:sz="0" w:space="0" w:color="auto"/>
        <w:bottom w:val="none" w:sz="0" w:space="0" w:color="auto"/>
        <w:right w:val="none" w:sz="0" w:space="0" w:color="auto"/>
      </w:divBdr>
    </w:div>
    <w:div w:id="98718098">
      <w:bodyDiv w:val="1"/>
      <w:marLeft w:val="0"/>
      <w:marRight w:val="0"/>
      <w:marTop w:val="0"/>
      <w:marBottom w:val="0"/>
      <w:divBdr>
        <w:top w:val="none" w:sz="0" w:space="0" w:color="auto"/>
        <w:left w:val="none" w:sz="0" w:space="0" w:color="auto"/>
        <w:bottom w:val="none" w:sz="0" w:space="0" w:color="auto"/>
        <w:right w:val="none" w:sz="0" w:space="0" w:color="auto"/>
      </w:divBdr>
    </w:div>
    <w:div w:id="98842158">
      <w:bodyDiv w:val="1"/>
      <w:marLeft w:val="0"/>
      <w:marRight w:val="0"/>
      <w:marTop w:val="0"/>
      <w:marBottom w:val="0"/>
      <w:divBdr>
        <w:top w:val="none" w:sz="0" w:space="0" w:color="auto"/>
        <w:left w:val="none" w:sz="0" w:space="0" w:color="auto"/>
        <w:bottom w:val="none" w:sz="0" w:space="0" w:color="auto"/>
        <w:right w:val="none" w:sz="0" w:space="0" w:color="auto"/>
      </w:divBdr>
    </w:div>
    <w:div w:id="98910347">
      <w:bodyDiv w:val="1"/>
      <w:marLeft w:val="0"/>
      <w:marRight w:val="0"/>
      <w:marTop w:val="0"/>
      <w:marBottom w:val="0"/>
      <w:divBdr>
        <w:top w:val="none" w:sz="0" w:space="0" w:color="auto"/>
        <w:left w:val="none" w:sz="0" w:space="0" w:color="auto"/>
        <w:bottom w:val="none" w:sz="0" w:space="0" w:color="auto"/>
        <w:right w:val="none" w:sz="0" w:space="0" w:color="auto"/>
      </w:divBdr>
    </w:div>
    <w:div w:id="99568340">
      <w:bodyDiv w:val="1"/>
      <w:marLeft w:val="0"/>
      <w:marRight w:val="0"/>
      <w:marTop w:val="0"/>
      <w:marBottom w:val="0"/>
      <w:divBdr>
        <w:top w:val="none" w:sz="0" w:space="0" w:color="auto"/>
        <w:left w:val="none" w:sz="0" w:space="0" w:color="auto"/>
        <w:bottom w:val="none" w:sz="0" w:space="0" w:color="auto"/>
        <w:right w:val="none" w:sz="0" w:space="0" w:color="auto"/>
      </w:divBdr>
      <w:divsChild>
        <w:div w:id="25064976">
          <w:marLeft w:val="480"/>
          <w:marRight w:val="0"/>
          <w:marTop w:val="0"/>
          <w:marBottom w:val="0"/>
          <w:divBdr>
            <w:top w:val="none" w:sz="0" w:space="0" w:color="auto"/>
            <w:left w:val="none" w:sz="0" w:space="0" w:color="auto"/>
            <w:bottom w:val="none" w:sz="0" w:space="0" w:color="auto"/>
            <w:right w:val="none" w:sz="0" w:space="0" w:color="auto"/>
          </w:divBdr>
        </w:div>
        <w:div w:id="28379731">
          <w:marLeft w:val="480"/>
          <w:marRight w:val="0"/>
          <w:marTop w:val="0"/>
          <w:marBottom w:val="0"/>
          <w:divBdr>
            <w:top w:val="none" w:sz="0" w:space="0" w:color="auto"/>
            <w:left w:val="none" w:sz="0" w:space="0" w:color="auto"/>
            <w:bottom w:val="none" w:sz="0" w:space="0" w:color="auto"/>
            <w:right w:val="none" w:sz="0" w:space="0" w:color="auto"/>
          </w:divBdr>
        </w:div>
        <w:div w:id="46803221">
          <w:marLeft w:val="480"/>
          <w:marRight w:val="0"/>
          <w:marTop w:val="0"/>
          <w:marBottom w:val="0"/>
          <w:divBdr>
            <w:top w:val="none" w:sz="0" w:space="0" w:color="auto"/>
            <w:left w:val="none" w:sz="0" w:space="0" w:color="auto"/>
            <w:bottom w:val="none" w:sz="0" w:space="0" w:color="auto"/>
            <w:right w:val="none" w:sz="0" w:space="0" w:color="auto"/>
          </w:divBdr>
        </w:div>
        <w:div w:id="53741297">
          <w:marLeft w:val="480"/>
          <w:marRight w:val="0"/>
          <w:marTop w:val="0"/>
          <w:marBottom w:val="0"/>
          <w:divBdr>
            <w:top w:val="none" w:sz="0" w:space="0" w:color="auto"/>
            <w:left w:val="none" w:sz="0" w:space="0" w:color="auto"/>
            <w:bottom w:val="none" w:sz="0" w:space="0" w:color="auto"/>
            <w:right w:val="none" w:sz="0" w:space="0" w:color="auto"/>
          </w:divBdr>
        </w:div>
        <w:div w:id="120342625">
          <w:marLeft w:val="480"/>
          <w:marRight w:val="0"/>
          <w:marTop w:val="0"/>
          <w:marBottom w:val="0"/>
          <w:divBdr>
            <w:top w:val="none" w:sz="0" w:space="0" w:color="auto"/>
            <w:left w:val="none" w:sz="0" w:space="0" w:color="auto"/>
            <w:bottom w:val="none" w:sz="0" w:space="0" w:color="auto"/>
            <w:right w:val="none" w:sz="0" w:space="0" w:color="auto"/>
          </w:divBdr>
        </w:div>
        <w:div w:id="137572786">
          <w:marLeft w:val="480"/>
          <w:marRight w:val="0"/>
          <w:marTop w:val="0"/>
          <w:marBottom w:val="0"/>
          <w:divBdr>
            <w:top w:val="none" w:sz="0" w:space="0" w:color="auto"/>
            <w:left w:val="none" w:sz="0" w:space="0" w:color="auto"/>
            <w:bottom w:val="none" w:sz="0" w:space="0" w:color="auto"/>
            <w:right w:val="none" w:sz="0" w:space="0" w:color="auto"/>
          </w:divBdr>
        </w:div>
        <w:div w:id="155457634">
          <w:marLeft w:val="480"/>
          <w:marRight w:val="0"/>
          <w:marTop w:val="0"/>
          <w:marBottom w:val="0"/>
          <w:divBdr>
            <w:top w:val="none" w:sz="0" w:space="0" w:color="auto"/>
            <w:left w:val="none" w:sz="0" w:space="0" w:color="auto"/>
            <w:bottom w:val="none" w:sz="0" w:space="0" w:color="auto"/>
            <w:right w:val="none" w:sz="0" w:space="0" w:color="auto"/>
          </w:divBdr>
        </w:div>
        <w:div w:id="236551202">
          <w:marLeft w:val="480"/>
          <w:marRight w:val="0"/>
          <w:marTop w:val="0"/>
          <w:marBottom w:val="0"/>
          <w:divBdr>
            <w:top w:val="none" w:sz="0" w:space="0" w:color="auto"/>
            <w:left w:val="none" w:sz="0" w:space="0" w:color="auto"/>
            <w:bottom w:val="none" w:sz="0" w:space="0" w:color="auto"/>
            <w:right w:val="none" w:sz="0" w:space="0" w:color="auto"/>
          </w:divBdr>
        </w:div>
        <w:div w:id="355814763">
          <w:marLeft w:val="480"/>
          <w:marRight w:val="0"/>
          <w:marTop w:val="0"/>
          <w:marBottom w:val="0"/>
          <w:divBdr>
            <w:top w:val="none" w:sz="0" w:space="0" w:color="auto"/>
            <w:left w:val="none" w:sz="0" w:space="0" w:color="auto"/>
            <w:bottom w:val="none" w:sz="0" w:space="0" w:color="auto"/>
            <w:right w:val="none" w:sz="0" w:space="0" w:color="auto"/>
          </w:divBdr>
        </w:div>
        <w:div w:id="386879032">
          <w:marLeft w:val="480"/>
          <w:marRight w:val="0"/>
          <w:marTop w:val="0"/>
          <w:marBottom w:val="0"/>
          <w:divBdr>
            <w:top w:val="none" w:sz="0" w:space="0" w:color="auto"/>
            <w:left w:val="none" w:sz="0" w:space="0" w:color="auto"/>
            <w:bottom w:val="none" w:sz="0" w:space="0" w:color="auto"/>
            <w:right w:val="none" w:sz="0" w:space="0" w:color="auto"/>
          </w:divBdr>
        </w:div>
        <w:div w:id="391001561">
          <w:marLeft w:val="480"/>
          <w:marRight w:val="0"/>
          <w:marTop w:val="0"/>
          <w:marBottom w:val="0"/>
          <w:divBdr>
            <w:top w:val="none" w:sz="0" w:space="0" w:color="auto"/>
            <w:left w:val="none" w:sz="0" w:space="0" w:color="auto"/>
            <w:bottom w:val="none" w:sz="0" w:space="0" w:color="auto"/>
            <w:right w:val="none" w:sz="0" w:space="0" w:color="auto"/>
          </w:divBdr>
        </w:div>
        <w:div w:id="395596000">
          <w:marLeft w:val="480"/>
          <w:marRight w:val="0"/>
          <w:marTop w:val="0"/>
          <w:marBottom w:val="0"/>
          <w:divBdr>
            <w:top w:val="none" w:sz="0" w:space="0" w:color="auto"/>
            <w:left w:val="none" w:sz="0" w:space="0" w:color="auto"/>
            <w:bottom w:val="none" w:sz="0" w:space="0" w:color="auto"/>
            <w:right w:val="none" w:sz="0" w:space="0" w:color="auto"/>
          </w:divBdr>
        </w:div>
        <w:div w:id="415445883">
          <w:marLeft w:val="480"/>
          <w:marRight w:val="0"/>
          <w:marTop w:val="0"/>
          <w:marBottom w:val="0"/>
          <w:divBdr>
            <w:top w:val="none" w:sz="0" w:space="0" w:color="auto"/>
            <w:left w:val="none" w:sz="0" w:space="0" w:color="auto"/>
            <w:bottom w:val="none" w:sz="0" w:space="0" w:color="auto"/>
            <w:right w:val="none" w:sz="0" w:space="0" w:color="auto"/>
          </w:divBdr>
        </w:div>
        <w:div w:id="415633888">
          <w:marLeft w:val="480"/>
          <w:marRight w:val="0"/>
          <w:marTop w:val="0"/>
          <w:marBottom w:val="0"/>
          <w:divBdr>
            <w:top w:val="none" w:sz="0" w:space="0" w:color="auto"/>
            <w:left w:val="none" w:sz="0" w:space="0" w:color="auto"/>
            <w:bottom w:val="none" w:sz="0" w:space="0" w:color="auto"/>
            <w:right w:val="none" w:sz="0" w:space="0" w:color="auto"/>
          </w:divBdr>
        </w:div>
        <w:div w:id="513108354">
          <w:marLeft w:val="480"/>
          <w:marRight w:val="0"/>
          <w:marTop w:val="0"/>
          <w:marBottom w:val="0"/>
          <w:divBdr>
            <w:top w:val="none" w:sz="0" w:space="0" w:color="auto"/>
            <w:left w:val="none" w:sz="0" w:space="0" w:color="auto"/>
            <w:bottom w:val="none" w:sz="0" w:space="0" w:color="auto"/>
            <w:right w:val="none" w:sz="0" w:space="0" w:color="auto"/>
          </w:divBdr>
        </w:div>
        <w:div w:id="565069297">
          <w:marLeft w:val="480"/>
          <w:marRight w:val="0"/>
          <w:marTop w:val="0"/>
          <w:marBottom w:val="0"/>
          <w:divBdr>
            <w:top w:val="none" w:sz="0" w:space="0" w:color="auto"/>
            <w:left w:val="none" w:sz="0" w:space="0" w:color="auto"/>
            <w:bottom w:val="none" w:sz="0" w:space="0" w:color="auto"/>
            <w:right w:val="none" w:sz="0" w:space="0" w:color="auto"/>
          </w:divBdr>
        </w:div>
        <w:div w:id="682898033">
          <w:marLeft w:val="480"/>
          <w:marRight w:val="0"/>
          <w:marTop w:val="0"/>
          <w:marBottom w:val="0"/>
          <w:divBdr>
            <w:top w:val="none" w:sz="0" w:space="0" w:color="auto"/>
            <w:left w:val="none" w:sz="0" w:space="0" w:color="auto"/>
            <w:bottom w:val="none" w:sz="0" w:space="0" w:color="auto"/>
            <w:right w:val="none" w:sz="0" w:space="0" w:color="auto"/>
          </w:divBdr>
        </w:div>
        <w:div w:id="736780956">
          <w:marLeft w:val="480"/>
          <w:marRight w:val="0"/>
          <w:marTop w:val="0"/>
          <w:marBottom w:val="0"/>
          <w:divBdr>
            <w:top w:val="none" w:sz="0" w:space="0" w:color="auto"/>
            <w:left w:val="none" w:sz="0" w:space="0" w:color="auto"/>
            <w:bottom w:val="none" w:sz="0" w:space="0" w:color="auto"/>
            <w:right w:val="none" w:sz="0" w:space="0" w:color="auto"/>
          </w:divBdr>
        </w:div>
        <w:div w:id="743113749">
          <w:marLeft w:val="480"/>
          <w:marRight w:val="0"/>
          <w:marTop w:val="0"/>
          <w:marBottom w:val="0"/>
          <w:divBdr>
            <w:top w:val="none" w:sz="0" w:space="0" w:color="auto"/>
            <w:left w:val="none" w:sz="0" w:space="0" w:color="auto"/>
            <w:bottom w:val="none" w:sz="0" w:space="0" w:color="auto"/>
            <w:right w:val="none" w:sz="0" w:space="0" w:color="auto"/>
          </w:divBdr>
        </w:div>
        <w:div w:id="761995118">
          <w:marLeft w:val="480"/>
          <w:marRight w:val="0"/>
          <w:marTop w:val="0"/>
          <w:marBottom w:val="0"/>
          <w:divBdr>
            <w:top w:val="none" w:sz="0" w:space="0" w:color="auto"/>
            <w:left w:val="none" w:sz="0" w:space="0" w:color="auto"/>
            <w:bottom w:val="none" w:sz="0" w:space="0" w:color="auto"/>
            <w:right w:val="none" w:sz="0" w:space="0" w:color="auto"/>
          </w:divBdr>
        </w:div>
        <w:div w:id="767963425">
          <w:marLeft w:val="480"/>
          <w:marRight w:val="0"/>
          <w:marTop w:val="0"/>
          <w:marBottom w:val="0"/>
          <w:divBdr>
            <w:top w:val="none" w:sz="0" w:space="0" w:color="auto"/>
            <w:left w:val="none" w:sz="0" w:space="0" w:color="auto"/>
            <w:bottom w:val="none" w:sz="0" w:space="0" w:color="auto"/>
            <w:right w:val="none" w:sz="0" w:space="0" w:color="auto"/>
          </w:divBdr>
        </w:div>
        <w:div w:id="782188583">
          <w:marLeft w:val="480"/>
          <w:marRight w:val="0"/>
          <w:marTop w:val="0"/>
          <w:marBottom w:val="0"/>
          <w:divBdr>
            <w:top w:val="none" w:sz="0" w:space="0" w:color="auto"/>
            <w:left w:val="none" w:sz="0" w:space="0" w:color="auto"/>
            <w:bottom w:val="none" w:sz="0" w:space="0" w:color="auto"/>
            <w:right w:val="none" w:sz="0" w:space="0" w:color="auto"/>
          </w:divBdr>
        </w:div>
        <w:div w:id="794449725">
          <w:marLeft w:val="480"/>
          <w:marRight w:val="0"/>
          <w:marTop w:val="0"/>
          <w:marBottom w:val="0"/>
          <w:divBdr>
            <w:top w:val="none" w:sz="0" w:space="0" w:color="auto"/>
            <w:left w:val="none" w:sz="0" w:space="0" w:color="auto"/>
            <w:bottom w:val="none" w:sz="0" w:space="0" w:color="auto"/>
            <w:right w:val="none" w:sz="0" w:space="0" w:color="auto"/>
          </w:divBdr>
        </w:div>
        <w:div w:id="848374327">
          <w:marLeft w:val="480"/>
          <w:marRight w:val="0"/>
          <w:marTop w:val="0"/>
          <w:marBottom w:val="0"/>
          <w:divBdr>
            <w:top w:val="none" w:sz="0" w:space="0" w:color="auto"/>
            <w:left w:val="none" w:sz="0" w:space="0" w:color="auto"/>
            <w:bottom w:val="none" w:sz="0" w:space="0" w:color="auto"/>
            <w:right w:val="none" w:sz="0" w:space="0" w:color="auto"/>
          </w:divBdr>
        </w:div>
        <w:div w:id="887061593">
          <w:marLeft w:val="480"/>
          <w:marRight w:val="0"/>
          <w:marTop w:val="0"/>
          <w:marBottom w:val="0"/>
          <w:divBdr>
            <w:top w:val="none" w:sz="0" w:space="0" w:color="auto"/>
            <w:left w:val="none" w:sz="0" w:space="0" w:color="auto"/>
            <w:bottom w:val="none" w:sz="0" w:space="0" w:color="auto"/>
            <w:right w:val="none" w:sz="0" w:space="0" w:color="auto"/>
          </w:divBdr>
        </w:div>
        <w:div w:id="914241527">
          <w:marLeft w:val="480"/>
          <w:marRight w:val="0"/>
          <w:marTop w:val="0"/>
          <w:marBottom w:val="0"/>
          <w:divBdr>
            <w:top w:val="none" w:sz="0" w:space="0" w:color="auto"/>
            <w:left w:val="none" w:sz="0" w:space="0" w:color="auto"/>
            <w:bottom w:val="none" w:sz="0" w:space="0" w:color="auto"/>
            <w:right w:val="none" w:sz="0" w:space="0" w:color="auto"/>
          </w:divBdr>
        </w:div>
        <w:div w:id="970331369">
          <w:marLeft w:val="480"/>
          <w:marRight w:val="0"/>
          <w:marTop w:val="0"/>
          <w:marBottom w:val="0"/>
          <w:divBdr>
            <w:top w:val="none" w:sz="0" w:space="0" w:color="auto"/>
            <w:left w:val="none" w:sz="0" w:space="0" w:color="auto"/>
            <w:bottom w:val="none" w:sz="0" w:space="0" w:color="auto"/>
            <w:right w:val="none" w:sz="0" w:space="0" w:color="auto"/>
          </w:divBdr>
        </w:div>
        <w:div w:id="974212261">
          <w:marLeft w:val="480"/>
          <w:marRight w:val="0"/>
          <w:marTop w:val="0"/>
          <w:marBottom w:val="0"/>
          <w:divBdr>
            <w:top w:val="none" w:sz="0" w:space="0" w:color="auto"/>
            <w:left w:val="none" w:sz="0" w:space="0" w:color="auto"/>
            <w:bottom w:val="none" w:sz="0" w:space="0" w:color="auto"/>
            <w:right w:val="none" w:sz="0" w:space="0" w:color="auto"/>
          </w:divBdr>
        </w:div>
        <w:div w:id="1037193202">
          <w:marLeft w:val="480"/>
          <w:marRight w:val="0"/>
          <w:marTop w:val="0"/>
          <w:marBottom w:val="0"/>
          <w:divBdr>
            <w:top w:val="none" w:sz="0" w:space="0" w:color="auto"/>
            <w:left w:val="none" w:sz="0" w:space="0" w:color="auto"/>
            <w:bottom w:val="none" w:sz="0" w:space="0" w:color="auto"/>
            <w:right w:val="none" w:sz="0" w:space="0" w:color="auto"/>
          </w:divBdr>
        </w:div>
        <w:div w:id="1137262317">
          <w:marLeft w:val="480"/>
          <w:marRight w:val="0"/>
          <w:marTop w:val="0"/>
          <w:marBottom w:val="0"/>
          <w:divBdr>
            <w:top w:val="none" w:sz="0" w:space="0" w:color="auto"/>
            <w:left w:val="none" w:sz="0" w:space="0" w:color="auto"/>
            <w:bottom w:val="none" w:sz="0" w:space="0" w:color="auto"/>
            <w:right w:val="none" w:sz="0" w:space="0" w:color="auto"/>
          </w:divBdr>
        </w:div>
        <w:div w:id="1163281012">
          <w:marLeft w:val="480"/>
          <w:marRight w:val="0"/>
          <w:marTop w:val="0"/>
          <w:marBottom w:val="0"/>
          <w:divBdr>
            <w:top w:val="none" w:sz="0" w:space="0" w:color="auto"/>
            <w:left w:val="none" w:sz="0" w:space="0" w:color="auto"/>
            <w:bottom w:val="none" w:sz="0" w:space="0" w:color="auto"/>
            <w:right w:val="none" w:sz="0" w:space="0" w:color="auto"/>
          </w:divBdr>
        </w:div>
        <w:div w:id="1173687368">
          <w:marLeft w:val="480"/>
          <w:marRight w:val="0"/>
          <w:marTop w:val="0"/>
          <w:marBottom w:val="0"/>
          <w:divBdr>
            <w:top w:val="none" w:sz="0" w:space="0" w:color="auto"/>
            <w:left w:val="none" w:sz="0" w:space="0" w:color="auto"/>
            <w:bottom w:val="none" w:sz="0" w:space="0" w:color="auto"/>
            <w:right w:val="none" w:sz="0" w:space="0" w:color="auto"/>
          </w:divBdr>
        </w:div>
        <w:div w:id="1186678545">
          <w:marLeft w:val="480"/>
          <w:marRight w:val="0"/>
          <w:marTop w:val="0"/>
          <w:marBottom w:val="0"/>
          <w:divBdr>
            <w:top w:val="none" w:sz="0" w:space="0" w:color="auto"/>
            <w:left w:val="none" w:sz="0" w:space="0" w:color="auto"/>
            <w:bottom w:val="none" w:sz="0" w:space="0" w:color="auto"/>
            <w:right w:val="none" w:sz="0" w:space="0" w:color="auto"/>
          </w:divBdr>
        </w:div>
        <w:div w:id="1205366210">
          <w:marLeft w:val="480"/>
          <w:marRight w:val="0"/>
          <w:marTop w:val="0"/>
          <w:marBottom w:val="0"/>
          <w:divBdr>
            <w:top w:val="none" w:sz="0" w:space="0" w:color="auto"/>
            <w:left w:val="none" w:sz="0" w:space="0" w:color="auto"/>
            <w:bottom w:val="none" w:sz="0" w:space="0" w:color="auto"/>
            <w:right w:val="none" w:sz="0" w:space="0" w:color="auto"/>
          </w:divBdr>
        </w:div>
        <w:div w:id="1212037129">
          <w:marLeft w:val="480"/>
          <w:marRight w:val="0"/>
          <w:marTop w:val="0"/>
          <w:marBottom w:val="0"/>
          <w:divBdr>
            <w:top w:val="none" w:sz="0" w:space="0" w:color="auto"/>
            <w:left w:val="none" w:sz="0" w:space="0" w:color="auto"/>
            <w:bottom w:val="none" w:sz="0" w:space="0" w:color="auto"/>
            <w:right w:val="none" w:sz="0" w:space="0" w:color="auto"/>
          </w:divBdr>
        </w:div>
        <w:div w:id="1230724123">
          <w:marLeft w:val="480"/>
          <w:marRight w:val="0"/>
          <w:marTop w:val="0"/>
          <w:marBottom w:val="0"/>
          <w:divBdr>
            <w:top w:val="none" w:sz="0" w:space="0" w:color="auto"/>
            <w:left w:val="none" w:sz="0" w:space="0" w:color="auto"/>
            <w:bottom w:val="none" w:sz="0" w:space="0" w:color="auto"/>
            <w:right w:val="none" w:sz="0" w:space="0" w:color="auto"/>
          </w:divBdr>
        </w:div>
        <w:div w:id="1270623515">
          <w:marLeft w:val="480"/>
          <w:marRight w:val="0"/>
          <w:marTop w:val="0"/>
          <w:marBottom w:val="0"/>
          <w:divBdr>
            <w:top w:val="none" w:sz="0" w:space="0" w:color="auto"/>
            <w:left w:val="none" w:sz="0" w:space="0" w:color="auto"/>
            <w:bottom w:val="none" w:sz="0" w:space="0" w:color="auto"/>
            <w:right w:val="none" w:sz="0" w:space="0" w:color="auto"/>
          </w:divBdr>
        </w:div>
        <w:div w:id="1335835516">
          <w:marLeft w:val="480"/>
          <w:marRight w:val="0"/>
          <w:marTop w:val="0"/>
          <w:marBottom w:val="0"/>
          <w:divBdr>
            <w:top w:val="none" w:sz="0" w:space="0" w:color="auto"/>
            <w:left w:val="none" w:sz="0" w:space="0" w:color="auto"/>
            <w:bottom w:val="none" w:sz="0" w:space="0" w:color="auto"/>
            <w:right w:val="none" w:sz="0" w:space="0" w:color="auto"/>
          </w:divBdr>
        </w:div>
        <w:div w:id="1368917060">
          <w:marLeft w:val="480"/>
          <w:marRight w:val="0"/>
          <w:marTop w:val="0"/>
          <w:marBottom w:val="0"/>
          <w:divBdr>
            <w:top w:val="none" w:sz="0" w:space="0" w:color="auto"/>
            <w:left w:val="none" w:sz="0" w:space="0" w:color="auto"/>
            <w:bottom w:val="none" w:sz="0" w:space="0" w:color="auto"/>
            <w:right w:val="none" w:sz="0" w:space="0" w:color="auto"/>
          </w:divBdr>
        </w:div>
        <w:div w:id="1388990554">
          <w:marLeft w:val="480"/>
          <w:marRight w:val="0"/>
          <w:marTop w:val="0"/>
          <w:marBottom w:val="0"/>
          <w:divBdr>
            <w:top w:val="none" w:sz="0" w:space="0" w:color="auto"/>
            <w:left w:val="none" w:sz="0" w:space="0" w:color="auto"/>
            <w:bottom w:val="none" w:sz="0" w:space="0" w:color="auto"/>
            <w:right w:val="none" w:sz="0" w:space="0" w:color="auto"/>
          </w:divBdr>
        </w:div>
        <w:div w:id="1393381223">
          <w:marLeft w:val="480"/>
          <w:marRight w:val="0"/>
          <w:marTop w:val="0"/>
          <w:marBottom w:val="0"/>
          <w:divBdr>
            <w:top w:val="none" w:sz="0" w:space="0" w:color="auto"/>
            <w:left w:val="none" w:sz="0" w:space="0" w:color="auto"/>
            <w:bottom w:val="none" w:sz="0" w:space="0" w:color="auto"/>
            <w:right w:val="none" w:sz="0" w:space="0" w:color="auto"/>
          </w:divBdr>
        </w:div>
        <w:div w:id="1408264850">
          <w:marLeft w:val="480"/>
          <w:marRight w:val="0"/>
          <w:marTop w:val="0"/>
          <w:marBottom w:val="0"/>
          <w:divBdr>
            <w:top w:val="none" w:sz="0" w:space="0" w:color="auto"/>
            <w:left w:val="none" w:sz="0" w:space="0" w:color="auto"/>
            <w:bottom w:val="none" w:sz="0" w:space="0" w:color="auto"/>
            <w:right w:val="none" w:sz="0" w:space="0" w:color="auto"/>
          </w:divBdr>
        </w:div>
        <w:div w:id="1455559979">
          <w:marLeft w:val="480"/>
          <w:marRight w:val="0"/>
          <w:marTop w:val="0"/>
          <w:marBottom w:val="0"/>
          <w:divBdr>
            <w:top w:val="none" w:sz="0" w:space="0" w:color="auto"/>
            <w:left w:val="none" w:sz="0" w:space="0" w:color="auto"/>
            <w:bottom w:val="none" w:sz="0" w:space="0" w:color="auto"/>
            <w:right w:val="none" w:sz="0" w:space="0" w:color="auto"/>
          </w:divBdr>
        </w:div>
        <w:div w:id="1471246781">
          <w:marLeft w:val="480"/>
          <w:marRight w:val="0"/>
          <w:marTop w:val="0"/>
          <w:marBottom w:val="0"/>
          <w:divBdr>
            <w:top w:val="none" w:sz="0" w:space="0" w:color="auto"/>
            <w:left w:val="none" w:sz="0" w:space="0" w:color="auto"/>
            <w:bottom w:val="none" w:sz="0" w:space="0" w:color="auto"/>
            <w:right w:val="none" w:sz="0" w:space="0" w:color="auto"/>
          </w:divBdr>
        </w:div>
        <w:div w:id="1560094056">
          <w:marLeft w:val="480"/>
          <w:marRight w:val="0"/>
          <w:marTop w:val="0"/>
          <w:marBottom w:val="0"/>
          <w:divBdr>
            <w:top w:val="none" w:sz="0" w:space="0" w:color="auto"/>
            <w:left w:val="none" w:sz="0" w:space="0" w:color="auto"/>
            <w:bottom w:val="none" w:sz="0" w:space="0" w:color="auto"/>
            <w:right w:val="none" w:sz="0" w:space="0" w:color="auto"/>
          </w:divBdr>
        </w:div>
        <w:div w:id="1560705601">
          <w:marLeft w:val="480"/>
          <w:marRight w:val="0"/>
          <w:marTop w:val="0"/>
          <w:marBottom w:val="0"/>
          <w:divBdr>
            <w:top w:val="none" w:sz="0" w:space="0" w:color="auto"/>
            <w:left w:val="none" w:sz="0" w:space="0" w:color="auto"/>
            <w:bottom w:val="none" w:sz="0" w:space="0" w:color="auto"/>
            <w:right w:val="none" w:sz="0" w:space="0" w:color="auto"/>
          </w:divBdr>
        </w:div>
        <w:div w:id="1580288537">
          <w:marLeft w:val="480"/>
          <w:marRight w:val="0"/>
          <w:marTop w:val="0"/>
          <w:marBottom w:val="0"/>
          <w:divBdr>
            <w:top w:val="none" w:sz="0" w:space="0" w:color="auto"/>
            <w:left w:val="none" w:sz="0" w:space="0" w:color="auto"/>
            <w:bottom w:val="none" w:sz="0" w:space="0" w:color="auto"/>
            <w:right w:val="none" w:sz="0" w:space="0" w:color="auto"/>
          </w:divBdr>
        </w:div>
        <w:div w:id="1605919809">
          <w:marLeft w:val="480"/>
          <w:marRight w:val="0"/>
          <w:marTop w:val="0"/>
          <w:marBottom w:val="0"/>
          <w:divBdr>
            <w:top w:val="none" w:sz="0" w:space="0" w:color="auto"/>
            <w:left w:val="none" w:sz="0" w:space="0" w:color="auto"/>
            <w:bottom w:val="none" w:sz="0" w:space="0" w:color="auto"/>
            <w:right w:val="none" w:sz="0" w:space="0" w:color="auto"/>
          </w:divBdr>
        </w:div>
        <w:div w:id="1652978765">
          <w:marLeft w:val="480"/>
          <w:marRight w:val="0"/>
          <w:marTop w:val="0"/>
          <w:marBottom w:val="0"/>
          <w:divBdr>
            <w:top w:val="none" w:sz="0" w:space="0" w:color="auto"/>
            <w:left w:val="none" w:sz="0" w:space="0" w:color="auto"/>
            <w:bottom w:val="none" w:sz="0" w:space="0" w:color="auto"/>
            <w:right w:val="none" w:sz="0" w:space="0" w:color="auto"/>
          </w:divBdr>
        </w:div>
        <w:div w:id="1657880418">
          <w:marLeft w:val="480"/>
          <w:marRight w:val="0"/>
          <w:marTop w:val="0"/>
          <w:marBottom w:val="0"/>
          <w:divBdr>
            <w:top w:val="none" w:sz="0" w:space="0" w:color="auto"/>
            <w:left w:val="none" w:sz="0" w:space="0" w:color="auto"/>
            <w:bottom w:val="none" w:sz="0" w:space="0" w:color="auto"/>
            <w:right w:val="none" w:sz="0" w:space="0" w:color="auto"/>
          </w:divBdr>
        </w:div>
        <w:div w:id="1695376408">
          <w:marLeft w:val="480"/>
          <w:marRight w:val="0"/>
          <w:marTop w:val="0"/>
          <w:marBottom w:val="0"/>
          <w:divBdr>
            <w:top w:val="none" w:sz="0" w:space="0" w:color="auto"/>
            <w:left w:val="none" w:sz="0" w:space="0" w:color="auto"/>
            <w:bottom w:val="none" w:sz="0" w:space="0" w:color="auto"/>
            <w:right w:val="none" w:sz="0" w:space="0" w:color="auto"/>
          </w:divBdr>
        </w:div>
        <w:div w:id="1714884469">
          <w:marLeft w:val="480"/>
          <w:marRight w:val="0"/>
          <w:marTop w:val="0"/>
          <w:marBottom w:val="0"/>
          <w:divBdr>
            <w:top w:val="none" w:sz="0" w:space="0" w:color="auto"/>
            <w:left w:val="none" w:sz="0" w:space="0" w:color="auto"/>
            <w:bottom w:val="none" w:sz="0" w:space="0" w:color="auto"/>
            <w:right w:val="none" w:sz="0" w:space="0" w:color="auto"/>
          </w:divBdr>
        </w:div>
        <w:div w:id="1779332551">
          <w:marLeft w:val="480"/>
          <w:marRight w:val="0"/>
          <w:marTop w:val="0"/>
          <w:marBottom w:val="0"/>
          <w:divBdr>
            <w:top w:val="none" w:sz="0" w:space="0" w:color="auto"/>
            <w:left w:val="none" w:sz="0" w:space="0" w:color="auto"/>
            <w:bottom w:val="none" w:sz="0" w:space="0" w:color="auto"/>
            <w:right w:val="none" w:sz="0" w:space="0" w:color="auto"/>
          </w:divBdr>
        </w:div>
        <w:div w:id="1781492303">
          <w:marLeft w:val="480"/>
          <w:marRight w:val="0"/>
          <w:marTop w:val="0"/>
          <w:marBottom w:val="0"/>
          <w:divBdr>
            <w:top w:val="none" w:sz="0" w:space="0" w:color="auto"/>
            <w:left w:val="none" w:sz="0" w:space="0" w:color="auto"/>
            <w:bottom w:val="none" w:sz="0" w:space="0" w:color="auto"/>
            <w:right w:val="none" w:sz="0" w:space="0" w:color="auto"/>
          </w:divBdr>
        </w:div>
        <w:div w:id="1798180300">
          <w:marLeft w:val="480"/>
          <w:marRight w:val="0"/>
          <w:marTop w:val="0"/>
          <w:marBottom w:val="0"/>
          <w:divBdr>
            <w:top w:val="none" w:sz="0" w:space="0" w:color="auto"/>
            <w:left w:val="none" w:sz="0" w:space="0" w:color="auto"/>
            <w:bottom w:val="none" w:sz="0" w:space="0" w:color="auto"/>
            <w:right w:val="none" w:sz="0" w:space="0" w:color="auto"/>
          </w:divBdr>
        </w:div>
        <w:div w:id="1828135091">
          <w:marLeft w:val="480"/>
          <w:marRight w:val="0"/>
          <w:marTop w:val="0"/>
          <w:marBottom w:val="0"/>
          <w:divBdr>
            <w:top w:val="none" w:sz="0" w:space="0" w:color="auto"/>
            <w:left w:val="none" w:sz="0" w:space="0" w:color="auto"/>
            <w:bottom w:val="none" w:sz="0" w:space="0" w:color="auto"/>
            <w:right w:val="none" w:sz="0" w:space="0" w:color="auto"/>
          </w:divBdr>
        </w:div>
        <w:div w:id="1844320283">
          <w:marLeft w:val="480"/>
          <w:marRight w:val="0"/>
          <w:marTop w:val="0"/>
          <w:marBottom w:val="0"/>
          <w:divBdr>
            <w:top w:val="none" w:sz="0" w:space="0" w:color="auto"/>
            <w:left w:val="none" w:sz="0" w:space="0" w:color="auto"/>
            <w:bottom w:val="none" w:sz="0" w:space="0" w:color="auto"/>
            <w:right w:val="none" w:sz="0" w:space="0" w:color="auto"/>
          </w:divBdr>
        </w:div>
        <w:div w:id="1860390882">
          <w:marLeft w:val="480"/>
          <w:marRight w:val="0"/>
          <w:marTop w:val="0"/>
          <w:marBottom w:val="0"/>
          <w:divBdr>
            <w:top w:val="none" w:sz="0" w:space="0" w:color="auto"/>
            <w:left w:val="none" w:sz="0" w:space="0" w:color="auto"/>
            <w:bottom w:val="none" w:sz="0" w:space="0" w:color="auto"/>
            <w:right w:val="none" w:sz="0" w:space="0" w:color="auto"/>
          </w:divBdr>
        </w:div>
        <w:div w:id="1927687208">
          <w:marLeft w:val="480"/>
          <w:marRight w:val="0"/>
          <w:marTop w:val="0"/>
          <w:marBottom w:val="0"/>
          <w:divBdr>
            <w:top w:val="none" w:sz="0" w:space="0" w:color="auto"/>
            <w:left w:val="none" w:sz="0" w:space="0" w:color="auto"/>
            <w:bottom w:val="none" w:sz="0" w:space="0" w:color="auto"/>
            <w:right w:val="none" w:sz="0" w:space="0" w:color="auto"/>
          </w:divBdr>
        </w:div>
        <w:div w:id="1981690899">
          <w:marLeft w:val="480"/>
          <w:marRight w:val="0"/>
          <w:marTop w:val="0"/>
          <w:marBottom w:val="0"/>
          <w:divBdr>
            <w:top w:val="none" w:sz="0" w:space="0" w:color="auto"/>
            <w:left w:val="none" w:sz="0" w:space="0" w:color="auto"/>
            <w:bottom w:val="none" w:sz="0" w:space="0" w:color="auto"/>
            <w:right w:val="none" w:sz="0" w:space="0" w:color="auto"/>
          </w:divBdr>
        </w:div>
        <w:div w:id="2013678312">
          <w:marLeft w:val="480"/>
          <w:marRight w:val="0"/>
          <w:marTop w:val="0"/>
          <w:marBottom w:val="0"/>
          <w:divBdr>
            <w:top w:val="none" w:sz="0" w:space="0" w:color="auto"/>
            <w:left w:val="none" w:sz="0" w:space="0" w:color="auto"/>
            <w:bottom w:val="none" w:sz="0" w:space="0" w:color="auto"/>
            <w:right w:val="none" w:sz="0" w:space="0" w:color="auto"/>
          </w:divBdr>
        </w:div>
        <w:div w:id="2078547632">
          <w:marLeft w:val="480"/>
          <w:marRight w:val="0"/>
          <w:marTop w:val="0"/>
          <w:marBottom w:val="0"/>
          <w:divBdr>
            <w:top w:val="none" w:sz="0" w:space="0" w:color="auto"/>
            <w:left w:val="none" w:sz="0" w:space="0" w:color="auto"/>
            <w:bottom w:val="none" w:sz="0" w:space="0" w:color="auto"/>
            <w:right w:val="none" w:sz="0" w:space="0" w:color="auto"/>
          </w:divBdr>
        </w:div>
        <w:div w:id="2098162375">
          <w:marLeft w:val="480"/>
          <w:marRight w:val="0"/>
          <w:marTop w:val="0"/>
          <w:marBottom w:val="0"/>
          <w:divBdr>
            <w:top w:val="none" w:sz="0" w:space="0" w:color="auto"/>
            <w:left w:val="none" w:sz="0" w:space="0" w:color="auto"/>
            <w:bottom w:val="none" w:sz="0" w:space="0" w:color="auto"/>
            <w:right w:val="none" w:sz="0" w:space="0" w:color="auto"/>
          </w:divBdr>
        </w:div>
        <w:div w:id="2132085272">
          <w:marLeft w:val="480"/>
          <w:marRight w:val="0"/>
          <w:marTop w:val="0"/>
          <w:marBottom w:val="0"/>
          <w:divBdr>
            <w:top w:val="none" w:sz="0" w:space="0" w:color="auto"/>
            <w:left w:val="none" w:sz="0" w:space="0" w:color="auto"/>
            <w:bottom w:val="none" w:sz="0" w:space="0" w:color="auto"/>
            <w:right w:val="none" w:sz="0" w:space="0" w:color="auto"/>
          </w:divBdr>
        </w:div>
        <w:div w:id="2139758190">
          <w:marLeft w:val="480"/>
          <w:marRight w:val="0"/>
          <w:marTop w:val="0"/>
          <w:marBottom w:val="0"/>
          <w:divBdr>
            <w:top w:val="none" w:sz="0" w:space="0" w:color="auto"/>
            <w:left w:val="none" w:sz="0" w:space="0" w:color="auto"/>
            <w:bottom w:val="none" w:sz="0" w:space="0" w:color="auto"/>
            <w:right w:val="none" w:sz="0" w:space="0" w:color="auto"/>
          </w:divBdr>
        </w:div>
      </w:divsChild>
    </w:div>
    <w:div w:id="100879539">
      <w:bodyDiv w:val="1"/>
      <w:marLeft w:val="0"/>
      <w:marRight w:val="0"/>
      <w:marTop w:val="0"/>
      <w:marBottom w:val="0"/>
      <w:divBdr>
        <w:top w:val="none" w:sz="0" w:space="0" w:color="auto"/>
        <w:left w:val="none" w:sz="0" w:space="0" w:color="auto"/>
        <w:bottom w:val="none" w:sz="0" w:space="0" w:color="auto"/>
        <w:right w:val="none" w:sz="0" w:space="0" w:color="auto"/>
      </w:divBdr>
    </w:div>
    <w:div w:id="101152040">
      <w:bodyDiv w:val="1"/>
      <w:marLeft w:val="0"/>
      <w:marRight w:val="0"/>
      <w:marTop w:val="0"/>
      <w:marBottom w:val="0"/>
      <w:divBdr>
        <w:top w:val="none" w:sz="0" w:space="0" w:color="auto"/>
        <w:left w:val="none" w:sz="0" w:space="0" w:color="auto"/>
        <w:bottom w:val="none" w:sz="0" w:space="0" w:color="auto"/>
        <w:right w:val="none" w:sz="0" w:space="0" w:color="auto"/>
      </w:divBdr>
    </w:div>
    <w:div w:id="101384958">
      <w:bodyDiv w:val="1"/>
      <w:marLeft w:val="0"/>
      <w:marRight w:val="0"/>
      <w:marTop w:val="0"/>
      <w:marBottom w:val="0"/>
      <w:divBdr>
        <w:top w:val="none" w:sz="0" w:space="0" w:color="auto"/>
        <w:left w:val="none" w:sz="0" w:space="0" w:color="auto"/>
        <w:bottom w:val="none" w:sz="0" w:space="0" w:color="auto"/>
        <w:right w:val="none" w:sz="0" w:space="0" w:color="auto"/>
      </w:divBdr>
    </w:div>
    <w:div w:id="101612440">
      <w:bodyDiv w:val="1"/>
      <w:marLeft w:val="0"/>
      <w:marRight w:val="0"/>
      <w:marTop w:val="0"/>
      <w:marBottom w:val="0"/>
      <w:divBdr>
        <w:top w:val="none" w:sz="0" w:space="0" w:color="auto"/>
        <w:left w:val="none" w:sz="0" w:space="0" w:color="auto"/>
        <w:bottom w:val="none" w:sz="0" w:space="0" w:color="auto"/>
        <w:right w:val="none" w:sz="0" w:space="0" w:color="auto"/>
      </w:divBdr>
    </w:div>
    <w:div w:id="101807152">
      <w:bodyDiv w:val="1"/>
      <w:marLeft w:val="0"/>
      <w:marRight w:val="0"/>
      <w:marTop w:val="0"/>
      <w:marBottom w:val="0"/>
      <w:divBdr>
        <w:top w:val="none" w:sz="0" w:space="0" w:color="auto"/>
        <w:left w:val="none" w:sz="0" w:space="0" w:color="auto"/>
        <w:bottom w:val="none" w:sz="0" w:space="0" w:color="auto"/>
        <w:right w:val="none" w:sz="0" w:space="0" w:color="auto"/>
      </w:divBdr>
    </w:div>
    <w:div w:id="101846879">
      <w:bodyDiv w:val="1"/>
      <w:marLeft w:val="0"/>
      <w:marRight w:val="0"/>
      <w:marTop w:val="0"/>
      <w:marBottom w:val="0"/>
      <w:divBdr>
        <w:top w:val="none" w:sz="0" w:space="0" w:color="auto"/>
        <w:left w:val="none" w:sz="0" w:space="0" w:color="auto"/>
        <w:bottom w:val="none" w:sz="0" w:space="0" w:color="auto"/>
        <w:right w:val="none" w:sz="0" w:space="0" w:color="auto"/>
      </w:divBdr>
    </w:div>
    <w:div w:id="104471047">
      <w:bodyDiv w:val="1"/>
      <w:marLeft w:val="0"/>
      <w:marRight w:val="0"/>
      <w:marTop w:val="0"/>
      <w:marBottom w:val="0"/>
      <w:divBdr>
        <w:top w:val="none" w:sz="0" w:space="0" w:color="auto"/>
        <w:left w:val="none" w:sz="0" w:space="0" w:color="auto"/>
        <w:bottom w:val="none" w:sz="0" w:space="0" w:color="auto"/>
        <w:right w:val="none" w:sz="0" w:space="0" w:color="auto"/>
      </w:divBdr>
    </w:div>
    <w:div w:id="104888833">
      <w:bodyDiv w:val="1"/>
      <w:marLeft w:val="0"/>
      <w:marRight w:val="0"/>
      <w:marTop w:val="0"/>
      <w:marBottom w:val="0"/>
      <w:divBdr>
        <w:top w:val="none" w:sz="0" w:space="0" w:color="auto"/>
        <w:left w:val="none" w:sz="0" w:space="0" w:color="auto"/>
        <w:bottom w:val="none" w:sz="0" w:space="0" w:color="auto"/>
        <w:right w:val="none" w:sz="0" w:space="0" w:color="auto"/>
      </w:divBdr>
    </w:div>
    <w:div w:id="105010184">
      <w:bodyDiv w:val="1"/>
      <w:marLeft w:val="0"/>
      <w:marRight w:val="0"/>
      <w:marTop w:val="0"/>
      <w:marBottom w:val="0"/>
      <w:divBdr>
        <w:top w:val="none" w:sz="0" w:space="0" w:color="auto"/>
        <w:left w:val="none" w:sz="0" w:space="0" w:color="auto"/>
        <w:bottom w:val="none" w:sz="0" w:space="0" w:color="auto"/>
        <w:right w:val="none" w:sz="0" w:space="0" w:color="auto"/>
      </w:divBdr>
    </w:div>
    <w:div w:id="107168939">
      <w:bodyDiv w:val="1"/>
      <w:marLeft w:val="0"/>
      <w:marRight w:val="0"/>
      <w:marTop w:val="0"/>
      <w:marBottom w:val="0"/>
      <w:divBdr>
        <w:top w:val="none" w:sz="0" w:space="0" w:color="auto"/>
        <w:left w:val="none" w:sz="0" w:space="0" w:color="auto"/>
        <w:bottom w:val="none" w:sz="0" w:space="0" w:color="auto"/>
        <w:right w:val="none" w:sz="0" w:space="0" w:color="auto"/>
      </w:divBdr>
    </w:div>
    <w:div w:id="108941731">
      <w:bodyDiv w:val="1"/>
      <w:marLeft w:val="0"/>
      <w:marRight w:val="0"/>
      <w:marTop w:val="0"/>
      <w:marBottom w:val="0"/>
      <w:divBdr>
        <w:top w:val="none" w:sz="0" w:space="0" w:color="auto"/>
        <w:left w:val="none" w:sz="0" w:space="0" w:color="auto"/>
        <w:bottom w:val="none" w:sz="0" w:space="0" w:color="auto"/>
        <w:right w:val="none" w:sz="0" w:space="0" w:color="auto"/>
      </w:divBdr>
    </w:div>
    <w:div w:id="113135959">
      <w:bodyDiv w:val="1"/>
      <w:marLeft w:val="0"/>
      <w:marRight w:val="0"/>
      <w:marTop w:val="0"/>
      <w:marBottom w:val="0"/>
      <w:divBdr>
        <w:top w:val="none" w:sz="0" w:space="0" w:color="auto"/>
        <w:left w:val="none" w:sz="0" w:space="0" w:color="auto"/>
        <w:bottom w:val="none" w:sz="0" w:space="0" w:color="auto"/>
        <w:right w:val="none" w:sz="0" w:space="0" w:color="auto"/>
      </w:divBdr>
    </w:div>
    <w:div w:id="113986317">
      <w:bodyDiv w:val="1"/>
      <w:marLeft w:val="0"/>
      <w:marRight w:val="0"/>
      <w:marTop w:val="0"/>
      <w:marBottom w:val="0"/>
      <w:divBdr>
        <w:top w:val="none" w:sz="0" w:space="0" w:color="auto"/>
        <w:left w:val="none" w:sz="0" w:space="0" w:color="auto"/>
        <w:bottom w:val="none" w:sz="0" w:space="0" w:color="auto"/>
        <w:right w:val="none" w:sz="0" w:space="0" w:color="auto"/>
      </w:divBdr>
    </w:div>
    <w:div w:id="114258500">
      <w:bodyDiv w:val="1"/>
      <w:marLeft w:val="0"/>
      <w:marRight w:val="0"/>
      <w:marTop w:val="0"/>
      <w:marBottom w:val="0"/>
      <w:divBdr>
        <w:top w:val="none" w:sz="0" w:space="0" w:color="auto"/>
        <w:left w:val="none" w:sz="0" w:space="0" w:color="auto"/>
        <w:bottom w:val="none" w:sz="0" w:space="0" w:color="auto"/>
        <w:right w:val="none" w:sz="0" w:space="0" w:color="auto"/>
      </w:divBdr>
    </w:div>
    <w:div w:id="115217841">
      <w:bodyDiv w:val="1"/>
      <w:marLeft w:val="0"/>
      <w:marRight w:val="0"/>
      <w:marTop w:val="0"/>
      <w:marBottom w:val="0"/>
      <w:divBdr>
        <w:top w:val="none" w:sz="0" w:space="0" w:color="auto"/>
        <w:left w:val="none" w:sz="0" w:space="0" w:color="auto"/>
        <w:bottom w:val="none" w:sz="0" w:space="0" w:color="auto"/>
        <w:right w:val="none" w:sz="0" w:space="0" w:color="auto"/>
      </w:divBdr>
    </w:div>
    <w:div w:id="116142964">
      <w:bodyDiv w:val="1"/>
      <w:marLeft w:val="0"/>
      <w:marRight w:val="0"/>
      <w:marTop w:val="0"/>
      <w:marBottom w:val="0"/>
      <w:divBdr>
        <w:top w:val="none" w:sz="0" w:space="0" w:color="auto"/>
        <w:left w:val="none" w:sz="0" w:space="0" w:color="auto"/>
        <w:bottom w:val="none" w:sz="0" w:space="0" w:color="auto"/>
        <w:right w:val="none" w:sz="0" w:space="0" w:color="auto"/>
      </w:divBdr>
    </w:div>
    <w:div w:id="116489402">
      <w:bodyDiv w:val="1"/>
      <w:marLeft w:val="0"/>
      <w:marRight w:val="0"/>
      <w:marTop w:val="0"/>
      <w:marBottom w:val="0"/>
      <w:divBdr>
        <w:top w:val="none" w:sz="0" w:space="0" w:color="auto"/>
        <w:left w:val="none" w:sz="0" w:space="0" w:color="auto"/>
        <w:bottom w:val="none" w:sz="0" w:space="0" w:color="auto"/>
        <w:right w:val="none" w:sz="0" w:space="0" w:color="auto"/>
      </w:divBdr>
    </w:div>
    <w:div w:id="116873185">
      <w:bodyDiv w:val="1"/>
      <w:marLeft w:val="0"/>
      <w:marRight w:val="0"/>
      <w:marTop w:val="0"/>
      <w:marBottom w:val="0"/>
      <w:divBdr>
        <w:top w:val="none" w:sz="0" w:space="0" w:color="auto"/>
        <w:left w:val="none" w:sz="0" w:space="0" w:color="auto"/>
        <w:bottom w:val="none" w:sz="0" w:space="0" w:color="auto"/>
        <w:right w:val="none" w:sz="0" w:space="0" w:color="auto"/>
      </w:divBdr>
    </w:div>
    <w:div w:id="116922323">
      <w:bodyDiv w:val="1"/>
      <w:marLeft w:val="0"/>
      <w:marRight w:val="0"/>
      <w:marTop w:val="0"/>
      <w:marBottom w:val="0"/>
      <w:divBdr>
        <w:top w:val="none" w:sz="0" w:space="0" w:color="auto"/>
        <w:left w:val="none" w:sz="0" w:space="0" w:color="auto"/>
        <w:bottom w:val="none" w:sz="0" w:space="0" w:color="auto"/>
        <w:right w:val="none" w:sz="0" w:space="0" w:color="auto"/>
      </w:divBdr>
    </w:div>
    <w:div w:id="119155002">
      <w:bodyDiv w:val="1"/>
      <w:marLeft w:val="0"/>
      <w:marRight w:val="0"/>
      <w:marTop w:val="0"/>
      <w:marBottom w:val="0"/>
      <w:divBdr>
        <w:top w:val="none" w:sz="0" w:space="0" w:color="auto"/>
        <w:left w:val="none" w:sz="0" w:space="0" w:color="auto"/>
        <w:bottom w:val="none" w:sz="0" w:space="0" w:color="auto"/>
        <w:right w:val="none" w:sz="0" w:space="0" w:color="auto"/>
      </w:divBdr>
    </w:div>
    <w:div w:id="119693292">
      <w:bodyDiv w:val="1"/>
      <w:marLeft w:val="0"/>
      <w:marRight w:val="0"/>
      <w:marTop w:val="0"/>
      <w:marBottom w:val="0"/>
      <w:divBdr>
        <w:top w:val="none" w:sz="0" w:space="0" w:color="auto"/>
        <w:left w:val="none" w:sz="0" w:space="0" w:color="auto"/>
        <w:bottom w:val="none" w:sz="0" w:space="0" w:color="auto"/>
        <w:right w:val="none" w:sz="0" w:space="0" w:color="auto"/>
      </w:divBdr>
    </w:div>
    <w:div w:id="120462214">
      <w:bodyDiv w:val="1"/>
      <w:marLeft w:val="0"/>
      <w:marRight w:val="0"/>
      <w:marTop w:val="0"/>
      <w:marBottom w:val="0"/>
      <w:divBdr>
        <w:top w:val="none" w:sz="0" w:space="0" w:color="auto"/>
        <w:left w:val="none" w:sz="0" w:space="0" w:color="auto"/>
        <w:bottom w:val="none" w:sz="0" w:space="0" w:color="auto"/>
        <w:right w:val="none" w:sz="0" w:space="0" w:color="auto"/>
      </w:divBdr>
    </w:div>
    <w:div w:id="121264656">
      <w:bodyDiv w:val="1"/>
      <w:marLeft w:val="0"/>
      <w:marRight w:val="0"/>
      <w:marTop w:val="0"/>
      <w:marBottom w:val="0"/>
      <w:divBdr>
        <w:top w:val="none" w:sz="0" w:space="0" w:color="auto"/>
        <w:left w:val="none" w:sz="0" w:space="0" w:color="auto"/>
        <w:bottom w:val="none" w:sz="0" w:space="0" w:color="auto"/>
        <w:right w:val="none" w:sz="0" w:space="0" w:color="auto"/>
      </w:divBdr>
    </w:div>
    <w:div w:id="121504571">
      <w:bodyDiv w:val="1"/>
      <w:marLeft w:val="0"/>
      <w:marRight w:val="0"/>
      <w:marTop w:val="0"/>
      <w:marBottom w:val="0"/>
      <w:divBdr>
        <w:top w:val="none" w:sz="0" w:space="0" w:color="auto"/>
        <w:left w:val="none" w:sz="0" w:space="0" w:color="auto"/>
        <w:bottom w:val="none" w:sz="0" w:space="0" w:color="auto"/>
        <w:right w:val="none" w:sz="0" w:space="0" w:color="auto"/>
      </w:divBdr>
    </w:div>
    <w:div w:id="123011719">
      <w:bodyDiv w:val="1"/>
      <w:marLeft w:val="0"/>
      <w:marRight w:val="0"/>
      <w:marTop w:val="0"/>
      <w:marBottom w:val="0"/>
      <w:divBdr>
        <w:top w:val="none" w:sz="0" w:space="0" w:color="auto"/>
        <w:left w:val="none" w:sz="0" w:space="0" w:color="auto"/>
        <w:bottom w:val="none" w:sz="0" w:space="0" w:color="auto"/>
        <w:right w:val="none" w:sz="0" w:space="0" w:color="auto"/>
      </w:divBdr>
    </w:div>
    <w:div w:id="123810296">
      <w:bodyDiv w:val="1"/>
      <w:marLeft w:val="0"/>
      <w:marRight w:val="0"/>
      <w:marTop w:val="0"/>
      <w:marBottom w:val="0"/>
      <w:divBdr>
        <w:top w:val="none" w:sz="0" w:space="0" w:color="auto"/>
        <w:left w:val="none" w:sz="0" w:space="0" w:color="auto"/>
        <w:bottom w:val="none" w:sz="0" w:space="0" w:color="auto"/>
        <w:right w:val="none" w:sz="0" w:space="0" w:color="auto"/>
      </w:divBdr>
    </w:div>
    <w:div w:id="124659219">
      <w:bodyDiv w:val="1"/>
      <w:marLeft w:val="0"/>
      <w:marRight w:val="0"/>
      <w:marTop w:val="0"/>
      <w:marBottom w:val="0"/>
      <w:divBdr>
        <w:top w:val="none" w:sz="0" w:space="0" w:color="auto"/>
        <w:left w:val="none" w:sz="0" w:space="0" w:color="auto"/>
        <w:bottom w:val="none" w:sz="0" w:space="0" w:color="auto"/>
        <w:right w:val="none" w:sz="0" w:space="0" w:color="auto"/>
      </w:divBdr>
    </w:div>
    <w:div w:id="126091333">
      <w:bodyDiv w:val="1"/>
      <w:marLeft w:val="0"/>
      <w:marRight w:val="0"/>
      <w:marTop w:val="0"/>
      <w:marBottom w:val="0"/>
      <w:divBdr>
        <w:top w:val="none" w:sz="0" w:space="0" w:color="auto"/>
        <w:left w:val="none" w:sz="0" w:space="0" w:color="auto"/>
        <w:bottom w:val="none" w:sz="0" w:space="0" w:color="auto"/>
        <w:right w:val="none" w:sz="0" w:space="0" w:color="auto"/>
      </w:divBdr>
    </w:div>
    <w:div w:id="126554757">
      <w:bodyDiv w:val="1"/>
      <w:marLeft w:val="0"/>
      <w:marRight w:val="0"/>
      <w:marTop w:val="0"/>
      <w:marBottom w:val="0"/>
      <w:divBdr>
        <w:top w:val="none" w:sz="0" w:space="0" w:color="auto"/>
        <w:left w:val="none" w:sz="0" w:space="0" w:color="auto"/>
        <w:bottom w:val="none" w:sz="0" w:space="0" w:color="auto"/>
        <w:right w:val="none" w:sz="0" w:space="0" w:color="auto"/>
      </w:divBdr>
    </w:div>
    <w:div w:id="126629569">
      <w:bodyDiv w:val="1"/>
      <w:marLeft w:val="0"/>
      <w:marRight w:val="0"/>
      <w:marTop w:val="0"/>
      <w:marBottom w:val="0"/>
      <w:divBdr>
        <w:top w:val="none" w:sz="0" w:space="0" w:color="auto"/>
        <w:left w:val="none" w:sz="0" w:space="0" w:color="auto"/>
        <w:bottom w:val="none" w:sz="0" w:space="0" w:color="auto"/>
        <w:right w:val="none" w:sz="0" w:space="0" w:color="auto"/>
      </w:divBdr>
    </w:div>
    <w:div w:id="127480037">
      <w:bodyDiv w:val="1"/>
      <w:marLeft w:val="0"/>
      <w:marRight w:val="0"/>
      <w:marTop w:val="0"/>
      <w:marBottom w:val="0"/>
      <w:divBdr>
        <w:top w:val="none" w:sz="0" w:space="0" w:color="auto"/>
        <w:left w:val="none" w:sz="0" w:space="0" w:color="auto"/>
        <w:bottom w:val="none" w:sz="0" w:space="0" w:color="auto"/>
        <w:right w:val="none" w:sz="0" w:space="0" w:color="auto"/>
      </w:divBdr>
    </w:div>
    <w:div w:id="127666744">
      <w:bodyDiv w:val="1"/>
      <w:marLeft w:val="0"/>
      <w:marRight w:val="0"/>
      <w:marTop w:val="0"/>
      <w:marBottom w:val="0"/>
      <w:divBdr>
        <w:top w:val="none" w:sz="0" w:space="0" w:color="auto"/>
        <w:left w:val="none" w:sz="0" w:space="0" w:color="auto"/>
        <w:bottom w:val="none" w:sz="0" w:space="0" w:color="auto"/>
        <w:right w:val="none" w:sz="0" w:space="0" w:color="auto"/>
      </w:divBdr>
    </w:div>
    <w:div w:id="128400711">
      <w:bodyDiv w:val="1"/>
      <w:marLeft w:val="0"/>
      <w:marRight w:val="0"/>
      <w:marTop w:val="0"/>
      <w:marBottom w:val="0"/>
      <w:divBdr>
        <w:top w:val="none" w:sz="0" w:space="0" w:color="auto"/>
        <w:left w:val="none" w:sz="0" w:space="0" w:color="auto"/>
        <w:bottom w:val="none" w:sz="0" w:space="0" w:color="auto"/>
        <w:right w:val="none" w:sz="0" w:space="0" w:color="auto"/>
      </w:divBdr>
    </w:div>
    <w:div w:id="130827105">
      <w:bodyDiv w:val="1"/>
      <w:marLeft w:val="0"/>
      <w:marRight w:val="0"/>
      <w:marTop w:val="0"/>
      <w:marBottom w:val="0"/>
      <w:divBdr>
        <w:top w:val="none" w:sz="0" w:space="0" w:color="auto"/>
        <w:left w:val="none" w:sz="0" w:space="0" w:color="auto"/>
        <w:bottom w:val="none" w:sz="0" w:space="0" w:color="auto"/>
        <w:right w:val="none" w:sz="0" w:space="0" w:color="auto"/>
      </w:divBdr>
    </w:div>
    <w:div w:id="131139508">
      <w:bodyDiv w:val="1"/>
      <w:marLeft w:val="0"/>
      <w:marRight w:val="0"/>
      <w:marTop w:val="0"/>
      <w:marBottom w:val="0"/>
      <w:divBdr>
        <w:top w:val="none" w:sz="0" w:space="0" w:color="auto"/>
        <w:left w:val="none" w:sz="0" w:space="0" w:color="auto"/>
        <w:bottom w:val="none" w:sz="0" w:space="0" w:color="auto"/>
        <w:right w:val="none" w:sz="0" w:space="0" w:color="auto"/>
      </w:divBdr>
    </w:div>
    <w:div w:id="131532125">
      <w:bodyDiv w:val="1"/>
      <w:marLeft w:val="0"/>
      <w:marRight w:val="0"/>
      <w:marTop w:val="0"/>
      <w:marBottom w:val="0"/>
      <w:divBdr>
        <w:top w:val="none" w:sz="0" w:space="0" w:color="auto"/>
        <w:left w:val="none" w:sz="0" w:space="0" w:color="auto"/>
        <w:bottom w:val="none" w:sz="0" w:space="0" w:color="auto"/>
        <w:right w:val="none" w:sz="0" w:space="0" w:color="auto"/>
      </w:divBdr>
    </w:div>
    <w:div w:id="133447661">
      <w:bodyDiv w:val="1"/>
      <w:marLeft w:val="0"/>
      <w:marRight w:val="0"/>
      <w:marTop w:val="0"/>
      <w:marBottom w:val="0"/>
      <w:divBdr>
        <w:top w:val="none" w:sz="0" w:space="0" w:color="auto"/>
        <w:left w:val="none" w:sz="0" w:space="0" w:color="auto"/>
        <w:bottom w:val="none" w:sz="0" w:space="0" w:color="auto"/>
        <w:right w:val="none" w:sz="0" w:space="0" w:color="auto"/>
      </w:divBdr>
    </w:div>
    <w:div w:id="136453800">
      <w:bodyDiv w:val="1"/>
      <w:marLeft w:val="0"/>
      <w:marRight w:val="0"/>
      <w:marTop w:val="0"/>
      <w:marBottom w:val="0"/>
      <w:divBdr>
        <w:top w:val="none" w:sz="0" w:space="0" w:color="auto"/>
        <w:left w:val="none" w:sz="0" w:space="0" w:color="auto"/>
        <w:bottom w:val="none" w:sz="0" w:space="0" w:color="auto"/>
        <w:right w:val="none" w:sz="0" w:space="0" w:color="auto"/>
      </w:divBdr>
    </w:div>
    <w:div w:id="137039045">
      <w:bodyDiv w:val="1"/>
      <w:marLeft w:val="0"/>
      <w:marRight w:val="0"/>
      <w:marTop w:val="0"/>
      <w:marBottom w:val="0"/>
      <w:divBdr>
        <w:top w:val="none" w:sz="0" w:space="0" w:color="auto"/>
        <w:left w:val="none" w:sz="0" w:space="0" w:color="auto"/>
        <w:bottom w:val="none" w:sz="0" w:space="0" w:color="auto"/>
        <w:right w:val="none" w:sz="0" w:space="0" w:color="auto"/>
      </w:divBdr>
    </w:div>
    <w:div w:id="137773653">
      <w:bodyDiv w:val="1"/>
      <w:marLeft w:val="0"/>
      <w:marRight w:val="0"/>
      <w:marTop w:val="0"/>
      <w:marBottom w:val="0"/>
      <w:divBdr>
        <w:top w:val="none" w:sz="0" w:space="0" w:color="auto"/>
        <w:left w:val="none" w:sz="0" w:space="0" w:color="auto"/>
        <w:bottom w:val="none" w:sz="0" w:space="0" w:color="auto"/>
        <w:right w:val="none" w:sz="0" w:space="0" w:color="auto"/>
      </w:divBdr>
    </w:div>
    <w:div w:id="140122893">
      <w:bodyDiv w:val="1"/>
      <w:marLeft w:val="0"/>
      <w:marRight w:val="0"/>
      <w:marTop w:val="0"/>
      <w:marBottom w:val="0"/>
      <w:divBdr>
        <w:top w:val="none" w:sz="0" w:space="0" w:color="auto"/>
        <w:left w:val="none" w:sz="0" w:space="0" w:color="auto"/>
        <w:bottom w:val="none" w:sz="0" w:space="0" w:color="auto"/>
        <w:right w:val="none" w:sz="0" w:space="0" w:color="auto"/>
      </w:divBdr>
    </w:div>
    <w:div w:id="140196074">
      <w:bodyDiv w:val="1"/>
      <w:marLeft w:val="0"/>
      <w:marRight w:val="0"/>
      <w:marTop w:val="0"/>
      <w:marBottom w:val="0"/>
      <w:divBdr>
        <w:top w:val="none" w:sz="0" w:space="0" w:color="auto"/>
        <w:left w:val="none" w:sz="0" w:space="0" w:color="auto"/>
        <w:bottom w:val="none" w:sz="0" w:space="0" w:color="auto"/>
        <w:right w:val="none" w:sz="0" w:space="0" w:color="auto"/>
      </w:divBdr>
    </w:div>
    <w:div w:id="140392855">
      <w:bodyDiv w:val="1"/>
      <w:marLeft w:val="0"/>
      <w:marRight w:val="0"/>
      <w:marTop w:val="0"/>
      <w:marBottom w:val="0"/>
      <w:divBdr>
        <w:top w:val="none" w:sz="0" w:space="0" w:color="auto"/>
        <w:left w:val="none" w:sz="0" w:space="0" w:color="auto"/>
        <w:bottom w:val="none" w:sz="0" w:space="0" w:color="auto"/>
        <w:right w:val="none" w:sz="0" w:space="0" w:color="auto"/>
      </w:divBdr>
    </w:div>
    <w:div w:id="141697351">
      <w:bodyDiv w:val="1"/>
      <w:marLeft w:val="0"/>
      <w:marRight w:val="0"/>
      <w:marTop w:val="0"/>
      <w:marBottom w:val="0"/>
      <w:divBdr>
        <w:top w:val="none" w:sz="0" w:space="0" w:color="auto"/>
        <w:left w:val="none" w:sz="0" w:space="0" w:color="auto"/>
        <w:bottom w:val="none" w:sz="0" w:space="0" w:color="auto"/>
        <w:right w:val="none" w:sz="0" w:space="0" w:color="auto"/>
      </w:divBdr>
    </w:div>
    <w:div w:id="144206363">
      <w:bodyDiv w:val="1"/>
      <w:marLeft w:val="0"/>
      <w:marRight w:val="0"/>
      <w:marTop w:val="0"/>
      <w:marBottom w:val="0"/>
      <w:divBdr>
        <w:top w:val="none" w:sz="0" w:space="0" w:color="auto"/>
        <w:left w:val="none" w:sz="0" w:space="0" w:color="auto"/>
        <w:bottom w:val="none" w:sz="0" w:space="0" w:color="auto"/>
        <w:right w:val="none" w:sz="0" w:space="0" w:color="auto"/>
      </w:divBdr>
    </w:div>
    <w:div w:id="144318792">
      <w:bodyDiv w:val="1"/>
      <w:marLeft w:val="0"/>
      <w:marRight w:val="0"/>
      <w:marTop w:val="0"/>
      <w:marBottom w:val="0"/>
      <w:divBdr>
        <w:top w:val="none" w:sz="0" w:space="0" w:color="auto"/>
        <w:left w:val="none" w:sz="0" w:space="0" w:color="auto"/>
        <w:bottom w:val="none" w:sz="0" w:space="0" w:color="auto"/>
        <w:right w:val="none" w:sz="0" w:space="0" w:color="auto"/>
      </w:divBdr>
    </w:div>
    <w:div w:id="145708940">
      <w:bodyDiv w:val="1"/>
      <w:marLeft w:val="0"/>
      <w:marRight w:val="0"/>
      <w:marTop w:val="0"/>
      <w:marBottom w:val="0"/>
      <w:divBdr>
        <w:top w:val="none" w:sz="0" w:space="0" w:color="auto"/>
        <w:left w:val="none" w:sz="0" w:space="0" w:color="auto"/>
        <w:bottom w:val="none" w:sz="0" w:space="0" w:color="auto"/>
        <w:right w:val="none" w:sz="0" w:space="0" w:color="auto"/>
      </w:divBdr>
    </w:div>
    <w:div w:id="145980599">
      <w:bodyDiv w:val="1"/>
      <w:marLeft w:val="0"/>
      <w:marRight w:val="0"/>
      <w:marTop w:val="0"/>
      <w:marBottom w:val="0"/>
      <w:divBdr>
        <w:top w:val="none" w:sz="0" w:space="0" w:color="auto"/>
        <w:left w:val="none" w:sz="0" w:space="0" w:color="auto"/>
        <w:bottom w:val="none" w:sz="0" w:space="0" w:color="auto"/>
        <w:right w:val="none" w:sz="0" w:space="0" w:color="auto"/>
      </w:divBdr>
    </w:div>
    <w:div w:id="146434904">
      <w:bodyDiv w:val="1"/>
      <w:marLeft w:val="0"/>
      <w:marRight w:val="0"/>
      <w:marTop w:val="0"/>
      <w:marBottom w:val="0"/>
      <w:divBdr>
        <w:top w:val="none" w:sz="0" w:space="0" w:color="auto"/>
        <w:left w:val="none" w:sz="0" w:space="0" w:color="auto"/>
        <w:bottom w:val="none" w:sz="0" w:space="0" w:color="auto"/>
        <w:right w:val="none" w:sz="0" w:space="0" w:color="auto"/>
      </w:divBdr>
    </w:div>
    <w:div w:id="147673794">
      <w:bodyDiv w:val="1"/>
      <w:marLeft w:val="0"/>
      <w:marRight w:val="0"/>
      <w:marTop w:val="0"/>
      <w:marBottom w:val="0"/>
      <w:divBdr>
        <w:top w:val="none" w:sz="0" w:space="0" w:color="auto"/>
        <w:left w:val="none" w:sz="0" w:space="0" w:color="auto"/>
        <w:bottom w:val="none" w:sz="0" w:space="0" w:color="auto"/>
        <w:right w:val="none" w:sz="0" w:space="0" w:color="auto"/>
      </w:divBdr>
    </w:div>
    <w:div w:id="147673880">
      <w:bodyDiv w:val="1"/>
      <w:marLeft w:val="0"/>
      <w:marRight w:val="0"/>
      <w:marTop w:val="0"/>
      <w:marBottom w:val="0"/>
      <w:divBdr>
        <w:top w:val="none" w:sz="0" w:space="0" w:color="auto"/>
        <w:left w:val="none" w:sz="0" w:space="0" w:color="auto"/>
        <w:bottom w:val="none" w:sz="0" w:space="0" w:color="auto"/>
        <w:right w:val="none" w:sz="0" w:space="0" w:color="auto"/>
      </w:divBdr>
    </w:div>
    <w:div w:id="148786218">
      <w:bodyDiv w:val="1"/>
      <w:marLeft w:val="0"/>
      <w:marRight w:val="0"/>
      <w:marTop w:val="0"/>
      <w:marBottom w:val="0"/>
      <w:divBdr>
        <w:top w:val="none" w:sz="0" w:space="0" w:color="auto"/>
        <w:left w:val="none" w:sz="0" w:space="0" w:color="auto"/>
        <w:bottom w:val="none" w:sz="0" w:space="0" w:color="auto"/>
        <w:right w:val="none" w:sz="0" w:space="0" w:color="auto"/>
      </w:divBdr>
    </w:div>
    <w:div w:id="148986001">
      <w:bodyDiv w:val="1"/>
      <w:marLeft w:val="0"/>
      <w:marRight w:val="0"/>
      <w:marTop w:val="0"/>
      <w:marBottom w:val="0"/>
      <w:divBdr>
        <w:top w:val="none" w:sz="0" w:space="0" w:color="auto"/>
        <w:left w:val="none" w:sz="0" w:space="0" w:color="auto"/>
        <w:bottom w:val="none" w:sz="0" w:space="0" w:color="auto"/>
        <w:right w:val="none" w:sz="0" w:space="0" w:color="auto"/>
      </w:divBdr>
    </w:div>
    <w:div w:id="149639118">
      <w:bodyDiv w:val="1"/>
      <w:marLeft w:val="0"/>
      <w:marRight w:val="0"/>
      <w:marTop w:val="0"/>
      <w:marBottom w:val="0"/>
      <w:divBdr>
        <w:top w:val="none" w:sz="0" w:space="0" w:color="auto"/>
        <w:left w:val="none" w:sz="0" w:space="0" w:color="auto"/>
        <w:bottom w:val="none" w:sz="0" w:space="0" w:color="auto"/>
        <w:right w:val="none" w:sz="0" w:space="0" w:color="auto"/>
      </w:divBdr>
    </w:div>
    <w:div w:id="149642826">
      <w:bodyDiv w:val="1"/>
      <w:marLeft w:val="0"/>
      <w:marRight w:val="0"/>
      <w:marTop w:val="0"/>
      <w:marBottom w:val="0"/>
      <w:divBdr>
        <w:top w:val="none" w:sz="0" w:space="0" w:color="auto"/>
        <w:left w:val="none" w:sz="0" w:space="0" w:color="auto"/>
        <w:bottom w:val="none" w:sz="0" w:space="0" w:color="auto"/>
        <w:right w:val="none" w:sz="0" w:space="0" w:color="auto"/>
      </w:divBdr>
    </w:div>
    <w:div w:id="151145651">
      <w:bodyDiv w:val="1"/>
      <w:marLeft w:val="0"/>
      <w:marRight w:val="0"/>
      <w:marTop w:val="0"/>
      <w:marBottom w:val="0"/>
      <w:divBdr>
        <w:top w:val="none" w:sz="0" w:space="0" w:color="auto"/>
        <w:left w:val="none" w:sz="0" w:space="0" w:color="auto"/>
        <w:bottom w:val="none" w:sz="0" w:space="0" w:color="auto"/>
        <w:right w:val="none" w:sz="0" w:space="0" w:color="auto"/>
      </w:divBdr>
    </w:div>
    <w:div w:id="151606968">
      <w:bodyDiv w:val="1"/>
      <w:marLeft w:val="0"/>
      <w:marRight w:val="0"/>
      <w:marTop w:val="0"/>
      <w:marBottom w:val="0"/>
      <w:divBdr>
        <w:top w:val="none" w:sz="0" w:space="0" w:color="auto"/>
        <w:left w:val="none" w:sz="0" w:space="0" w:color="auto"/>
        <w:bottom w:val="none" w:sz="0" w:space="0" w:color="auto"/>
        <w:right w:val="none" w:sz="0" w:space="0" w:color="auto"/>
      </w:divBdr>
    </w:div>
    <w:div w:id="152180360">
      <w:bodyDiv w:val="1"/>
      <w:marLeft w:val="0"/>
      <w:marRight w:val="0"/>
      <w:marTop w:val="0"/>
      <w:marBottom w:val="0"/>
      <w:divBdr>
        <w:top w:val="none" w:sz="0" w:space="0" w:color="auto"/>
        <w:left w:val="none" w:sz="0" w:space="0" w:color="auto"/>
        <w:bottom w:val="none" w:sz="0" w:space="0" w:color="auto"/>
        <w:right w:val="none" w:sz="0" w:space="0" w:color="auto"/>
      </w:divBdr>
    </w:div>
    <w:div w:id="153909961">
      <w:bodyDiv w:val="1"/>
      <w:marLeft w:val="0"/>
      <w:marRight w:val="0"/>
      <w:marTop w:val="0"/>
      <w:marBottom w:val="0"/>
      <w:divBdr>
        <w:top w:val="none" w:sz="0" w:space="0" w:color="auto"/>
        <w:left w:val="none" w:sz="0" w:space="0" w:color="auto"/>
        <w:bottom w:val="none" w:sz="0" w:space="0" w:color="auto"/>
        <w:right w:val="none" w:sz="0" w:space="0" w:color="auto"/>
      </w:divBdr>
    </w:div>
    <w:div w:id="154535346">
      <w:bodyDiv w:val="1"/>
      <w:marLeft w:val="0"/>
      <w:marRight w:val="0"/>
      <w:marTop w:val="0"/>
      <w:marBottom w:val="0"/>
      <w:divBdr>
        <w:top w:val="none" w:sz="0" w:space="0" w:color="auto"/>
        <w:left w:val="none" w:sz="0" w:space="0" w:color="auto"/>
        <w:bottom w:val="none" w:sz="0" w:space="0" w:color="auto"/>
        <w:right w:val="none" w:sz="0" w:space="0" w:color="auto"/>
      </w:divBdr>
    </w:div>
    <w:div w:id="154538775">
      <w:bodyDiv w:val="1"/>
      <w:marLeft w:val="0"/>
      <w:marRight w:val="0"/>
      <w:marTop w:val="0"/>
      <w:marBottom w:val="0"/>
      <w:divBdr>
        <w:top w:val="none" w:sz="0" w:space="0" w:color="auto"/>
        <w:left w:val="none" w:sz="0" w:space="0" w:color="auto"/>
        <w:bottom w:val="none" w:sz="0" w:space="0" w:color="auto"/>
        <w:right w:val="none" w:sz="0" w:space="0" w:color="auto"/>
      </w:divBdr>
    </w:div>
    <w:div w:id="154998678">
      <w:bodyDiv w:val="1"/>
      <w:marLeft w:val="0"/>
      <w:marRight w:val="0"/>
      <w:marTop w:val="0"/>
      <w:marBottom w:val="0"/>
      <w:divBdr>
        <w:top w:val="none" w:sz="0" w:space="0" w:color="auto"/>
        <w:left w:val="none" w:sz="0" w:space="0" w:color="auto"/>
        <w:bottom w:val="none" w:sz="0" w:space="0" w:color="auto"/>
        <w:right w:val="none" w:sz="0" w:space="0" w:color="auto"/>
      </w:divBdr>
    </w:div>
    <w:div w:id="155610795">
      <w:bodyDiv w:val="1"/>
      <w:marLeft w:val="0"/>
      <w:marRight w:val="0"/>
      <w:marTop w:val="0"/>
      <w:marBottom w:val="0"/>
      <w:divBdr>
        <w:top w:val="none" w:sz="0" w:space="0" w:color="auto"/>
        <w:left w:val="none" w:sz="0" w:space="0" w:color="auto"/>
        <w:bottom w:val="none" w:sz="0" w:space="0" w:color="auto"/>
        <w:right w:val="none" w:sz="0" w:space="0" w:color="auto"/>
      </w:divBdr>
    </w:div>
    <w:div w:id="155658190">
      <w:bodyDiv w:val="1"/>
      <w:marLeft w:val="0"/>
      <w:marRight w:val="0"/>
      <w:marTop w:val="0"/>
      <w:marBottom w:val="0"/>
      <w:divBdr>
        <w:top w:val="none" w:sz="0" w:space="0" w:color="auto"/>
        <w:left w:val="none" w:sz="0" w:space="0" w:color="auto"/>
        <w:bottom w:val="none" w:sz="0" w:space="0" w:color="auto"/>
        <w:right w:val="none" w:sz="0" w:space="0" w:color="auto"/>
      </w:divBdr>
      <w:divsChild>
        <w:div w:id="64378045">
          <w:marLeft w:val="480"/>
          <w:marRight w:val="0"/>
          <w:marTop w:val="0"/>
          <w:marBottom w:val="0"/>
          <w:divBdr>
            <w:top w:val="none" w:sz="0" w:space="0" w:color="auto"/>
            <w:left w:val="none" w:sz="0" w:space="0" w:color="auto"/>
            <w:bottom w:val="none" w:sz="0" w:space="0" w:color="auto"/>
            <w:right w:val="none" w:sz="0" w:space="0" w:color="auto"/>
          </w:divBdr>
        </w:div>
        <w:div w:id="73624756">
          <w:marLeft w:val="480"/>
          <w:marRight w:val="0"/>
          <w:marTop w:val="0"/>
          <w:marBottom w:val="0"/>
          <w:divBdr>
            <w:top w:val="none" w:sz="0" w:space="0" w:color="auto"/>
            <w:left w:val="none" w:sz="0" w:space="0" w:color="auto"/>
            <w:bottom w:val="none" w:sz="0" w:space="0" w:color="auto"/>
            <w:right w:val="none" w:sz="0" w:space="0" w:color="auto"/>
          </w:divBdr>
        </w:div>
        <w:div w:id="128329495">
          <w:marLeft w:val="480"/>
          <w:marRight w:val="0"/>
          <w:marTop w:val="0"/>
          <w:marBottom w:val="0"/>
          <w:divBdr>
            <w:top w:val="none" w:sz="0" w:space="0" w:color="auto"/>
            <w:left w:val="none" w:sz="0" w:space="0" w:color="auto"/>
            <w:bottom w:val="none" w:sz="0" w:space="0" w:color="auto"/>
            <w:right w:val="none" w:sz="0" w:space="0" w:color="auto"/>
          </w:divBdr>
        </w:div>
        <w:div w:id="187716894">
          <w:marLeft w:val="480"/>
          <w:marRight w:val="0"/>
          <w:marTop w:val="0"/>
          <w:marBottom w:val="0"/>
          <w:divBdr>
            <w:top w:val="none" w:sz="0" w:space="0" w:color="auto"/>
            <w:left w:val="none" w:sz="0" w:space="0" w:color="auto"/>
            <w:bottom w:val="none" w:sz="0" w:space="0" w:color="auto"/>
            <w:right w:val="none" w:sz="0" w:space="0" w:color="auto"/>
          </w:divBdr>
        </w:div>
        <w:div w:id="215969749">
          <w:marLeft w:val="480"/>
          <w:marRight w:val="0"/>
          <w:marTop w:val="0"/>
          <w:marBottom w:val="0"/>
          <w:divBdr>
            <w:top w:val="none" w:sz="0" w:space="0" w:color="auto"/>
            <w:left w:val="none" w:sz="0" w:space="0" w:color="auto"/>
            <w:bottom w:val="none" w:sz="0" w:space="0" w:color="auto"/>
            <w:right w:val="none" w:sz="0" w:space="0" w:color="auto"/>
          </w:divBdr>
        </w:div>
        <w:div w:id="225455879">
          <w:marLeft w:val="480"/>
          <w:marRight w:val="0"/>
          <w:marTop w:val="0"/>
          <w:marBottom w:val="0"/>
          <w:divBdr>
            <w:top w:val="none" w:sz="0" w:space="0" w:color="auto"/>
            <w:left w:val="none" w:sz="0" w:space="0" w:color="auto"/>
            <w:bottom w:val="none" w:sz="0" w:space="0" w:color="auto"/>
            <w:right w:val="none" w:sz="0" w:space="0" w:color="auto"/>
          </w:divBdr>
        </w:div>
        <w:div w:id="248081089">
          <w:marLeft w:val="480"/>
          <w:marRight w:val="0"/>
          <w:marTop w:val="0"/>
          <w:marBottom w:val="0"/>
          <w:divBdr>
            <w:top w:val="none" w:sz="0" w:space="0" w:color="auto"/>
            <w:left w:val="none" w:sz="0" w:space="0" w:color="auto"/>
            <w:bottom w:val="none" w:sz="0" w:space="0" w:color="auto"/>
            <w:right w:val="none" w:sz="0" w:space="0" w:color="auto"/>
          </w:divBdr>
        </w:div>
        <w:div w:id="318270851">
          <w:marLeft w:val="480"/>
          <w:marRight w:val="0"/>
          <w:marTop w:val="0"/>
          <w:marBottom w:val="0"/>
          <w:divBdr>
            <w:top w:val="none" w:sz="0" w:space="0" w:color="auto"/>
            <w:left w:val="none" w:sz="0" w:space="0" w:color="auto"/>
            <w:bottom w:val="none" w:sz="0" w:space="0" w:color="auto"/>
            <w:right w:val="none" w:sz="0" w:space="0" w:color="auto"/>
          </w:divBdr>
        </w:div>
        <w:div w:id="358166312">
          <w:marLeft w:val="480"/>
          <w:marRight w:val="0"/>
          <w:marTop w:val="0"/>
          <w:marBottom w:val="0"/>
          <w:divBdr>
            <w:top w:val="none" w:sz="0" w:space="0" w:color="auto"/>
            <w:left w:val="none" w:sz="0" w:space="0" w:color="auto"/>
            <w:bottom w:val="none" w:sz="0" w:space="0" w:color="auto"/>
            <w:right w:val="none" w:sz="0" w:space="0" w:color="auto"/>
          </w:divBdr>
        </w:div>
        <w:div w:id="368379285">
          <w:marLeft w:val="480"/>
          <w:marRight w:val="0"/>
          <w:marTop w:val="0"/>
          <w:marBottom w:val="0"/>
          <w:divBdr>
            <w:top w:val="none" w:sz="0" w:space="0" w:color="auto"/>
            <w:left w:val="none" w:sz="0" w:space="0" w:color="auto"/>
            <w:bottom w:val="none" w:sz="0" w:space="0" w:color="auto"/>
            <w:right w:val="none" w:sz="0" w:space="0" w:color="auto"/>
          </w:divBdr>
        </w:div>
        <w:div w:id="403139137">
          <w:marLeft w:val="480"/>
          <w:marRight w:val="0"/>
          <w:marTop w:val="0"/>
          <w:marBottom w:val="0"/>
          <w:divBdr>
            <w:top w:val="none" w:sz="0" w:space="0" w:color="auto"/>
            <w:left w:val="none" w:sz="0" w:space="0" w:color="auto"/>
            <w:bottom w:val="none" w:sz="0" w:space="0" w:color="auto"/>
            <w:right w:val="none" w:sz="0" w:space="0" w:color="auto"/>
          </w:divBdr>
        </w:div>
        <w:div w:id="404884072">
          <w:marLeft w:val="480"/>
          <w:marRight w:val="0"/>
          <w:marTop w:val="0"/>
          <w:marBottom w:val="0"/>
          <w:divBdr>
            <w:top w:val="none" w:sz="0" w:space="0" w:color="auto"/>
            <w:left w:val="none" w:sz="0" w:space="0" w:color="auto"/>
            <w:bottom w:val="none" w:sz="0" w:space="0" w:color="auto"/>
            <w:right w:val="none" w:sz="0" w:space="0" w:color="auto"/>
          </w:divBdr>
        </w:div>
        <w:div w:id="418721923">
          <w:marLeft w:val="480"/>
          <w:marRight w:val="0"/>
          <w:marTop w:val="0"/>
          <w:marBottom w:val="0"/>
          <w:divBdr>
            <w:top w:val="none" w:sz="0" w:space="0" w:color="auto"/>
            <w:left w:val="none" w:sz="0" w:space="0" w:color="auto"/>
            <w:bottom w:val="none" w:sz="0" w:space="0" w:color="auto"/>
            <w:right w:val="none" w:sz="0" w:space="0" w:color="auto"/>
          </w:divBdr>
        </w:div>
        <w:div w:id="424766425">
          <w:marLeft w:val="480"/>
          <w:marRight w:val="0"/>
          <w:marTop w:val="0"/>
          <w:marBottom w:val="0"/>
          <w:divBdr>
            <w:top w:val="none" w:sz="0" w:space="0" w:color="auto"/>
            <w:left w:val="none" w:sz="0" w:space="0" w:color="auto"/>
            <w:bottom w:val="none" w:sz="0" w:space="0" w:color="auto"/>
            <w:right w:val="none" w:sz="0" w:space="0" w:color="auto"/>
          </w:divBdr>
        </w:div>
        <w:div w:id="437067255">
          <w:marLeft w:val="480"/>
          <w:marRight w:val="0"/>
          <w:marTop w:val="0"/>
          <w:marBottom w:val="0"/>
          <w:divBdr>
            <w:top w:val="none" w:sz="0" w:space="0" w:color="auto"/>
            <w:left w:val="none" w:sz="0" w:space="0" w:color="auto"/>
            <w:bottom w:val="none" w:sz="0" w:space="0" w:color="auto"/>
            <w:right w:val="none" w:sz="0" w:space="0" w:color="auto"/>
          </w:divBdr>
        </w:div>
        <w:div w:id="456995662">
          <w:marLeft w:val="480"/>
          <w:marRight w:val="0"/>
          <w:marTop w:val="0"/>
          <w:marBottom w:val="0"/>
          <w:divBdr>
            <w:top w:val="none" w:sz="0" w:space="0" w:color="auto"/>
            <w:left w:val="none" w:sz="0" w:space="0" w:color="auto"/>
            <w:bottom w:val="none" w:sz="0" w:space="0" w:color="auto"/>
            <w:right w:val="none" w:sz="0" w:space="0" w:color="auto"/>
          </w:divBdr>
        </w:div>
        <w:div w:id="463887234">
          <w:marLeft w:val="480"/>
          <w:marRight w:val="0"/>
          <w:marTop w:val="0"/>
          <w:marBottom w:val="0"/>
          <w:divBdr>
            <w:top w:val="none" w:sz="0" w:space="0" w:color="auto"/>
            <w:left w:val="none" w:sz="0" w:space="0" w:color="auto"/>
            <w:bottom w:val="none" w:sz="0" w:space="0" w:color="auto"/>
            <w:right w:val="none" w:sz="0" w:space="0" w:color="auto"/>
          </w:divBdr>
        </w:div>
        <w:div w:id="494537515">
          <w:marLeft w:val="480"/>
          <w:marRight w:val="0"/>
          <w:marTop w:val="0"/>
          <w:marBottom w:val="0"/>
          <w:divBdr>
            <w:top w:val="none" w:sz="0" w:space="0" w:color="auto"/>
            <w:left w:val="none" w:sz="0" w:space="0" w:color="auto"/>
            <w:bottom w:val="none" w:sz="0" w:space="0" w:color="auto"/>
            <w:right w:val="none" w:sz="0" w:space="0" w:color="auto"/>
          </w:divBdr>
        </w:div>
        <w:div w:id="497233316">
          <w:marLeft w:val="480"/>
          <w:marRight w:val="0"/>
          <w:marTop w:val="0"/>
          <w:marBottom w:val="0"/>
          <w:divBdr>
            <w:top w:val="none" w:sz="0" w:space="0" w:color="auto"/>
            <w:left w:val="none" w:sz="0" w:space="0" w:color="auto"/>
            <w:bottom w:val="none" w:sz="0" w:space="0" w:color="auto"/>
            <w:right w:val="none" w:sz="0" w:space="0" w:color="auto"/>
          </w:divBdr>
        </w:div>
        <w:div w:id="510602735">
          <w:marLeft w:val="480"/>
          <w:marRight w:val="0"/>
          <w:marTop w:val="0"/>
          <w:marBottom w:val="0"/>
          <w:divBdr>
            <w:top w:val="none" w:sz="0" w:space="0" w:color="auto"/>
            <w:left w:val="none" w:sz="0" w:space="0" w:color="auto"/>
            <w:bottom w:val="none" w:sz="0" w:space="0" w:color="auto"/>
            <w:right w:val="none" w:sz="0" w:space="0" w:color="auto"/>
          </w:divBdr>
        </w:div>
        <w:div w:id="543754757">
          <w:marLeft w:val="480"/>
          <w:marRight w:val="0"/>
          <w:marTop w:val="0"/>
          <w:marBottom w:val="0"/>
          <w:divBdr>
            <w:top w:val="none" w:sz="0" w:space="0" w:color="auto"/>
            <w:left w:val="none" w:sz="0" w:space="0" w:color="auto"/>
            <w:bottom w:val="none" w:sz="0" w:space="0" w:color="auto"/>
            <w:right w:val="none" w:sz="0" w:space="0" w:color="auto"/>
          </w:divBdr>
        </w:div>
        <w:div w:id="620724128">
          <w:marLeft w:val="480"/>
          <w:marRight w:val="0"/>
          <w:marTop w:val="0"/>
          <w:marBottom w:val="0"/>
          <w:divBdr>
            <w:top w:val="none" w:sz="0" w:space="0" w:color="auto"/>
            <w:left w:val="none" w:sz="0" w:space="0" w:color="auto"/>
            <w:bottom w:val="none" w:sz="0" w:space="0" w:color="auto"/>
            <w:right w:val="none" w:sz="0" w:space="0" w:color="auto"/>
          </w:divBdr>
        </w:div>
        <w:div w:id="646276787">
          <w:marLeft w:val="480"/>
          <w:marRight w:val="0"/>
          <w:marTop w:val="0"/>
          <w:marBottom w:val="0"/>
          <w:divBdr>
            <w:top w:val="none" w:sz="0" w:space="0" w:color="auto"/>
            <w:left w:val="none" w:sz="0" w:space="0" w:color="auto"/>
            <w:bottom w:val="none" w:sz="0" w:space="0" w:color="auto"/>
            <w:right w:val="none" w:sz="0" w:space="0" w:color="auto"/>
          </w:divBdr>
        </w:div>
        <w:div w:id="659164817">
          <w:marLeft w:val="480"/>
          <w:marRight w:val="0"/>
          <w:marTop w:val="0"/>
          <w:marBottom w:val="0"/>
          <w:divBdr>
            <w:top w:val="none" w:sz="0" w:space="0" w:color="auto"/>
            <w:left w:val="none" w:sz="0" w:space="0" w:color="auto"/>
            <w:bottom w:val="none" w:sz="0" w:space="0" w:color="auto"/>
            <w:right w:val="none" w:sz="0" w:space="0" w:color="auto"/>
          </w:divBdr>
        </w:div>
        <w:div w:id="682827927">
          <w:marLeft w:val="480"/>
          <w:marRight w:val="0"/>
          <w:marTop w:val="0"/>
          <w:marBottom w:val="0"/>
          <w:divBdr>
            <w:top w:val="none" w:sz="0" w:space="0" w:color="auto"/>
            <w:left w:val="none" w:sz="0" w:space="0" w:color="auto"/>
            <w:bottom w:val="none" w:sz="0" w:space="0" w:color="auto"/>
            <w:right w:val="none" w:sz="0" w:space="0" w:color="auto"/>
          </w:divBdr>
        </w:div>
        <w:div w:id="708994202">
          <w:marLeft w:val="480"/>
          <w:marRight w:val="0"/>
          <w:marTop w:val="0"/>
          <w:marBottom w:val="0"/>
          <w:divBdr>
            <w:top w:val="none" w:sz="0" w:space="0" w:color="auto"/>
            <w:left w:val="none" w:sz="0" w:space="0" w:color="auto"/>
            <w:bottom w:val="none" w:sz="0" w:space="0" w:color="auto"/>
            <w:right w:val="none" w:sz="0" w:space="0" w:color="auto"/>
          </w:divBdr>
        </w:div>
        <w:div w:id="721950913">
          <w:marLeft w:val="480"/>
          <w:marRight w:val="0"/>
          <w:marTop w:val="0"/>
          <w:marBottom w:val="0"/>
          <w:divBdr>
            <w:top w:val="none" w:sz="0" w:space="0" w:color="auto"/>
            <w:left w:val="none" w:sz="0" w:space="0" w:color="auto"/>
            <w:bottom w:val="none" w:sz="0" w:space="0" w:color="auto"/>
            <w:right w:val="none" w:sz="0" w:space="0" w:color="auto"/>
          </w:divBdr>
        </w:div>
        <w:div w:id="774784163">
          <w:marLeft w:val="480"/>
          <w:marRight w:val="0"/>
          <w:marTop w:val="0"/>
          <w:marBottom w:val="0"/>
          <w:divBdr>
            <w:top w:val="none" w:sz="0" w:space="0" w:color="auto"/>
            <w:left w:val="none" w:sz="0" w:space="0" w:color="auto"/>
            <w:bottom w:val="none" w:sz="0" w:space="0" w:color="auto"/>
            <w:right w:val="none" w:sz="0" w:space="0" w:color="auto"/>
          </w:divBdr>
        </w:div>
        <w:div w:id="795026247">
          <w:marLeft w:val="480"/>
          <w:marRight w:val="0"/>
          <w:marTop w:val="0"/>
          <w:marBottom w:val="0"/>
          <w:divBdr>
            <w:top w:val="none" w:sz="0" w:space="0" w:color="auto"/>
            <w:left w:val="none" w:sz="0" w:space="0" w:color="auto"/>
            <w:bottom w:val="none" w:sz="0" w:space="0" w:color="auto"/>
            <w:right w:val="none" w:sz="0" w:space="0" w:color="auto"/>
          </w:divBdr>
        </w:div>
        <w:div w:id="840241336">
          <w:marLeft w:val="480"/>
          <w:marRight w:val="0"/>
          <w:marTop w:val="0"/>
          <w:marBottom w:val="0"/>
          <w:divBdr>
            <w:top w:val="none" w:sz="0" w:space="0" w:color="auto"/>
            <w:left w:val="none" w:sz="0" w:space="0" w:color="auto"/>
            <w:bottom w:val="none" w:sz="0" w:space="0" w:color="auto"/>
            <w:right w:val="none" w:sz="0" w:space="0" w:color="auto"/>
          </w:divBdr>
        </w:div>
        <w:div w:id="863598204">
          <w:marLeft w:val="480"/>
          <w:marRight w:val="0"/>
          <w:marTop w:val="0"/>
          <w:marBottom w:val="0"/>
          <w:divBdr>
            <w:top w:val="none" w:sz="0" w:space="0" w:color="auto"/>
            <w:left w:val="none" w:sz="0" w:space="0" w:color="auto"/>
            <w:bottom w:val="none" w:sz="0" w:space="0" w:color="auto"/>
            <w:right w:val="none" w:sz="0" w:space="0" w:color="auto"/>
          </w:divBdr>
        </w:div>
        <w:div w:id="931817446">
          <w:marLeft w:val="480"/>
          <w:marRight w:val="0"/>
          <w:marTop w:val="0"/>
          <w:marBottom w:val="0"/>
          <w:divBdr>
            <w:top w:val="none" w:sz="0" w:space="0" w:color="auto"/>
            <w:left w:val="none" w:sz="0" w:space="0" w:color="auto"/>
            <w:bottom w:val="none" w:sz="0" w:space="0" w:color="auto"/>
            <w:right w:val="none" w:sz="0" w:space="0" w:color="auto"/>
          </w:divBdr>
        </w:div>
        <w:div w:id="936140368">
          <w:marLeft w:val="480"/>
          <w:marRight w:val="0"/>
          <w:marTop w:val="0"/>
          <w:marBottom w:val="0"/>
          <w:divBdr>
            <w:top w:val="none" w:sz="0" w:space="0" w:color="auto"/>
            <w:left w:val="none" w:sz="0" w:space="0" w:color="auto"/>
            <w:bottom w:val="none" w:sz="0" w:space="0" w:color="auto"/>
            <w:right w:val="none" w:sz="0" w:space="0" w:color="auto"/>
          </w:divBdr>
        </w:div>
        <w:div w:id="939458962">
          <w:marLeft w:val="480"/>
          <w:marRight w:val="0"/>
          <w:marTop w:val="0"/>
          <w:marBottom w:val="0"/>
          <w:divBdr>
            <w:top w:val="none" w:sz="0" w:space="0" w:color="auto"/>
            <w:left w:val="none" w:sz="0" w:space="0" w:color="auto"/>
            <w:bottom w:val="none" w:sz="0" w:space="0" w:color="auto"/>
            <w:right w:val="none" w:sz="0" w:space="0" w:color="auto"/>
          </w:divBdr>
        </w:div>
        <w:div w:id="954554351">
          <w:marLeft w:val="480"/>
          <w:marRight w:val="0"/>
          <w:marTop w:val="0"/>
          <w:marBottom w:val="0"/>
          <w:divBdr>
            <w:top w:val="none" w:sz="0" w:space="0" w:color="auto"/>
            <w:left w:val="none" w:sz="0" w:space="0" w:color="auto"/>
            <w:bottom w:val="none" w:sz="0" w:space="0" w:color="auto"/>
            <w:right w:val="none" w:sz="0" w:space="0" w:color="auto"/>
          </w:divBdr>
        </w:div>
        <w:div w:id="988361575">
          <w:marLeft w:val="480"/>
          <w:marRight w:val="0"/>
          <w:marTop w:val="0"/>
          <w:marBottom w:val="0"/>
          <w:divBdr>
            <w:top w:val="none" w:sz="0" w:space="0" w:color="auto"/>
            <w:left w:val="none" w:sz="0" w:space="0" w:color="auto"/>
            <w:bottom w:val="none" w:sz="0" w:space="0" w:color="auto"/>
            <w:right w:val="none" w:sz="0" w:space="0" w:color="auto"/>
          </w:divBdr>
        </w:div>
        <w:div w:id="1008143686">
          <w:marLeft w:val="480"/>
          <w:marRight w:val="0"/>
          <w:marTop w:val="0"/>
          <w:marBottom w:val="0"/>
          <w:divBdr>
            <w:top w:val="none" w:sz="0" w:space="0" w:color="auto"/>
            <w:left w:val="none" w:sz="0" w:space="0" w:color="auto"/>
            <w:bottom w:val="none" w:sz="0" w:space="0" w:color="auto"/>
            <w:right w:val="none" w:sz="0" w:space="0" w:color="auto"/>
          </w:divBdr>
        </w:div>
        <w:div w:id="1122725458">
          <w:marLeft w:val="480"/>
          <w:marRight w:val="0"/>
          <w:marTop w:val="0"/>
          <w:marBottom w:val="0"/>
          <w:divBdr>
            <w:top w:val="none" w:sz="0" w:space="0" w:color="auto"/>
            <w:left w:val="none" w:sz="0" w:space="0" w:color="auto"/>
            <w:bottom w:val="none" w:sz="0" w:space="0" w:color="auto"/>
            <w:right w:val="none" w:sz="0" w:space="0" w:color="auto"/>
          </w:divBdr>
        </w:div>
        <w:div w:id="1176580865">
          <w:marLeft w:val="480"/>
          <w:marRight w:val="0"/>
          <w:marTop w:val="0"/>
          <w:marBottom w:val="0"/>
          <w:divBdr>
            <w:top w:val="none" w:sz="0" w:space="0" w:color="auto"/>
            <w:left w:val="none" w:sz="0" w:space="0" w:color="auto"/>
            <w:bottom w:val="none" w:sz="0" w:space="0" w:color="auto"/>
            <w:right w:val="none" w:sz="0" w:space="0" w:color="auto"/>
          </w:divBdr>
        </w:div>
        <w:div w:id="1226144158">
          <w:marLeft w:val="480"/>
          <w:marRight w:val="0"/>
          <w:marTop w:val="0"/>
          <w:marBottom w:val="0"/>
          <w:divBdr>
            <w:top w:val="none" w:sz="0" w:space="0" w:color="auto"/>
            <w:left w:val="none" w:sz="0" w:space="0" w:color="auto"/>
            <w:bottom w:val="none" w:sz="0" w:space="0" w:color="auto"/>
            <w:right w:val="none" w:sz="0" w:space="0" w:color="auto"/>
          </w:divBdr>
        </w:div>
        <w:div w:id="1234243855">
          <w:marLeft w:val="480"/>
          <w:marRight w:val="0"/>
          <w:marTop w:val="0"/>
          <w:marBottom w:val="0"/>
          <w:divBdr>
            <w:top w:val="none" w:sz="0" w:space="0" w:color="auto"/>
            <w:left w:val="none" w:sz="0" w:space="0" w:color="auto"/>
            <w:bottom w:val="none" w:sz="0" w:space="0" w:color="auto"/>
            <w:right w:val="none" w:sz="0" w:space="0" w:color="auto"/>
          </w:divBdr>
        </w:div>
        <w:div w:id="1280377434">
          <w:marLeft w:val="480"/>
          <w:marRight w:val="0"/>
          <w:marTop w:val="0"/>
          <w:marBottom w:val="0"/>
          <w:divBdr>
            <w:top w:val="none" w:sz="0" w:space="0" w:color="auto"/>
            <w:left w:val="none" w:sz="0" w:space="0" w:color="auto"/>
            <w:bottom w:val="none" w:sz="0" w:space="0" w:color="auto"/>
            <w:right w:val="none" w:sz="0" w:space="0" w:color="auto"/>
          </w:divBdr>
        </w:div>
        <w:div w:id="1333724077">
          <w:marLeft w:val="480"/>
          <w:marRight w:val="0"/>
          <w:marTop w:val="0"/>
          <w:marBottom w:val="0"/>
          <w:divBdr>
            <w:top w:val="none" w:sz="0" w:space="0" w:color="auto"/>
            <w:left w:val="none" w:sz="0" w:space="0" w:color="auto"/>
            <w:bottom w:val="none" w:sz="0" w:space="0" w:color="auto"/>
            <w:right w:val="none" w:sz="0" w:space="0" w:color="auto"/>
          </w:divBdr>
        </w:div>
        <w:div w:id="1354110510">
          <w:marLeft w:val="480"/>
          <w:marRight w:val="0"/>
          <w:marTop w:val="0"/>
          <w:marBottom w:val="0"/>
          <w:divBdr>
            <w:top w:val="none" w:sz="0" w:space="0" w:color="auto"/>
            <w:left w:val="none" w:sz="0" w:space="0" w:color="auto"/>
            <w:bottom w:val="none" w:sz="0" w:space="0" w:color="auto"/>
            <w:right w:val="none" w:sz="0" w:space="0" w:color="auto"/>
          </w:divBdr>
        </w:div>
        <w:div w:id="1399935511">
          <w:marLeft w:val="480"/>
          <w:marRight w:val="0"/>
          <w:marTop w:val="0"/>
          <w:marBottom w:val="0"/>
          <w:divBdr>
            <w:top w:val="none" w:sz="0" w:space="0" w:color="auto"/>
            <w:left w:val="none" w:sz="0" w:space="0" w:color="auto"/>
            <w:bottom w:val="none" w:sz="0" w:space="0" w:color="auto"/>
            <w:right w:val="none" w:sz="0" w:space="0" w:color="auto"/>
          </w:divBdr>
        </w:div>
        <w:div w:id="1421901379">
          <w:marLeft w:val="480"/>
          <w:marRight w:val="0"/>
          <w:marTop w:val="0"/>
          <w:marBottom w:val="0"/>
          <w:divBdr>
            <w:top w:val="none" w:sz="0" w:space="0" w:color="auto"/>
            <w:left w:val="none" w:sz="0" w:space="0" w:color="auto"/>
            <w:bottom w:val="none" w:sz="0" w:space="0" w:color="auto"/>
            <w:right w:val="none" w:sz="0" w:space="0" w:color="auto"/>
          </w:divBdr>
        </w:div>
        <w:div w:id="1428035355">
          <w:marLeft w:val="480"/>
          <w:marRight w:val="0"/>
          <w:marTop w:val="0"/>
          <w:marBottom w:val="0"/>
          <w:divBdr>
            <w:top w:val="none" w:sz="0" w:space="0" w:color="auto"/>
            <w:left w:val="none" w:sz="0" w:space="0" w:color="auto"/>
            <w:bottom w:val="none" w:sz="0" w:space="0" w:color="auto"/>
            <w:right w:val="none" w:sz="0" w:space="0" w:color="auto"/>
          </w:divBdr>
        </w:div>
        <w:div w:id="1601909514">
          <w:marLeft w:val="480"/>
          <w:marRight w:val="0"/>
          <w:marTop w:val="0"/>
          <w:marBottom w:val="0"/>
          <w:divBdr>
            <w:top w:val="none" w:sz="0" w:space="0" w:color="auto"/>
            <w:left w:val="none" w:sz="0" w:space="0" w:color="auto"/>
            <w:bottom w:val="none" w:sz="0" w:space="0" w:color="auto"/>
            <w:right w:val="none" w:sz="0" w:space="0" w:color="auto"/>
          </w:divBdr>
        </w:div>
        <w:div w:id="1662999360">
          <w:marLeft w:val="480"/>
          <w:marRight w:val="0"/>
          <w:marTop w:val="0"/>
          <w:marBottom w:val="0"/>
          <w:divBdr>
            <w:top w:val="none" w:sz="0" w:space="0" w:color="auto"/>
            <w:left w:val="none" w:sz="0" w:space="0" w:color="auto"/>
            <w:bottom w:val="none" w:sz="0" w:space="0" w:color="auto"/>
            <w:right w:val="none" w:sz="0" w:space="0" w:color="auto"/>
          </w:divBdr>
        </w:div>
        <w:div w:id="1739668957">
          <w:marLeft w:val="480"/>
          <w:marRight w:val="0"/>
          <w:marTop w:val="0"/>
          <w:marBottom w:val="0"/>
          <w:divBdr>
            <w:top w:val="none" w:sz="0" w:space="0" w:color="auto"/>
            <w:left w:val="none" w:sz="0" w:space="0" w:color="auto"/>
            <w:bottom w:val="none" w:sz="0" w:space="0" w:color="auto"/>
            <w:right w:val="none" w:sz="0" w:space="0" w:color="auto"/>
          </w:divBdr>
        </w:div>
        <w:div w:id="1760297560">
          <w:marLeft w:val="480"/>
          <w:marRight w:val="0"/>
          <w:marTop w:val="0"/>
          <w:marBottom w:val="0"/>
          <w:divBdr>
            <w:top w:val="none" w:sz="0" w:space="0" w:color="auto"/>
            <w:left w:val="none" w:sz="0" w:space="0" w:color="auto"/>
            <w:bottom w:val="none" w:sz="0" w:space="0" w:color="auto"/>
            <w:right w:val="none" w:sz="0" w:space="0" w:color="auto"/>
          </w:divBdr>
        </w:div>
        <w:div w:id="1776904626">
          <w:marLeft w:val="480"/>
          <w:marRight w:val="0"/>
          <w:marTop w:val="0"/>
          <w:marBottom w:val="0"/>
          <w:divBdr>
            <w:top w:val="none" w:sz="0" w:space="0" w:color="auto"/>
            <w:left w:val="none" w:sz="0" w:space="0" w:color="auto"/>
            <w:bottom w:val="none" w:sz="0" w:space="0" w:color="auto"/>
            <w:right w:val="none" w:sz="0" w:space="0" w:color="auto"/>
          </w:divBdr>
        </w:div>
        <w:div w:id="1836144258">
          <w:marLeft w:val="480"/>
          <w:marRight w:val="0"/>
          <w:marTop w:val="0"/>
          <w:marBottom w:val="0"/>
          <w:divBdr>
            <w:top w:val="none" w:sz="0" w:space="0" w:color="auto"/>
            <w:left w:val="none" w:sz="0" w:space="0" w:color="auto"/>
            <w:bottom w:val="none" w:sz="0" w:space="0" w:color="auto"/>
            <w:right w:val="none" w:sz="0" w:space="0" w:color="auto"/>
          </w:divBdr>
        </w:div>
        <w:div w:id="1862742987">
          <w:marLeft w:val="480"/>
          <w:marRight w:val="0"/>
          <w:marTop w:val="0"/>
          <w:marBottom w:val="0"/>
          <w:divBdr>
            <w:top w:val="none" w:sz="0" w:space="0" w:color="auto"/>
            <w:left w:val="none" w:sz="0" w:space="0" w:color="auto"/>
            <w:bottom w:val="none" w:sz="0" w:space="0" w:color="auto"/>
            <w:right w:val="none" w:sz="0" w:space="0" w:color="auto"/>
          </w:divBdr>
        </w:div>
        <w:div w:id="1875192488">
          <w:marLeft w:val="480"/>
          <w:marRight w:val="0"/>
          <w:marTop w:val="0"/>
          <w:marBottom w:val="0"/>
          <w:divBdr>
            <w:top w:val="none" w:sz="0" w:space="0" w:color="auto"/>
            <w:left w:val="none" w:sz="0" w:space="0" w:color="auto"/>
            <w:bottom w:val="none" w:sz="0" w:space="0" w:color="auto"/>
            <w:right w:val="none" w:sz="0" w:space="0" w:color="auto"/>
          </w:divBdr>
        </w:div>
        <w:div w:id="1918829758">
          <w:marLeft w:val="480"/>
          <w:marRight w:val="0"/>
          <w:marTop w:val="0"/>
          <w:marBottom w:val="0"/>
          <w:divBdr>
            <w:top w:val="none" w:sz="0" w:space="0" w:color="auto"/>
            <w:left w:val="none" w:sz="0" w:space="0" w:color="auto"/>
            <w:bottom w:val="none" w:sz="0" w:space="0" w:color="auto"/>
            <w:right w:val="none" w:sz="0" w:space="0" w:color="auto"/>
          </w:divBdr>
        </w:div>
        <w:div w:id="1928540420">
          <w:marLeft w:val="480"/>
          <w:marRight w:val="0"/>
          <w:marTop w:val="0"/>
          <w:marBottom w:val="0"/>
          <w:divBdr>
            <w:top w:val="none" w:sz="0" w:space="0" w:color="auto"/>
            <w:left w:val="none" w:sz="0" w:space="0" w:color="auto"/>
            <w:bottom w:val="none" w:sz="0" w:space="0" w:color="auto"/>
            <w:right w:val="none" w:sz="0" w:space="0" w:color="auto"/>
          </w:divBdr>
        </w:div>
        <w:div w:id="2005426720">
          <w:marLeft w:val="480"/>
          <w:marRight w:val="0"/>
          <w:marTop w:val="0"/>
          <w:marBottom w:val="0"/>
          <w:divBdr>
            <w:top w:val="none" w:sz="0" w:space="0" w:color="auto"/>
            <w:left w:val="none" w:sz="0" w:space="0" w:color="auto"/>
            <w:bottom w:val="none" w:sz="0" w:space="0" w:color="auto"/>
            <w:right w:val="none" w:sz="0" w:space="0" w:color="auto"/>
          </w:divBdr>
        </w:div>
        <w:div w:id="2008752553">
          <w:marLeft w:val="480"/>
          <w:marRight w:val="0"/>
          <w:marTop w:val="0"/>
          <w:marBottom w:val="0"/>
          <w:divBdr>
            <w:top w:val="none" w:sz="0" w:space="0" w:color="auto"/>
            <w:left w:val="none" w:sz="0" w:space="0" w:color="auto"/>
            <w:bottom w:val="none" w:sz="0" w:space="0" w:color="auto"/>
            <w:right w:val="none" w:sz="0" w:space="0" w:color="auto"/>
          </w:divBdr>
        </w:div>
        <w:div w:id="2010209441">
          <w:marLeft w:val="480"/>
          <w:marRight w:val="0"/>
          <w:marTop w:val="0"/>
          <w:marBottom w:val="0"/>
          <w:divBdr>
            <w:top w:val="none" w:sz="0" w:space="0" w:color="auto"/>
            <w:left w:val="none" w:sz="0" w:space="0" w:color="auto"/>
            <w:bottom w:val="none" w:sz="0" w:space="0" w:color="auto"/>
            <w:right w:val="none" w:sz="0" w:space="0" w:color="auto"/>
          </w:divBdr>
        </w:div>
        <w:div w:id="2058042570">
          <w:marLeft w:val="480"/>
          <w:marRight w:val="0"/>
          <w:marTop w:val="0"/>
          <w:marBottom w:val="0"/>
          <w:divBdr>
            <w:top w:val="none" w:sz="0" w:space="0" w:color="auto"/>
            <w:left w:val="none" w:sz="0" w:space="0" w:color="auto"/>
            <w:bottom w:val="none" w:sz="0" w:space="0" w:color="auto"/>
            <w:right w:val="none" w:sz="0" w:space="0" w:color="auto"/>
          </w:divBdr>
        </w:div>
        <w:div w:id="2077629930">
          <w:marLeft w:val="480"/>
          <w:marRight w:val="0"/>
          <w:marTop w:val="0"/>
          <w:marBottom w:val="0"/>
          <w:divBdr>
            <w:top w:val="none" w:sz="0" w:space="0" w:color="auto"/>
            <w:left w:val="none" w:sz="0" w:space="0" w:color="auto"/>
            <w:bottom w:val="none" w:sz="0" w:space="0" w:color="auto"/>
            <w:right w:val="none" w:sz="0" w:space="0" w:color="auto"/>
          </w:divBdr>
        </w:div>
        <w:div w:id="2103987401">
          <w:marLeft w:val="480"/>
          <w:marRight w:val="0"/>
          <w:marTop w:val="0"/>
          <w:marBottom w:val="0"/>
          <w:divBdr>
            <w:top w:val="none" w:sz="0" w:space="0" w:color="auto"/>
            <w:left w:val="none" w:sz="0" w:space="0" w:color="auto"/>
            <w:bottom w:val="none" w:sz="0" w:space="0" w:color="auto"/>
            <w:right w:val="none" w:sz="0" w:space="0" w:color="auto"/>
          </w:divBdr>
        </w:div>
        <w:div w:id="2111462618">
          <w:marLeft w:val="480"/>
          <w:marRight w:val="0"/>
          <w:marTop w:val="0"/>
          <w:marBottom w:val="0"/>
          <w:divBdr>
            <w:top w:val="none" w:sz="0" w:space="0" w:color="auto"/>
            <w:left w:val="none" w:sz="0" w:space="0" w:color="auto"/>
            <w:bottom w:val="none" w:sz="0" w:space="0" w:color="auto"/>
            <w:right w:val="none" w:sz="0" w:space="0" w:color="auto"/>
          </w:divBdr>
        </w:div>
        <w:div w:id="2113814132">
          <w:marLeft w:val="480"/>
          <w:marRight w:val="0"/>
          <w:marTop w:val="0"/>
          <w:marBottom w:val="0"/>
          <w:divBdr>
            <w:top w:val="none" w:sz="0" w:space="0" w:color="auto"/>
            <w:left w:val="none" w:sz="0" w:space="0" w:color="auto"/>
            <w:bottom w:val="none" w:sz="0" w:space="0" w:color="auto"/>
            <w:right w:val="none" w:sz="0" w:space="0" w:color="auto"/>
          </w:divBdr>
        </w:div>
      </w:divsChild>
    </w:div>
    <w:div w:id="156532374">
      <w:bodyDiv w:val="1"/>
      <w:marLeft w:val="0"/>
      <w:marRight w:val="0"/>
      <w:marTop w:val="0"/>
      <w:marBottom w:val="0"/>
      <w:divBdr>
        <w:top w:val="none" w:sz="0" w:space="0" w:color="auto"/>
        <w:left w:val="none" w:sz="0" w:space="0" w:color="auto"/>
        <w:bottom w:val="none" w:sz="0" w:space="0" w:color="auto"/>
        <w:right w:val="none" w:sz="0" w:space="0" w:color="auto"/>
      </w:divBdr>
    </w:div>
    <w:div w:id="157233145">
      <w:bodyDiv w:val="1"/>
      <w:marLeft w:val="0"/>
      <w:marRight w:val="0"/>
      <w:marTop w:val="0"/>
      <w:marBottom w:val="0"/>
      <w:divBdr>
        <w:top w:val="none" w:sz="0" w:space="0" w:color="auto"/>
        <w:left w:val="none" w:sz="0" w:space="0" w:color="auto"/>
        <w:bottom w:val="none" w:sz="0" w:space="0" w:color="auto"/>
        <w:right w:val="none" w:sz="0" w:space="0" w:color="auto"/>
      </w:divBdr>
    </w:div>
    <w:div w:id="157425421">
      <w:bodyDiv w:val="1"/>
      <w:marLeft w:val="0"/>
      <w:marRight w:val="0"/>
      <w:marTop w:val="0"/>
      <w:marBottom w:val="0"/>
      <w:divBdr>
        <w:top w:val="none" w:sz="0" w:space="0" w:color="auto"/>
        <w:left w:val="none" w:sz="0" w:space="0" w:color="auto"/>
        <w:bottom w:val="none" w:sz="0" w:space="0" w:color="auto"/>
        <w:right w:val="none" w:sz="0" w:space="0" w:color="auto"/>
      </w:divBdr>
    </w:div>
    <w:div w:id="162823215">
      <w:bodyDiv w:val="1"/>
      <w:marLeft w:val="0"/>
      <w:marRight w:val="0"/>
      <w:marTop w:val="0"/>
      <w:marBottom w:val="0"/>
      <w:divBdr>
        <w:top w:val="none" w:sz="0" w:space="0" w:color="auto"/>
        <w:left w:val="none" w:sz="0" w:space="0" w:color="auto"/>
        <w:bottom w:val="none" w:sz="0" w:space="0" w:color="auto"/>
        <w:right w:val="none" w:sz="0" w:space="0" w:color="auto"/>
      </w:divBdr>
    </w:div>
    <w:div w:id="164246811">
      <w:bodyDiv w:val="1"/>
      <w:marLeft w:val="0"/>
      <w:marRight w:val="0"/>
      <w:marTop w:val="0"/>
      <w:marBottom w:val="0"/>
      <w:divBdr>
        <w:top w:val="none" w:sz="0" w:space="0" w:color="auto"/>
        <w:left w:val="none" w:sz="0" w:space="0" w:color="auto"/>
        <w:bottom w:val="none" w:sz="0" w:space="0" w:color="auto"/>
        <w:right w:val="none" w:sz="0" w:space="0" w:color="auto"/>
      </w:divBdr>
    </w:div>
    <w:div w:id="164437007">
      <w:bodyDiv w:val="1"/>
      <w:marLeft w:val="0"/>
      <w:marRight w:val="0"/>
      <w:marTop w:val="0"/>
      <w:marBottom w:val="0"/>
      <w:divBdr>
        <w:top w:val="none" w:sz="0" w:space="0" w:color="auto"/>
        <w:left w:val="none" w:sz="0" w:space="0" w:color="auto"/>
        <w:bottom w:val="none" w:sz="0" w:space="0" w:color="auto"/>
        <w:right w:val="none" w:sz="0" w:space="0" w:color="auto"/>
      </w:divBdr>
    </w:div>
    <w:div w:id="164976173">
      <w:bodyDiv w:val="1"/>
      <w:marLeft w:val="0"/>
      <w:marRight w:val="0"/>
      <w:marTop w:val="0"/>
      <w:marBottom w:val="0"/>
      <w:divBdr>
        <w:top w:val="none" w:sz="0" w:space="0" w:color="auto"/>
        <w:left w:val="none" w:sz="0" w:space="0" w:color="auto"/>
        <w:bottom w:val="none" w:sz="0" w:space="0" w:color="auto"/>
        <w:right w:val="none" w:sz="0" w:space="0" w:color="auto"/>
      </w:divBdr>
    </w:div>
    <w:div w:id="164978559">
      <w:bodyDiv w:val="1"/>
      <w:marLeft w:val="0"/>
      <w:marRight w:val="0"/>
      <w:marTop w:val="0"/>
      <w:marBottom w:val="0"/>
      <w:divBdr>
        <w:top w:val="none" w:sz="0" w:space="0" w:color="auto"/>
        <w:left w:val="none" w:sz="0" w:space="0" w:color="auto"/>
        <w:bottom w:val="none" w:sz="0" w:space="0" w:color="auto"/>
        <w:right w:val="none" w:sz="0" w:space="0" w:color="auto"/>
      </w:divBdr>
    </w:div>
    <w:div w:id="167058210">
      <w:bodyDiv w:val="1"/>
      <w:marLeft w:val="0"/>
      <w:marRight w:val="0"/>
      <w:marTop w:val="0"/>
      <w:marBottom w:val="0"/>
      <w:divBdr>
        <w:top w:val="none" w:sz="0" w:space="0" w:color="auto"/>
        <w:left w:val="none" w:sz="0" w:space="0" w:color="auto"/>
        <w:bottom w:val="none" w:sz="0" w:space="0" w:color="auto"/>
        <w:right w:val="none" w:sz="0" w:space="0" w:color="auto"/>
      </w:divBdr>
    </w:div>
    <w:div w:id="167598868">
      <w:bodyDiv w:val="1"/>
      <w:marLeft w:val="0"/>
      <w:marRight w:val="0"/>
      <w:marTop w:val="0"/>
      <w:marBottom w:val="0"/>
      <w:divBdr>
        <w:top w:val="none" w:sz="0" w:space="0" w:color="auto"/>
        <w:left w:val="none" w:sz="0" w:space="0" w:color="auto"/>
        <w:bottom w:val="none" w:sz="0" w:space="0" w:color="auto"/>
        <w:right w:val="none" w:sz="0" w:space="0" w:color="auto"/>
      </w:divBdr>
    </w:div>
    <w:div w:id="168372416">
      <w:bodyDiv w:val="1"/>
      <w:marLeft w:val="0"/>
      <w:marRight w:val="0"/>
      <w:marTop w:val="0"/>
      <w:marBottom w:val="0"/>
      <w:divBdr>
        <w:top w:val="none" w:sz="0" w:space="0" w:color="auto"/>
        <w:left w:val="none" w:sz="0" w:space="0" w:color="auto"/>
        <w:bottom w:val="none" w:sz="0" w:space="0" w:color="auto"/>
        <w:right w:val="none" w:sz="0" w:space="0" w:color="auto"/>
      </w:divBdr>
    </w:div>
    <w:div w:id="168839613">
      <w:bodyDiv w:val="1"/>
      <w:marLeft w:val="0"/>
      <w:marRight w:val="0"/>
      <w:marTop w:val="0"/>
      <w:marBottom w:val="0"/>
      <w:divBdr>
        <w:top w:val="none" w:sz="0" w:space="0" w:color="auto"/>
        <w:left w:val="none" w:sz="0" w:space="0" w:color="auto"/>
        <w:bottom w:val="none" w:sz="0" w:space="0" w:color="auto"/>
        <w:right w:val="none" w:sz="0" w:space="0" w:color="auto"/>
      </w:divBdr>
    </w:div>
    <w:div w:id="170415355">
      <w:bodyDiv w:val="1"/>
      <w:marLeft w:val="0"/>
      <w:marRight w:val="0"/>
      <w:marTop w:val="0"/>
      <w:marBottom w:val="0"/>
      <w:divBdr>
        <w:top w:val="none" w:sz="0" w:space="0" w:color="auto"/>
        <w:left w:val="none" w:sz="0" w:space="0" w:color="auto"/>
        <w:bottom w:val="none" w:sz="0" w:space="0" w:color="auto"/>
        <w:right w:val="none" w:sz="0" w:space="0" w:color="auto"/>
      </w:divBdr>
    </w:div>
    <w:div w:id="171997722">
      <w:bodyDiv w:val="1"/>
      <w:marLeft w:val="0"/>
      <w:marRight w:val="0"/>
      <w:marTop w:val="0"/>
      <w:marBottom w:val="0"/>
      <w:divBdr>
        <w:top w:val="none" w:sz="0" w:space="0" w:color="auto"/>
        <w:left w:val="none" w:sz="0" w:space="0" w:color="auto"/>
        <w:bottom w:val="none" w:sz="0" w:space="0" w:color="auto"/>
        <w:right w:val="none" w:sz="0" w:space="0" w:color="auto"/>
      </w:divBdr>
    </w:div>
    <w:div w:id="175000452">
      <w:bodyDiv w:val="1"/>
      <w:marLeft w:val="0"/>
      <w:marRight w:val="0"/>
      <w:marTop w:val="0"/>
      <w:marBottom w:val="0"/>
      <w:divBdr>
        <w:top w:val="none" w:sz="0" w:space="0" w:color="auto"/>
        <w:left w:val="none" w:sz="0" w:space="0" w:color="auto"/>
        <w:bottom w:val="none" w:sz="0" w:space="0" w:color="auto"/>
        <w:right w:val="none" w:sz="0" w:space="0" w:color="auto"/>
      </w:divBdr>
    </w:div>
    <w:div w:id="175388856">
      <w:bodyDiv w:val="1"/>
      <w:marLeft w:val="0"/>
      <w:marRight w:val="0"/>
      <w:marTop w:val="0"/>
      <w:marBottom w:val="0"/>
      <w:divBdr>
        <w:top w:val="none" w:sz="0" w:space="0" w:color="auto"/>
        <w:left w:val="none" w:sz="0" w:space="0" w:color="auto"/>
        <w:bottom w:val="none" w:sz="0" w:space="0" w:color="auto"/>
        <w:right w:val="none" w:sz="0" w:space="0" w:color="auto"/>
      </w:divBdr>
    </w:div>
    <w:div w:id="177543444">
      <w:bodyDiv w:val="1"/>
      <w:marLeft w:val="0"/>
      <w:marRight w:val="0"/>
      <w:marTop w:val="0"/>
      <w:marBottom w:val="0"/>
      <w:divBdr>
        <w:top w:val="none" w:sz="0" w:space="0" w:color="auto"/>
        <w:left w:val="none" w:sz="0" w:space="0" w:color="auto"/>
        <w:bottom w:val="none" w:sz="0" w:space="0" w:color="auto"/>
        <w:right w:val="none" w:sz="0" w:space="0" w:color="auto"/>
      </w:divBdr>
    </w:div>
    <w:div w:id="178928868">
      <w:bodyDiv w:val="1"/>
      <w:marLeft w:val="0"/>
      <w:marRight w:val="0"/>
      <w:marTop w:val="0"/>
      <w:marBottom w:val="0"/>
      <w:divBdr>
        <w:top w:val="none" w:sz="0" w:space="0" w:color="auto"/>
        <w:left w:val="none" w:sz="0" w:space="0" w:color="auto"/>
        <w:bottom w:val="none" w:sz="0" w:space="0" w:color="auto"/>
        <w:right w:val="none" w:sz="0" w:space="0" w:color="auto"/>
      </w:divBdr>
    </w:div>
    <w:div w:id="179129620">
      <w:bodyDiv w:val="1"/>
      <w:marLeft w:val="0"/>
      <w:marRight w:val="0"/>
      <w:marTop w:val="0"/>
      <w:marBottom w:val="0"/>
      <w:divBdr>
        <w:top w:val="none" w:sz="0" w:space="0" w:color="auto"/>
        <w:left w:val="none" w:sz="0" w:space="0" w:color="auto"/>
        <w:bottom w:val="none" w:sz="0" w:space="0" w:color="auto"/>
        <w:right w:val="none" w:sz="0" w:space="0" w:color="auto"/>
      </w:divBdr>
    </w:div>
    <w:div w:id="180749701">
      <w:bodyDiv w:val="1"/>
      <w:marLeft w:val="0"/>
      <w:marRight w:val="0"/>
      <w:marTop w:val="0"/>
      <w:marBottom w:val="0"/>
      <w:divBdr>
        <w:top w:val="none" w:sz="0" w:space="0" w:color="auto"/>
        <w:left w:val="none" w:sz="0" w:space="0" w:color="auto"/>
        <w:bottom w:val="none" w:sz="0" w:space="0" w:color="auto"/>
        <w:right w:val="none" w:sz="0" w:space="0" w:color="auto"/>
      </w:divBdr>
    </w:div>
    <w:div w:id="181823176">
      <w:bodyDiv w:val="1"/>
      <w:marLeft w:val="0"/>
      <w:marRight w:val="0"/>
      <w:marTop w:val="0"/>
      <w:marBottom w:val="0"/>
      <w:divBdr>
        <w:top w:val="none" w:sz="0" w:space="0" w:color="auto"/>
        <w:left w:val="none" w:sz="0" w:space="0" w:color="auto"/>
        <w:bottom w:val="none" w:sz="0" w:space="0" w:color="auto"/>
        <w:right w:val="none" w:sz="0" w:space="0" w:color="auto"/>
      </w:divBdr>
    </w:div>
    <w:div w:id="182087700">
      <w:bodyDiv w:val="1"/>
      <w:marLeft w:val="0"/>
      <w:marRight w:val="0"/>
      <w:marTop w:val="0"/>
      <w:marBottom w:val="0"/>
      <w:divBdr>
        <w:top w:val="none" w:sz="0" w:space="0" w:color="auto"/>
        <w:left w:val="none" w:sz="0" w:space="0" w:color="auto"/>
        <w:bottom w:val="none" w:sz="0" w:space="0" w:color="auto"/>
        <w:right w:val="none" w:sz="0" w:space="0" w:color="auto"/>
      </w:divBdr>
    </w:div>
    <w:div w:id="182860264">
      <w:bodyDiv w:val="1"/>
      <w:marLeft w:val="0"/>
      <w:marRight w:val="0"/>
      <w:marTop w:val="0"/>
      <w:marBottom w:val="0"/>
      <w:divBdr>
        <w:top w:val="none" w:sz="0" w:space="0" w:color="auto"/>
        <w:left w:val="none" w:sz="0" w:space="0" w:color="auto"/>
        <w:bottom w:val="none" w:sz="0" w:space="0" w:color="auto"/>
        <w:right w:val="none" w:sz="0" w:space="0" w:color="auto"/>
      </w:divBdr>
    </w:div>
    <w:div w:id="183325679">
      <w:bodyDiv w:val="1"/>
      <w:marLeft w:val="0"/>
      <w:marRight w:val="0"/>
      <w:marTop w:val="0"/>
      <w:marBottom w:val="0"/>
      <w:divBdr>
        <w:top w:val="none" w:sz="0" w:space="0" w:color="auto"/>
        <w:left w:val="none" w:sz="0" w:space="0" w:color="auto"/>
        <w:bottom w:val="none" w:sz="0" w:space="0" w:color="auto"/>
        <w:right w:val="none" w:sz="0" w:space="0" w:color="auto"/>
      </w:divBdr>
    </w:div>
    <w:div w:id="183330225">
      <w:bodyDiv w:val="1"/>
      <w:marLeft w:val="0"/>
      <w:marRight w:val="0"/>
      <w:marTop w:val="0"/>
      <w:marBottom w:val="0"/>
      <w:divBdr>
        <w:top w:val="none" w:sz="0" w:space="0" w:color="auto"/>
        <w:left w:val="none" w:sz="0" w:space="0" w:color="auto"/>
        <w:bottom w:val="none" w:sz="0" w:space="0" w:color="auto"/>
        <w:right w:val="none" w:sz="0" w:space="0" w:color="auto"/>
      </w:divBdr>
    </w:div>
    <w:div w:id="183860774">
      <w:bodyDiv w:val="1"/>
      <w:marLeft w:val="0"/>
      <w:marRight w:val="0"/>
      <w:marTop w:val="0"/>
      <w:marBottom w:val="0"/>
      <w:divBdr>
        <w:top w:val="none" w:sz="0" w:space="0" w:color="auto"/>
        <w:left w:val="none" w:sz="0" w:space="0" w:color="auto"/>
        <w:bottom w:val="none" w:sz="0" w:space="0" w:color="auto"/>
        <w:right w:val="none" w:sz="0" w:space="0" w:color="auto"/>
      </w:divBdr>
    </w:div>
    <w:div w:id="184097605">
      <w:bodyDiv w:val="1"/>
      <w:marLeft w:val="0"/>
      <w:marRight w:val="0"/>
      <w:marTop w:val="0"/>
      <w:marBottom w:val="0"/>
      <w:divBdr>
        <w:top w:val="none" w:sz="0" w:space="0" w:color="auto"/>
        <w:left w:val="none" w:sz="0" w:space="0" w:color="auto"/>
        <w:bottom w:val="none" w:sz="0" w:space="0" w:color="auto"/>
        <w:right w:val="none" w:sz="0" w:space="0" w:color="auto"/>
      </w:divBdr>
    </w:div>
    <w:div w:id="185749953">
      <w:bodyDiv w:val="1"/>
      <w:marLeft w:val="0"/>
      <w:marRight w:val="0"/>
      <w:marTop w:val="0"/>
      <w:marBottom w:val="0"/>
      <w:divBdr>
        <w:top w:val="none" w:sz="0" w:space="0" w:color="auto"/>
        <w:left w:val="none" w:sz="0" w:space="0" w:color="auto"/>
        <w:bottom w:val="none" w:sz="0" w:space="0" w:color="auto"/>
        <w:right w:val="none" w:sz="0" w:space="0" w:color="auto"/>
      </w:divBdr>
    </w:div>
    <w:div w:id="185867853">
      <w:bodyDiv w:val="1"/>
      <w:marLeft w:val="0"/>
      <w:marRight w:val="0"/>
      <w:marTop w:val="0"/>
      <w:marBottom w:val="0"/>
      <w:divBdr>
        <w:top w:val="none" w:sz="0" w:space="0" w:color="auto"/>
        <w:left w:val="none" w:sz="0" w:space="0" w:color="auto"/>
        <w:bottom w:val="none" w:sz="0" w:space="0" w:color="auto"/>
        <w:right w:val="none" w:sz="0" w:space="0" w:color="auto"/>
      </w:divBdr>
    </w:div>
    <w:div w:id="186607713">
      <w:bodyDiv w:val="1"/>
      <w:marLeft w:val="0"/>
      <w:marRight w:val="0"/>
      <w:marTop w:val="0"/>
      <w:marBottom w:val="0"/>
      <w:divBdr>
        <w:top w:val="none" w:sz="0" w:space="0" w:color="auto"/>
        <w:left w:val="none" w:sz="0" w:space="0" w:color="auto"/>
        <w:bottom w:val="none" w:sz="0" w:space="0" w:color="auto"/>
        <w:right w:val="none" w:sz="0" w:space="0" w:color="auto"/>
      </w:divBdr>
    </w:div>
    <w:div w:id="187452291">
      <w:bodyDiv w:val="1"/>
      <w:marLeft w:val="0"/>
      <w:marRight w:val="0"/>
      <w:marTop w:val="0"/>
      <w:marBottom w:val="0"/>
      <w:divBdr>
        <w:top w:val="none" w:sz="0" w:space="0" w:color="auto"/>
        <w:left w:val="none" w:sz="0" w:space="0" w:color="auto"/>
        <w:bottom w:val="none" w:sz="0" w:space="0" w:color="auto"/>
        <w:right w:val="none" w:sz="0" w:space="0" w:color="auto"/>
      </w:divBdr>
    </w:div>
    <w:div w:id="187641460">
      <w:bodyDiv w:val="1"/>
      <w:marLeft w:val="0"/>
      <w:marRight w:val="0"/>
      <w:marTop w:val="0"/>
      <w:marBottom w:val="0"/>
      <w:divBdr>
        <w:top w:val="none" w:sz="0" w:space="0" w:color="auto"/>
        <w:left w:val="none" w:sz="0" w:space="0" w:color="auto"/>
        <w:bottom w:val="none" w:sz="0" w:space="0" w:color="auto"/>
        <w:right w:val="none" w:sz="0" w:space="0" w:color="auto"/>
      </w:divBdr>
    </w:div>
    <w:div w:id="187649229">
      <w:bodyDiv w:val="1"/>
      <w:marLeft w:val="0"/>
      <w:marRight w:val="0"/>
      <w:marTop w:val="0"/>
      <w:marBottom w:val="0"/>
      <w:divBdr>
        <w:top w:val="none" w:sz="0" w:space="0" w:color="auto"/>
        <w:left w:val="none" w:sz="0" w:space="0" w:color="auto"/>
        <w:bottom w:val="none" w:sz="0" w:space="0" w:color="auto"/>
        <w:right w:val="none" w:sz="0" w:space="0" w:color="auto"/>
      </w:divBdr>
    </w:div>
    <w:div w:id="187957329">
      <w:bodyDiv w:val="1"/>
      <w:marLeft w:val="0"/>
      <w:marRight w:val="0"/>
      <w:marTop w:val="0"/>
      <w:marBottom w:val="0"/>
      <w:divBdr>
        <w:top w:val="none" w:sz="0" w:space="0" w:color="auto"/>
        <w:left w:val="none" w:sz="0" w:space="0" w:color="auto"/>
        <w:bottom w:val="none" w:sz="0" w:space="0" w:color="auto"/>
        <w:right w:val="none" w:sz="0" w:space="0" w:color="auto"/>
      </w:divBdr>
    </w:div>
    <w:div w:id="188031668">
      <w:bodyDiv w:val="1"/>
      <w:marLeft w:val="0"/>
      <w:marRight w:val="0"/>
      <w:marTop w:val="0"/>
      <w:marBottom w:val="0"/>
      <w:divBdr>
        <w:top w:val="none" w:sz="0" w:space="0" w:color="auto"/>
        <w:left w:val="none" w:sz="0" w:space="0" w:color="auto"/>
        <w:bottom w:val="none" w:sz="0" w:space="0" w:color="auto"/>
        <w:right w:val="none" w:sz="0" w:space="0" w:color="auto"/>
      </w:divBdr>
    </w:div>
    <w:div w:id="188841201">
      <w:bodyDiv w:val="1"/>
      <w:marLeft w:val="0"/>
      <w:marRight w:val="0"/>
      <w:marTop w:val="0"/>
      <w:marBottom w:val="0"/>
      <w:divBdr>
        <w:top w:val="none" w:sz="0" w:space="0" w:color="auto"/>
        <w:left w:val="none" w:sz="0" w:space="0" w:color="auto"/>
        <w:bottom w:val="none" w:sz="0" w:space="0" w:color="auto"/>
        <w:right w:val="none" w:sz="0" w:space="0" w:color="auto"/>
      </w:divBdr>
    </w:div>
    <w:div w:id="189608477">
      <w:bodyDiv w:val="1"/>
      <w:marLeft w:val="0"/>
      <w:marRight w:val="0"/>
      <w:marTop w:val="0"/>
      <w:marBottom w:val="0"/>
      <w:divBdr>
        <w:top w:val="none" w:sz="0" w:space="0" w:color="auto"/>
        <w:left w:val="none" w:sz="0" w:space="0" w:color="auto"/>
        <w:bottom w:val="none" w:sz="0" w:space="0" w:color="auto"/>
        <w:right w:val="none" w:sz="0" w:space="0" w:color="auto"/>
      </w:divBdr>
    </w:div>
    <w:div w:id="191039430">
      <w:bodyDiv w:val="1"/>
      <w:marLeft w:val="0"/>
      <w:marRight w:val="0"/>
      <w:marTop w:val="0"/>
      <w:marBottom w:val="0"/>
      <w:divBdr>
        <w:top w:val="none" w:sz="0" w:space="0" w:color="auto"/>
        <w:left w:val="none" w:sz="0" w:space="0" w:color="auto"/>
        <w:bottom w:val="none" w:sz="0" w:space="0" w:color="auto"/>
        <w:right w:val="none" w:sz="0" w:space="0" w:color="auto"/>
      </w:divBdr>
    </w:div>
    <w:div w:id="191572871">
      <w:bodyDiv w:val="1"/>
      <w:marLeft w:val="0"/>
      <w:marRight w:val="0"/>
      <w:marTop w:val="0"/>
      <w:marBottom w:val="0"/>
      <w:divBdr>
        <w:top w:val="none" w:sz="0" w:space="0" w:color="auto"/>
        <w:left w:val="none" w:sz="0" w:space="0" w:color="auto"/>
        <w:bottom w:val="none" w:sz="0" w:space="0" w:color="auto"/>
        <w:right w:val="none" w:sz="0" w:space="0" w:color="auto"/>
      </w:divBdr>
    </w:div>
    <w:div w:id="191694146">
      <w:bodyDiv w:val="1"/>
      <w:marLeft w:val="0"/>
      <w:marRight w:val="0"/>
      <w:marTop w:val="0"/>
      <w:marBottom w:val="0"/>
      <w:divBdr>
        <w:top w:val="none" w:sz="0" w:space="0" w:color="auto"/>
        <w:left w:val="none" w:sz="0" w:space="0" w:color="auto"/>
        <w:bottom w:val="none" w:sz="0" w:space="0" w:color="auto"/>
        <w:right w:val="none" w:sz="0" w:space="0" w:color="auto"/>
      </w:divBdr>
    </w:div>
    <w:div w:id="193494895">
      <w:bodyDiv w:val="1"/>
      <w:marLeft w:val="0"/>
      <w:marRight w:val="0"/>
      <w:marTop w:val="0"/>
      <w:marBottom w:val="0"/>
      <w:divBdr>
        <w:top w:val="none" w:sz="0" w:space="0" w:color="auto"/>
        <w:left w:val="none" w:sz="0" w:space="0" w:color="auto"/>
        <w:bottom w:val="none" w:sz="0" w:space="0" w:color="auto"/>
        <w:right w:val="none" w:sz="0" w:space="0" w:color="auto"/>
      </w:divBdr>
    </w:div>
    <w:div w:id="194082683">
      <w:bodyDiv w:val="1"/>
      <w:marLeft w:val="0"/>
      <w:marRight w:val="0"/>
      <w:marTop w:val="0"/>
      <w:marBottom w:val="0"/>
      <w:divBdr>
        <w:top w:val="none" w:sz="0" w:space="0" w:color="auto"/>
        <w:left w:val="none" w:sz="0" w:space="0" w:color="auto"/>
        <w:bottom w:val="none" w:sz="0" w:space="0" w:color="auto"/>
        <w:right w:val="none" w:sz="0" w:space="0" w:color="auto"/>
      </w:divBdr>
    </w:div>
    <w:div w:id="195506679">
      <w:bodyDiv w:val="1"/>
      <w:marLeft w:val="0"/>
      <w:marRight w:val="0"/>
      <w:marTop w:val="0"/>
      <w:marBottom w:val="0"/>
      <w:divBdr>
        <w:top w:val="none" w:sz="0" w:space="0" w:color="auto"/>
        <w:left w:val="none" w:sz="0" w:space="0" w:color="auto"/>
        <w:bottom w:val="none" w:sz="0" w:space="0" w:color="auto"/>
        <w:right w:val="none" w:sz="0" w:space="0" w:color="auto"/>
      </w:divBdr>
    </w:div>
    <w:div w:id="197394845">
      <w:bodyDiv w:val="1"/>
      <w:marLeft w:val="0"/>
      <w:marRight w:val="0"/>
      <w:marTop w:val="0"/>
      <w:marBottom w:val="0"/>
      <w:divBdr>
        <w:top w:val="none" w:sz="0" w:space="0" w:color="auto"/>
        <w:left w:val="none" w:sz="0" w:space="0" w:color="auto"/>
        <w:bottom w:val="none" w:sz="0" w:space="0" w:color="auto"/>
        <w:right w:val="none" w:sz="0" w:space="0" w:color="auto"/>
      </w:divBdr>
    </w:div>
    <w:div w:id="197860259">
      <w:bodyDiv w:val="1"/>
      <w:marLeft w:val="0"/>
      <w:marRight w:val="0"/>
      <w:marTop w:val="0"/>
      <w:marBottom w:val="0"/>
      <w:divBdr>
        <w:top w:val="none" w:sz="0" w:space="0" w:color="auto"/>
        <w:left w:val="none" w:sz="0" w:space="0" w:color="auto"/>
        <w:bottom w:val="none" w:sz="0" w:space="0" w:color="auto"/>
        <w:right w:val="none" w:sz="0" w:space="0" w:color="auto"/>
      </w:divBdr>
    </w:div>
    <w:div w:id="198973419">
      <w:bodyDiv w:val="1"/>
      <w:marLeft w:val="0"/>
      <w:marRight w:val="0"/>
      <w:marTop w:val="0"/>
      <w:marBottom w:val="0"/>
      <w:divBdr>
        <w:top w:val="none" w:sz="0" w:space="0" w:color="auto"/>
        <w:left w:val="none" w:sz="0" w:space="0" w:color="auto"/>
        <w:bottom w:val="none" w:sz="0" w:space="0" w:color="auto"/>
        <w:right w:val="none" w:sz="0" w:space="0" w:color="auto"/>
      </w:divBdr>
    </w:div>
    <w:div w:id="198981473">
      <w:bodyDiv w:val="1"/>
      <w:marLeft w:val="0"/>
      <w:marRight w:val="0"/>
      <w:marTop w:val="0"/>
      <w:marBottom w:val="0"/>
      <w:divBdr>
        <w:top w:val="none" w:sz="0" w:space="0" w:color="auto"/>
        <w:left w:val="none" w:sz="0" w:space="0" w:color="auto"/>
        <w:bottom w:val="none" w:sz="0" w:space="0" w:color="auto"/>
        <w:right w:val="none" w:sz="0" w:space="0" w:color="auto"/>
      </w:divBdr>
      <w:divsChild>
        <w:div w:id="30158170">
          <w:marLeft w:val="640"/>
          <w:marRight w:val="0"/>
          <w:marTop w:val="0"/>
          <w:marBottom w:val="0"/>
          <w:divBdr>
            <w:top w:val="none" w:sz="0" w:space="0" w:color="auto"/>
            <w:left w:val="none" w:sz="0" w:space="0" w:color="auto"/>
            <w:bottom w:val="none" w:sz="0" w:space="0" w:color="auto"/>
            <w:right w:val="none" w:sz="0" w:space="0" w:color="auto"/>
          </w:divBdr>
        </w:div>
        <w:div w:id="37897529">
          <w:marLeft w:val="640"/>
          <w:marRight w:val="0"/>
          <w:marTop w:val="0"/>
          <w:marBottom w:val="0"/>
          <w:divBdr>
            <w:top w:val="none" w:sz="0" w:space="0" w:color="auto"/>
            <w:left w:val="none" w:sz="0" w:space="0" w:color="auto"/>
            <w:bottom w:val="none" w:sz="0" w:space="0" w:color="auto"/>
            <w:right w:val="none" w:sz="0" w:space="0" w:color="auto"/>
          </w:divBdr>
        </w:div>
        <w:div w:id="40634401">
          <w:marLeft w:val="640"/>
          <w:marRight w:val="0"/>
          <w:marTop w:val="0"/>
          <w:marBottom w:val="0"/>
          <w:divBdr>
            <w:top w:val="none" w:sz="0" w:space="0" w:color="auto"/>
            <w:left w:val="none" w:sz="0" w:space="0" w:color="auto"/>
            <w:bottom w:val="none" w:sz="0" w:space="0" w:color="auto"/>
            <w:right w:val="none" w:sz="0" w:space="0" w:color="auto"/>
          </w:divBdr>
        </w:div>
        <w:div w:id="161821489">
          <w:marLeft w:val="640"/>
          <w:marRight w:val="0"/>
          <w:marTop w:val="0"/>
          <w:marBottom w:val="0"/>
          <w:divBdr>
            <w:top w:val="none" w:sz="0" w:space="0" w:color="auto"/>
            <w:left w:val="none" w:sz="0" w:space="0" w:color="auto"/>
            <w:bottom w:val="none" w:sz="0" w:space="0" w:color="auto"/>
            <w:right w:val="none" w:sz="0" w:space="0" w:color="auto"/>
          </w:divBdr>
        </w:div>
        <w:div w:id="192308197">
          <w:marLeft w:val="640"/>
          <w:marRight w:val="0"/>
          <w:marTop w:val="0"/>
          <w:marBottom w:val="0"/>
          <w:divBdr>
            <w:top w:val="none" w:sz="0" w:space="0" w:color="auto"/>
            <w:left w:val="none" w:sz="0" w:space="0" w:color="auto"/>
            <w:bottom w:val="none" w:sz="0" w:space="0" w:color="auto"/>
            <w:right w:val="none" w:sz="0" w:space="0" w:color="auto"/>
          </w:divBdr>
        </w:div>
        <w:div w:id="193538987">
          <w:marLeft w:val="640"/>
          <w:marRight w:val="0"/>
          <w:marTop w:val="0"/>
          <w:marBottom w:val="0"/>
          <w:divBdr>
            <w:top w:val="none" w:sz="0" w:space="0" w:color="auto"/>
            <w:left w:val="none" w:sz="0" w:space="0" w:color="auto"/>
            <w:bottom w:val="none" w:sz="0" w:space="0" w:color="auto"/>
            <w:right w:val="none" w:sz="0" w:space="0" w:color="auto"/>
          </w:divBdr>
        </w:div>
        <w:div w:id="295065012">
          <w:marLeft w:val="640"/>
          <w:marRight w:val="0"/>
          <w:marTop w:val="0"/>
          <w:marBottom w:val="0"/>
          <w:divBdr>
            <w:top w:val="none" w:sz="0" w:space="0" w:color="auto"/>
            <w:left w:val="none" w:sz="0" w:space="0" w:color="auto"/>
            <w:bottom w:val="none" w:sz="0" w:space="0" w:color="auto"/>
            <w:right w:val="none" w:sz="0" w:space="0" w:color="auto"/>
          </w:divBdr>
        </w:div>
        <w:div w:id="315840323">
          <w:marLeft w:val="640"/>
          <w:marRight w:val="0"/>
          <w:marTop w:val="0"/>
          <w:marBottom w:val="0"/>
          <w:divBdr>
            <w:top w:val="none" w:sz="0" w:space="0" w:color="auto"/>
            <w:left w:val="none" w:sz="0" w:space="0" w:color="auto"/>
            <w:bottom w:val="none" w:sz="0" w:space="0" w:color="auto"/>
            <w:right w:val="none" w:sz="0" w:space="0" w:color="auto"/>
          </w:divBdr>
        </w:div>
        <w:div w:id="362559648">
          <w:marLeft w:val="640"/>
          <w:marRight w:val="0"/>
          <w:marTop w:val="0"/>
          <w:marBottom w:val="0"/>
          <w:divBdr>
            <w:top w:val="none" w:sz="0" w:space="0" w:color="auto"/>
            <w:left w:val="none" w:sz="0" w:space="0" w:color="auto"/>
            <w:bottom w:val="none" w:sz="0" w:space="0" w:color="auto"/>
            <w:right w:val="none" w:sz="0" w:space="0" w:color="auto"/>
          </w:divBdr>
        </w:div>
        <w:div w:id="369187327">
          <w:marLeft w:val="640"/>
          <w:marRight w:val="0"/>
          <w:marTop w:val="0"/>
          <w:marBottom w:val="0"/>
          <w:divBdr>
            <w:top w:val="none" w:sz="0" w:space="0" w:color="auto"/>
            <w:left w:val="none" w:sz="0" w:space="0" w:color="auto"/>
            <w:bottom w:val="none" w:sz="0" w:space="0" w:color="auto"/>
            <w:right w:val="none" w:sz="0" w:space="0" w:color="auto"/>
          </w:divBdr>
        </w:div>
        <w:div w:id="406733673">
          <w:marLeft w:val="640"/>
          <w:marRight w:val="0"/>
          <w:marTop w:val="0"/>
          <w:marBottom w:val="0"/>
          <w:divBdr>
            <w:top w:val="none" w:sz="0" w:space="0" w:color="auto"/>
            <w:left w:val="none" w:sz="0" w:space="0" w:color="auto"/>
            <w:bottom w:val="none" w:sz="0" w:space="0" w:color="auto"/>
            <w:right w:val="none" w:sz="0" w:space="0" w:color="auto"/>
          </w:divBdr>
        </w:div>
        <w:div w:id="417096187">
          <w:marLeft w:val="640"/>
          <w:marRight w:val="0"/>
          <w:marTop w:val="0"/>
          <w:marBottom w:val="0"/>
          <w:divBdr>
            <w:top w:val="none" w:sz="0" w:space="0" w:color="auto"/>
            <w:left w:val="none" w:sz="0" w:space="0" w:color="auto"/>
            <w:bottom w:val="none" w:sz="0" w:space="0" w:color="auto"/>
            <w:right w:val="none" w:sz="0" w:space="0" w:color="auto"/>
          </w:divBdr>
        </w:div>
        <w:div w:id="426846440">
          <w:marLeft w:val="640"/>
          <w:marRight w:val="0"/>
          <w:marTop w:val="0"/>
          <w:marBottom w:val="0"/>
          <w:divBdr>
            <w:top w:val="none" w:sz="0" w:space="0" w:color="auto"/>
            <w:left w:val="none" w:sz="0" w:space="0" w:color="auto"/>
            <w:bottom w:val="none" w:sz="0" w:space="0" w:color="auto"/>
            <w:right w:val="none" w:sz="0" w:space="0" w:color="auto"/>
          </w:divBdr>
        </w:div>
        <w:div w:id="447044840">
          <w:marLeft w:val="640"/>
          <w:marRight w:val="0"/>
          <w:marTop w:val="0"/>
          <w:marBottom w:val="0"/>
          <w:divBdr>
            <w:top w:val="none" w:sz="0" w:space="0" w:color="auto"/>
            <w:left w:val="none" w:sz="0" w:space="0" w:color="auto"/>
            <w:bottom w:val="none" w:sz="0" w:space="0" w:color="auto"/>
            <w:right w:val="none" w:sz="0" w:space="0" w:color="auto"/>
          </w:divBdr>
        </w:div>
        <w:div w:id="474642000">
          <w:marLeft w:val="640"/>
          <w:marRight w:val="0"/>
          <w:marTop w:val="0"/>
          <w:marBottom w:val="0"/>
          <w:divBdr>
            <w:top w:val="none" w:sz="0" w:space="0" w:color="auto"/>
            <w:left w:val="none" w:sz="0" w:space="0" w:color="auto"/>
            <w:bottom w:val="none" w:sz="0" w:space="0" w:color="auto"/>
            <w:right w:val="none" w:sz="0" w:space="0" w:color="auto"/>
          </w:divBdr>
        </w:div>
        <w:div w:id="526452404">
          <w:marLeft w:val="640"/>
          <w:marRight w:val="0"/>
          <w:marTop w:val="0"/>
          <w:marBottom w:val="0"/>
          <w:divBdr>
            <w:top w:val="none" w:sz="0" w:space="0" w:color="auto"/>
            <w:left w:val="none" w:sz="0" w:space="0" w:color="auto"/>
            <w:bottom w:val="none" w:sz="0" w:space="0" w:color="auto"/>
            <w:right w:val="none" w:sz="0" w:space="0" w:color="auto"/>
          </w:divBdr>
        </w:div>
        <w:div w:id="555094307">
          <w:marLeft w:val="640"/>
          <w:marRight w:val="0"/>
          <w:marTop w:val="0"/>
          <w:marBottom w:val="0"/>
          <w:divBdr>
            <w:top w:val="none" w:sz="0" w:space="0" w:color="auto"/>
            <w:left w:val="none" w:sz="0" w:space="0" w:color="auto"/>
            <w:bottom w:val="none" w:sz="0" w:space="0" w:color="auto"/>
            <w:right w:val="none" w:sz="0" w:space="0" w:color="auto"/>
          </w:divBdr>
        </w:div>
        <w:div w:id="595746632">
          <w:marLeft w:val="640"/>
          <w:marRight w:val="0"/>
          <w:marTop w:val="0"/>
          <w:marBottom w:val="0"/>
          <w:divBdr>
            <w:top w:val="none" w:sz="0" w:space="0" w:color="auto"/>
            <w:left w:val="none" w:sz="0" w:space="0" w:color="auto"/>
            <w:bottom w:val="none" w:sz="0" w:space="0" w:color="auto"/>
            <w:right w:val="none" w:sz="0" w:space="0" w:color="auto"/>
          </w:divBdr>
        </w:div>
        <w:div w:id="611590163">
          <w:marLeft w:val="640"/>
          <w:marRight w:val="0"/>
          <w:marTop w:val="0"/>
          <w:marBottom w:val="0"/>
          <w:divBdr>
            <w:top w:val="none" w:sz="0" w:space="0" w:color="auto"/>
            <w:left w:val="none" w:sz="0" w:space="0" w:color="auto"/>
            <w:bottom w:val="none" w:sz="0" w:space="0" w:color="auto"/>
            <w:right w:val="none" w:sz="0" w:space="0" w:color="auto"/>
          </w:divBdr>
        </w:div>
        <w:div w:id="650712141">
          <w:marLeft w:val="640"/>
          <w:marRight w:val="0"/>
          <w:marTop w:val="0"/>
          <w:marBottom w:val="0"/>
          <w:divBdr>
            <w:top w:val="none" w:sz="0" w:space="0" w:color="auto"/>
            <w:left w:val="none" w:sz="0" w:space="0" w:color="auto"/>
            <w:bottom w:val="none" w:sz="0" w:space="0" w:color="auto"/>
            <w:right w:val="none" w:sz="0" w:space="0" w:color="auto"/>
          </w:divBdr>
        </w:div>
        <w:div w:id="780954210">
          <w:marLeft w:val="640"/>
          <w:marRight w:val="0"/>
          <w:marTop w:val="0"/>
          <w:marBottom w:val="0"/>
          <w:divBdr>
            <w:top w:val="none" w:sz="0" w:space="0" w:color="auto"/>
            <w:left w:val="none" w:sz="0" w:space="0" w:color="auto"/>
            <w:bottom w:val="none" w:sz="0" w:space="0" w:color="auto"/>
            <w:right w:val="none" w:sz="0" w:space="0" w:color="auto"/>
          </w:divBdr>
        </w:div>
        <w:div w:id="872423384">
          <w:marLeft w:val="640"/>
          <w:marRight w:val="0"/>
          <w:marTop w:val="0"/>
          <w:marBottom w:val="0"/>
          <w:divBdr>
            <w:top w:val="none" w:sz="0" w:space="0" w:color="auto"/>
            <w:left w:val="none" w:sz="0" w:space="0" w:color="auto"/>
            <w:bottom w:val="none" w:sz="0" w:space="0" w:color="auto"/>
            <w:right w:val="none" w:sz="0" w:space="0" w:color="auto"/>
          </w:divBdr>
        </w:div>
        <w:div w:id="898591474">
          <w:marLeft w:val="640"/>
          <w:marRight w:val="0"/>
          <w:marTop w:val="0"/>
          <w:marBottom w:val="0"/>
          <w:divBdr>
            <w:top w:val="none" w:sz="0" w:space="0" w:color="auto"/>
            <w:left w:val="none" w:sz="0" w:space="0" w:color="auto"/>
            <w:bottom w:val="none" w:sz="0" w:space="0" w:color="auto"/>
            <w:right w:val="none" w:sz="0" w:space="0" w:color="auto"/>
          </w:divBdr>
        </w:div>
        <w:div w:id="969819241">
          <w:marLeft w:val="640"/>
          <w:marRight w:val="0"/>
          <w:marTop w:val="0"/>
          <w:marBottom w:val="0"/>
          <w:divBdr>
            <w:top w:val="none" w:sz="0" w:space="0" w:color="auto"/>
            <w:left w:val="none" w:sz="0" w:space="0" w:color="auto"/>
            <w:bottom w:val="none" w:sz="0" w:space="0" w:color="auto"/>
            <w:right w:val="none" w:sz="0" w:space="0" w:color="auto"/>
          </w:divBdr>
        </w:div>
        <w:div w:id="975260044">
          <w:marLeft w:val="640"/>
          <w:marRight w:val="0"/>
          <w:marTop w:val="0"/>
          <w:marBottom w:val="0"/>
          <w:divBdr>
            <w:top w:val="none" w:sz="0" w:space="0" w:color="auto"/>
            <w:left w:val="none" w:sz="0" w:space="0" w:color="auto"/>
            <w:bottom w:val="none" w:sz="0" w:space="0" w:color="auto"/>
            <w:right w:val="none" w:sz="0" w:space="0" w:color="auto"/>
          </w:divBdr>
        </w:div>
        <w:div w:id="976882726">
          <w:marLeft w:val="640"/>
          <w:marRight w:val="0"/>
          <w:marTop w:val="0"/>
          <w:marBottom w:val="0"/>
          <w:divBdr>
            <w:top w:val="none" w:sz="0" w:space="0" w:color="auto"/>
            <w:left w:val="none" w:sz="0" w:space="0" w:color="auto"/>
            <w:bottom w:val="none" w:sz="0" w:space="0" w:color="auto"/>
            <w:right w:val="none" w:sz="0" w:space="0" w:color="auto"/>
          </w:divBdr>
        </w:div>
        <w:div w:id="995231802">
          <w:marLeft w:val="640"/>
          <w:marRight w:val="0"/>
          <w:marTop w:val="0"/>
          <w:marBottom w:val="0"/>
          <w:divBdr>
            <w:top w:val="none" w:sz="0" w:space="0" w:color="auto"/>
            <w:left w:val="none" w:sz="0" w:space="0" w:color="auto"/>
            <w:bottom w:val="none" w:sz="0" w:space="0" w:color="auto"/>
            <w:right w:val="none" w:sz="0" w:space="0" w:color="auto"/>
          </w:divBdr>
        </w:div>
        <w:div w:id="996300650">
          <w:marLeft w:val="640"/>
          <w:marRight w:val="0"/>
          <w:marTop w:val="0"/>
          <w:marBottom w:val="0"/>
          <w:divBdr>
            <w:top w:val="none" w:sz="0" w:space="0" w:color="auto"/>
            <w:left w:val="none" w:sz="0" w:space="0" w:color="auto"/>
            <w:bottom w:val="none" w:sz="0" w:space="0" w:color="auto"/>
            <w:right w:val="none" w:sz="0" w:space="0" w:color="auto"/>
          </w:divBdr>
        </w:div>
        <w:div w:id="997460915">
          <w:marLeft w:val="640"/>
          <w:marRight w:val="0"/>
          <w:marTop w:val="0"/>
          <w:marBottom w:val="0"/>
          <w:divBdr>
            <w:top w:val="none" w:sz="0" w:space="0" w:color="auto"/>
            <w:left w:val="none" w:sz="0" w:space="0" w:color="auto"/>
            <w:bottom w:val="none" w:sz="0" w:space="0" w:color="auto"/>
            <w:right w:val="none" w:sz="0" w:space="0" w:color="auto"/>
          </w:divBdr>
        </w:div>
        <w:div w:id="1019939017">
          <w:marLeft w:val="640"/>
          <w:marRight w:val="0"/>
          <w:marTop w:val="0"/>
          <w:marBottom w:val="0"/>
          <w:divBdr>
            <w:top w:val="none" w:sz="0" w:space="0" w:color="auto"/>
            <w:left w:val="none" w:sz="0" w:space="0" w:color="auto"/>
            <w:bottom w:val="none" w:sz="0" w:space="0" w:color="auto"/>
            <w:right w:val="none" w:sz="0" w:space="0" w:color="auto"/>
          </w:divBdr>
        </w:div>
        <w:div w:id="1124277775">
          <w:marLeft w:val="640"/>
          <w:marRight w:val="0"/>
          <w:marTop w:val="0"/>
          <w:marBottom w:val="0"/>
          <w:divBdr>
            <w:top w:val="none" w:sz="0" w:space="0" w:color="auto"/>
            <w:left w:val="none" w:sz="0" w:space="0" w:color="auto"/>
            <w:bottom w:val="none" w:sz="0" w:space="0" w:color="auto"/>
            <w:right w:val="none" w:sz="0" w:space="0" w:color="auto"/>
          </w:divBdr>
        </w:div>
        <w:div w:id="1133714420">
          <w:marLeft w:val="640"/>
          <w:marRight w:val="0"/>
          <w:marTop w:val="0"/>
          <w:marBottom w:val="0"/>
          <w:divBdr>
            <w:top w:val="none" w:sz="0" w:space="0" w:color="auto"/>
            <w:left w:val="none" w:sz="0" w:space="0" w:color="auto"/>
            <w:bottom w:val="none" w:sz="0" w:space="0" w:color="auto"/>
            <w:right w:val="none" w:sz="0" w:space="0" w:color="auto"/>
          </w:divBdr>
        </w:div>
        <w:div w:id="1146239428">
          <w:marLeft w:val="640"/>
          <w:marRight w:val="0"/>
          <w:marTop w:val="0"/>
          <w:marBottom w:val="0"/>
          <w:divBdr>
            <w:top w:val="none" w:sz="0" w:space="0" w:color="auto"/>
            <w:left w:val="none" w:sz="0" w:space="0" w:color="auto"/>
            <w:bottom w:val="none" w:sz="0" w:space="0" w:color="auto"/>
            <w:right w:val="none" w:sz="0" w:space="0" w:color="auto"/>
          </w:divBdr>
        </w:div>
        <w:div w:id="1183318133">
          <w:marLeft w:val="640"/>
          <w:marRight w:val="0"/>
          <w:marTop w:val="0"/>
          <w:marBottom w:val="0"/>
          <w:divBdr>
            <w:top w:val="none" w:sz="0" w:space="0" w:color="auto"/>
            <w:left w:val="none" w:sz="0" w:space="0" w:color="auto"/>
            <w:bottom w:val="none" w:sz="0" w:space="0" w:color="auto"/>
            <w:right w:val="none" w:sz="0" w:space="0" w:color="auto"/>
          </w:divBdr>
        </w:div>
        <w:div w:id="1199124158">
          <w:marLeft w:val="640"/>
          <w:marRight w:val="0"/>
          <w:marTop w:val="0"/>
          <w:marBottom w:val="0"/>
          <w:divBdr>
            <w:top w:val="none" w:sz="0" w:space="0" w:color="auto"/>
            <w:left w:val="none" w:sz="0" w:space="0" w:color="auto"/>
            <w:bottom w:val="none" w:sz="0" w:space="0" w:color="auto"/>
            <w:right w:val="none" w:sz="0" w:space="0" w:color="auto"/>
          </w:divBdr>
        </w:div>
        <w:div w:id="1263294732">
          <w:marLeft w:val="640"/>
          <w:marRight w:val="0"/>
          <w:marTop w:val="0"/>
          <w:marBottom w:val="0"/>
          <w:divBdr>
            <w:top w:val="none" w:sz="0" w:space="0" w:color="auto"/>
            <w:left w:val="none" w:sz="0" w:space="0" w:color="auto"/>
            <w:bottom w:val="none" w:sz="0" w:space="0" w:color="auto"/>
            <w:right w:val="none" w:sz="0" w:space="0" w:color="auto"/>
          </w:divBdr>
        </w:div>
        <w:div w:id="1280381891">
          <w:marLeft w:val="640"/>
          <w:marRight w:val="0"/>
          <w:marTop w:val="0"/>
          <w:marBottom w:val="0"/>
          <w:divBdr>
            <w:top w:val="none" w:sz="0" w:space="0" w:color="auto"/>
            <w:left w:val="none" w:sz="0" w:space="0" w:color="auto"/>
            <w:bottom w:val="none" w:sz="0" w:space="0" w:color="auto"/>
            <w:right w:val="none" w:sz="0" w:space="0" w:color="auto"/>
          </w:divBdr>
        </w:div>
        <w:div w:id="1366369275">
          <w:marLeft w:val="640"/>
          <w:marRight w:val="0"/>
          <w:marTop w:val="0"/>
          <w:marBottom w:val="0"/>
          <w:divBdr>
            <w:top w:val="none" w:sz="0" w:space="0" w:color="auto"/>
            <w:left w:val="none" w:sz="0" w:space="0" w:color="auto"/>
            <w:bottom w:val="none" w:sz="0" w:space="0" w:color="auto"/>
            <w:right w:val="none" w:sz="0" w:space="0" w:color="auto"/>
          </w:divBdr>
        </w:div>
        <w:div w:id="1369841705">
          <w:marLeft w:val="640"/>
          <w:marRight w:val="0"/>
          <w:marTop w:val="0"/>
          <w:marBottom w:val="0"/>
          <w:divBdr>
            <w:top w:val="none" w:sz="0" w:space="0" w:color="auto"/>
            <w:left w:val="none" w:sz="0" w:space="0" w:color="auto"/>
            <w:bottom w:val="none" w:sz="0" w:space="0" w:color="auto"/>
            <w:right w:val="none" w:sz="0" w:space="0" w:color="auto"/>
          </w:divBdr>
        </w:div>
        <w:div w:id="1374503362">
          <w:marLeft w:val="640"/>
          <w:marRight w:val="0"/>
          <w:marTop w:val="0"/>
          <w:marBottom w:val="0"/>
          <w:divBdr>
            <w:top w:val="none" w:sz="0" w:space="0" w:color="auto"/>
            <w:left w:val="none" w:sz="0" w:space="0" w:color="auto"/>
            <w:bottom w:val="none" w:sz="0" w:space="0" w:color="auto"/>
            <w:right w:val="none" w:sz="0" w:space="0" w:color="auto"/>
          </w:divBdr>
        </w:div>
        <w:div w:id="1395621114">
          <w:marLeft w:val="640"/>
          <w:marRight w:val="0"/>
          <w:marTop w:val="0"/>
          <w:marBottom w:val="0"/>
          <w:divBdr>
            <w:top w:val="none" w:sz="0" w:space="0" w:color="auto"/>
            <w:left w:val="none" w:sz="0" w:space="0" w:color="auto"/>
            <w:bottom w:val="none" w:sz="0" w:space="0" w:color="auto"/>
            <w:right w:val="none" w:sz="0" w:space="0" w:color="auto"/>
          </w:divBdr>
        </w:div>
        <w:div w:id="1411730355">
          <w:marLeft w:val="640"/>
          <w:marRight w:val="0"/>
          <w:marTop w:val="0"/>
          <w:marBottom w:val="0"/>
          <w:divBdr>
            <w:top w:val="none" w:sz="0" w:space="0" w:color="auto"/>
            <w:left w:val="none" w:sz="0" w:space="0" w:color="auto"/>
            <w:bottom w:val="none" w:sz="0" w:space="0" w:color="auto"/>
            <w:right w:val="none" w:sz="0" w:space="0" w:color="auto"/>
          </w:divBdr>
        </w:div>
        <w:div w:id="1430153329">
          <w:marLeft w:val="640"/>
          <w:marRight w:val="0"/>
          <w:marTop w:val="0"/>
          <w:marBottom w:val="0"/>
          <w:divBdr>
            <w:top w:val="none" w:sz="0" w:space="0" w:color="auto"/>
            <w:left w:val="none" w:sz="0" w:space="0" w:color="auto"/>
            <w:bottom w:val="none" w:sz="0" w:space="0" w:color="auto"/>
            <w:right w:val="none" w:sz="0" w:space="0" w:color="auto"/>
          </w:divBdr>
        </w:div>
        <w:div w:id="1451972900">
          <w:marLeft w:val="640"/>
          <w:marRight w:val="0"/>
          <w:marTop w:val="0"/>
          <w:marBottom w:val="0"/>
          <w:divBdr>
            <w:top w:val="none" w:sz="0" w:space="0" w:color="auto"/>
            <w:left w:val="none" w:sz="0" w:space="0" w:color="auto"/>
            <w:bottom w:val="none" w:sz="0" w:space="0" w:color="auto"/>
            <w:right w:val="none" w:sz="0" w:space="0" w:color="auto"/>
          </w:divBdr>
        </w:div>
        <w:div w:id="1461220134">
          <w:marLeft w:val="640"/>
          <w:marRight w:val="0"/>
          <w:marTop w:val="0"/>
          <w:marBottom w:val="0"/>
          <w:divBdr>
            <w:top w:val="none" w:sz="0" w:space="0" w:color="auto"/>
            <w:left w:val="none" w:sz="0" w:space="0" w:color="auto"/>
            <w:bottom w:val="none" w:sz="0" w:space="0" w:color="auto"/>
            <w:right w:val="none" w:sz="0" w:space="0" w:color="auto"/>
          </w:divBdr>
        </w:div>
        <w:div w:id="1468546745">
          <w:marLeft w:val="640"/>
          <w:marRight w:val="0"/>
          <w:marTop w:val="0"/>
          <w:marBottom w:val="0"/>
          <w:divBdr>
            <w:top w:val="none" w:sz="0" w:space="0" w:color="auto"/>
            <w:left w:val="none" w:sz="0" w:space="0" w:color="auto"/>
            <w:bottom w:val="none" w:sz="0" w:space="0" w:color="auto"/>
            <w:right w:val="none" w:sz="0" w:space="0" w:color="auto"/>
          </w:divBdr>
        </w:div>
        <w:div w:id="1483691171">
          <w:marLeft w:val="640"/>
          <w:marRight w:val="0"/>
          <w:marTop w:val="0"/>
          <w:marBottom w:val="0"/>
          <w:divBdr>
            <w:top w:val="none" w:sz="0" w:space="0" w:color="auto"/>
            <w:left w:val="none" w:sz="0" w:space="0" w:color="auto"/>
            <w:bottom w:val="none" w:sz="0" w:space="0" w:color="auto"/>
            <w:right w:val="none" w:sz="0" w:space="0" w:color="auto"/>
          </w:divBdr>
        </w:div>
        <w:div w:id="1541238527">
          <w:marLeft w:val="640"/>
          <w:marRight w:val="0"/>
          <w:marTop w:val="0"/>
          <w:marBottom w:val="0"/>
          <w:divBdr>
            <w:top w:val="none" w:sz="0" w:space="0" w:color="auto"/>
            <w:left w:val="none" w:sz="0" w:space="0" w:color="auto"/>
            <w:bottom w:val="none" w:sz="0" w:space="0" w:color="auto"/>
            <w:right w:val="none" w:sz="0" w:space="0" w:color="auto"/>
          </w:divBdr>
        </w:div>
        <w:div w:id="1648195523">
          <w:marLeft w:val="640"/>
          <w:marRight w:val="0"/>
          <w:marTop w:val="0"/>
          <w:marBottom w:val="0"/>
          <w:divBdr>
            <w:top w:val="none" w:sz="0" w:space="0" w:color="auto"/>
            <w:left w:val="none" w:sz="0" w:space="0" w:color="auto"/>
            <w:bottom w:val="none" w:sz="0" w:space="0" w:color="auto"/>
            <w:right w:val="none" w:sz="0" w:space="0" w:color="auto"/>
          </w:divBdr>
        </w:div>
        <w:div w:id="1677228143">
          <w:marLeft w:val="640"/>
          <w:marRight w:val="0"/>
          <w:marTop w:val="0"/>
          <w:marBottom w:val="0"/>
          <w:divBdr>
            <w:top w:val="none" w:sz="0" w:space="0" w:color="auto"/>
            <w:left w:val="none" w:sz="0" w:space="0" w:color="auto"/>
            <w:bottom w:val="none" w:sz="0" w:space="0" w:color="auto"/>
            <w:right w:val="none" w:sz="0" w:space="0" w:color="auto"/>
          </w:divBdr>
        </w:div>
        <w:div w:id="1715736132">
          <w:marLeft w:val="640"/>
          <w:marRight w:val="0"/>
          <w:marTop w:val="0"/>
          <w:marBottom w:val="0"/>
          <w:divBdr>
            <w:top w:val="none" w:sz="0" w:space="0" w:color="auto"/>
            <w:left w:val="none" w:sz="0" w:space="0" w:color="auto"/>
            <w:bottom w:val="none" w:sz="0" w:space="0" w:color="auto"/>
            <w:right w:val="none" w:sz="0" w:space="0" w:color="auto"/>
          </w:divBdr>
        </w:div>
        <w:div w:id="1744179346">
          <w:marLeft w:val="640"/>
          <w:marRight w:val="0"/>
          <w:marTop w:val="0"/>
          <w:marBottom w:val="0"/>
          <w:divBdr>
            <w:top w:val="none" w:sz="0" w:space="0" w:color="auto"/>
            <w:left w:val="none" w:sz="0" w:space="0" w:color="auto"/>
            <w:bottom w:val="none" w:sz="0" w:space="0" w:color="auto"/>
            <w:right w:val="none" w:sz="0" w:space="0" w:color="auto"/>
          </w:divBdr>
        </w:div>
        <w:div w:id="1747918598">
          <w:marLeft w:val="640"/>
          <w:marRight w:val="0"/>
          <w:marTop w:val="0"/>
          <w:marBottom w:val="0"/>
          <w:divBdr>
            <w:top w:val="none" w:sz="0" w:space="0" w:color="auto"/>
            <w:left w:val="none" w:sz="0" w:space="0" w:color="auto"/>
            <w:bottom w:val="none" w:sz="0" w:space="0" w:color="auto"/>
            <w:right w:val="none" w:sz="0" w:space="0" w:color="auto"/>
          </w:divBdr>
        </w:div>
        <w:div w:id="1761944549">
          <w:marLeft w:val="640"/>
          <w:marRight w:val="0"/>
          <w:marTop w:val="0"/>
          <w:marBottom w:val="0"/>
          <w:divBdr>
            <w:top w:val="none" w:sz="0" w:space="0" w:color="auto"/>
            <w:left w:val="none" w:sz="0" w:space="0" w:color="auto"/>
            <w:bottom w:val="none" w:sz="0" w:space="0" w:color="auto"/>
            <w:right w:val="none" w:sz="0" w:space="0" w:color="auto"/>
          </w:divBdr>
        </w:div>
        <w:div w:id="1763528927">
          <w:marLeft w:val="640"/>
          <w:marRight w:val="0"/>
          <w:marTop w:val="0"/>
          <w:marBottom w:val="0"/>
          <w:divBdr>
            <w:top w:val="none" w:sz="0" w:space="0" w:color="auto"/>
            <w:left w:val="none" w:sz="0" w:space="0" w:color="auto"/>
            <w:bottom w:val="none" w:sz="0" w:space="0" w:color="auto"/>
            <w:right w:val="none" w:sz="0" w:space="0" w:color="auto"/>
          </w:divBdr>
        </w:div>
        <w:div w:id="1799184961">
          <w:marLeft w:val="640"/>
          <w:marRight w:val="0"/>
          <w:marTop w:val="0"/>
          <w:marBottom w:val="0"/>
          <w:divBdr>
            <w:top w:val="none" w:sz="0" w:space="0" w:color="auto"/>
            <w:left w:val="none" w:sz="0" w:space="0" w:color="auto"/>
            <w:bottom w:val="none" w:sz="0" w:space="0" w:color="auto"/>
            <w:right w:val="none" w:sz="0" w:space="0" w:color="auto"/>
          </w:divBdr>
        </w:div>
        <w:div w:id="1820490002">
          <w:marLeft w:val="640"/>
          <w:marRight w:val="0"/>
          <w:marTop w:val="0"/>
          <w:marBottom w:val="0"/>
          <w:divBdr>
            <w:top w:val="none" w:sz="0" w:space="0" w:color="auto"/>
            <w:left w:val="none" w:sz="0" w:space="0" w:color="auto"/>
            <w:bottom w:val="none" w:sz="0" w:space="0" w:color="auto"/>
            <w:right w:val="none" w:sz="0" w:space="0" w:color="auto"/>
          </w:divBdr>
        </w:div>
        <w:div w:id="1827088884">
          <w:marLeft w:val="640"/>
          <w:marRight w:val="0"/>
          <w:marTop w:val="0"/>
          <w:marBottom w:val="0"/>
          <w:divBdr>
            <w:top w:val="none" w:sz="0" w:space="0" w:color="auto"/>
            <w:left w:val="none" w:sz="0" w:space="0" w:color="auto"/>
            <w:bottom w:val="none" w:sz="0" w:space="0" w:color="auto"/>
            <w:right w:val="none" w:sz="0" w:space="0" w:color="auto"/>
          </w:divBdr>
        </w:div>
        <w:div w:id="1830753173">
          <w:marLeft w:val="640"/>
          <w:marRight w:val="0"/>
          <w:marTop w:val="0"/>
          <w:marBottom w:val="0"/>
          <w:divBdr>
            <w:top w:val="none" w:sz="0" w:space="0" w:color="auto"/>
            <w:left w:val="none" w:sz="0" w:space="0" w:color="auto"/>
            <w:bottom w:val="none" w:sz="0" w:space="0" w:color="auto"/>
            <w:right w:val="none" w:sz="0" w:space="0" w:color="auto"/>
          </w:divBdr>
        </w:div>
        <w:div w:id="1908608749">
          <w:marLeft w:val="640"/>
          <w:marRight w:val="0"/>
          <w:marTop w:val="0"/>
          <w:marBottom w:val="0"/>
          <w:divBdr>
            <w:top w:val="none" w:sz="0" w:space="0" w:color="auto"/>
            <w:left w:val="none" w:sz="0" w:space="0" w:color="auto"/>
            <w:bottom w:val="none" w:sz="0" w:space="0" w:color="auto"/>
            <w:right w:val="none" w:sz="0" w:space="0" w:color="auto"/>
          </w:divBdr>
        </w:div>
        <w:div w:id="1951887566">
          <w:marLeft w:val="640"/>
          <w:marRight w:val="0"/>
          <w:marTop w:val="0"/>
          <w:marBottom w:val="0"/>
          <w:divBdr>
            <w:top w:val="none" w:sz="0" w:space="0" w:color="auto"/>
            <w:left w:val="none" w:sz="0" w:space="0" w:color="auto"/>
            <w:bottom w:val="none" w:sz="0" w:space="0" w:color="auto"/>
            <w:right w:val="none" w:sz="0" w:space="0" w:color="auto"/>
          </w:divBdr>
        </w:div>
        <w:div w:id="1974359300">
          <w:marLeft w:val="640"/>
          <w:marRight w:val="0"/>
          <w:marTop w:val="0"/>
          <w:marBottom w:val="0"/>
          <w:divBdr>
            <w:top w:val="none" w:sz="0" w:space="0" w:color="auto"/>
            <w:left w:val="none" w:sz="0" w:space="0" w:color="auto"/>
            <w:bottom w:val="none" w:sz="0" w:space="0" w:color="auto"/>
            <w:right w:val="none" w:sz="0" w:space="0" w:color="auto"/>
          </w:divBdr>
        </w:div>
        <w:div w:id="2008745253">
          <w:marLeft w:val="640"/>
          <w:marRight w:val="0"/>
          <w:marTop w:val="0"/>
          <w:marBottom w:val="0"/>
          <w:divBdr>
            <w:top w:val="none" w:sz="0" w:space="0" w:color="auto"/>
            <w:left w:val="none" w:sz="0" w:space="0" w:color="auto"/>
            <w:bottom w:val="none" w:sz="0" w:space="0" w:color="auto"/>
            <w:right w:val="none" w:sz="0" w:space="0" w:color="auto"/>
          </w:divBdr>
        </w:div>
        <w:div w:id="2024624910">
          <w:marLeft w:val="640"/>
          <w:marRight w:val="0"/>
          <w:marTop w:val="0"/>
          <w:marBottom w:val="0"/>
          <w:divBdr>
            <w:top w:val="none" w:sz="0" w:space="0" w:color="auto"/>
            <w:left w:val="none" w:sz="0" w:space="0" w:color="auto"/>
            <w:bottom w:val="none" w:sz="0" w:space="0" w:color="auto"/>
            <w:right w:val="none" w:sz="0" w:space="0" w:color="auto"/>
          </w:divBdr>
        </w:div>
        <w:div w:id="2044094052">
          <w:marLeft w:val="640"/>
          <w:marRight w:val="0"/>
          <w:marTop w:val="0"/>
          <w:marBottom w:val="0"/>
          <w:divBdr>
            <w:top w:val="none" w:sz="0" w:space="0" w:color="auto"/>
            <w:left w:val="none" w:sz="0" w:space="0" w:color="auto"/>
            <w:bottom w:val="none" w:sz="0" w:space="0" w:color="auto"/>
            <w:right w:val="none" w:sz="0" w:space="0" w:color="auto"/>
          </w:divBdr>
        </w:div>
        <w:div w:id="2094087572">
          <w:marLeft w:val="640"/>
          <w:marRight w:val="0"/>
          <w:marTop w:val="0"/>
          <w:marBottom w:val="0"/>
          <w:divBdr>
            <w:top w:val="none" w:sz="0" w:space="0" w:color="auto"/>
            <w:left w:val="none" w:sz="0" w:space="0" w:color="auto"/>
            <w:bottom w:val="none" w:sz="0" w:space="0" w:color="auto"/>
            <w:right w:val="none" w:sz="0" w:space="0" w:color="auto"/>
          </w:divBdr>
        </w:div>
        <w:div w:id="2095931855">
          <w:marLeft w:val="640"/>
          <w:marRight w:val="0"/>
          <w:marTop w:val="0"/>
          <w:marBottom w:val="0"/>
          <w:divBdr>
            <w:top w:val="none" w:sz="0" w:space="0" w:color="auto"/>
            <w:left w:val="none" w:sz="0" w:space="0" w:color="auto"/>
            <w:bottom w:val="none" w:sz="0" w:space="0" w:color="auto"/>
            <w:right w:val="none" w:sz="0" w:space="0" w:color="auto"/>
          </w:divBdr>
        </w:div>
      </w:divsChild>
    </w:div>
    <w:div w:id="199780856">
      <w:bodyDiv w:val="1"/>
      <w:marLeft w:val="0"/>
      <w:marRight w:val="0"/>
      <w:marTop w:val="0"/>
      <w:marBottom w:val="0"/>
      <w:divBdr>
        <w:top w:val="none" w:sz="0" w:space="0" w:color="auto"/>
        <w:left w:val="none" w:sz="0" w:space="0" w:color="auto"/>
        <w:bottom w:val="none" w:sz="0" w:space="0" w:color="auto"/>
        <w:right w:val="none" w:sz="0" w:space="0" w:color="auto"/>
      </w:divBdr>
    </w:div>
    <w:div w:id="200166239">
      <w:bodyDiv w:val="1"/>
      <w:marLeft w:val="0"/>
      <w:marRight w:val="0"/>
      <w:marTop w:val="0"/>
      <w:marBottom w:val="0"/>
      <w:divBdr>
        <w:top w:val="none" w:sz="0" w:space="0" w:color="auto"/>
        <w:left w:val="none" w:sz="0" w:space="0" w:color="auto"/>
        <w:bottom w:val="none" w:sz="0" w:space="0" w:color="auto"/>
        <w:right w:val="none" w:sz="0" w:space="0" w:color="auto"/>
      </w:divBdr>
    </w:div>
    <w:div w:id="200289835">
      <w:bodyDiv w:val="1"/>
      <w:marLeft w:val="0"/>
      <w:marRight w:val="0"/>
      <w:marTop w:val="0"/>
      <w:marBottom w:val="0"/>
      <w:divBdr>
        <w:top w:val="none" w:sz="0" w:space="0" w:color="auto"/>
        <w:left w:val="none" w:sz="0" w:space="0" w:color="auto"/>
        <w:bottom w:val="none" w:sz="0" w:space="0" w:color="auto"/>
        <w:right w:val="none" w:sz="0" w:space="0" w:color="auto"/>
      </w:divBdr>
    </w:div>
    <w:div w:id="201675758">
      <w:bodyDiv w:val="1"/>
      <w:marLeft w:val="0"/>
      <w:marRight w:val="0"/>
      <w:marTop w:val="0"/>
      <w:marBottom w:val="0"/>
      <w:divBdr>
        <w:top w:val="none" w:sz="0" w:space="0" w:color="auto"/>
        <w:left w:val="none" w:sz="0" w:space="0" w:color="auto"/>
        <w:bottom w:val="none" w:sz="0" w:space="0" w:color="auto"/>
        <w:right w:val="none" w:sz="0" w:space="0" w:color="auto"/>
      </w:divBdr>
    </w:div>
    <w:div w:id="202908912">
      <w:bodyDiv w:val="1"/>
      <w:marLeft w:val="0"/>
      <w:marRight w:val="0"/>
      <w:marTop w:val="0"/>
      <w:marBottom w:val="0"/>
      <w:divBdr>
        <w:top w:val="none" w:sz="0" w:space="0" w:color="auto"/>
        <w:left w:val="none" w:sz="0" w:space="0" w:color="auto"/>
        <w:bottom w:val="none" w:sz="0" w:space="0" w:color="auto"/>
        <w:right w:val="none" w:sz="0" w:space="0" w:color="auto"/>
      </w:divBdr>
    </w:div>
    <w:div w:id="203518370">
      <w:bodyDiv w:val="1"/>
      <w:marLeft w:val="0"/>
      <w:marRight w:val="0"/>
      <w:marTop w:val="0"/>
      <w:marBottom w:val="0"/>
      <w:divBdr>
        <w:top w:val="none" w:sz="0" w:space="0" w:color="auto"/>
        <w:left w:val="none" w:sz="0" w:space="0" w:color="auto"/>
        <w:bottom w:val="none" w:sz="0" w:space="0" w:color="auto"/>
        <w:right w:val="none" w:sz="0" w:space="0" w:color="auto"/>
      </w:divBdr>
    </w:div>
    <w:div w:id="203837825">
      <w:bodyDiv w:val="1"/>
      <w:marLeft w:val="0"/>
      <w:marRight w:val="0"/>
      <w:marTop w:val="0"/>
      <w:marBottom w:val="0"/>
      <w:divBdr>
        <w:top w:val="none" w:sz="0" w:space="0" w:color="auto"/>
        <w:left w:val="none" w:sz="0" w:space="0" w:color="auto"/>
        <w:bottom w:val="none" w:sz="0" w:space="0" w:color="auto"/>
        <w:right w:val="none" w:sz="0" w:space="0" w:color="auto"/>
      </w:divBdr>
    </w:div>
    <w:div w:id="204872341">
      <w:bodyDiv w:val="1"/>
      <w:marLeft w:val="0"/>
      <w:marRight w:val="0"/>
      <w:marTop w:val="0"/>
      <w:marBottom w:val="0"/>
      <w:divBdr>
        <w:top w:val="none" w:sz="0" w:space="0" w:color="auto"/>
        <w:left w:val="none" w:sz="0" w:space="0" w:color="auto"/>
        <w:bottom w:val="none" w:sz="0" w:space="0" w:color="auto"/>
        <w:right w:val="none" w:sz="0" w:space="0" w:color="auto"/>
      </w:divBdr>
    </w:div>
    <w:div w:id="207105038">
      <w:bodyDiv w:val="1"/>
      <w:marLeft w:val="0"/>
      <w:marRight w:val="0"/>
      <w:marTop w:val="0"/>
      <w:marBottom w:val="0"/>
      <w:divBdr>
        <w:top w:val="none" w:sz="0" w:space="0" w:color="auto"/>
        <w:left w:val="none" w:sz="0" w:space="0" w:color="auto"/>
        <w:bottom w:val="none" w:sz="0" w:space="0" w:color="auto"/>
        <w:right w:val="none" w:sz="0" w:space="0" w:color="auto"/>
      </w:divBdr>
    </w:div>
    <w:div w:id="207887102">
      <w:bodyDiv w:val="1"/>
      <w:marLeft w:val="0"/>
      <w:marRight w:val="0"/>
      <w:marTop w:val="0"/>
      <w:marBottom w:val="0"/>
      <w:divBdr>
        <w:top w:val="none" w:sz="0" w:space="0" w:color="auto"/>
        <w:left w:val="none" w:sz="0" w:space="0" w:color="auto"/>
        <w:bottom w:val="none" w:sz="0" w:space="0" w:color="auto"/>
        <w:right w:val="none" w:sz="0" w:space="0" w:color="auto"/>
      </w:divBdr>
    </w:div>
    <w:div w:id="208346801">
      <w:bodyDiv w:val="1"/>
      <w:marLeft w:val="0"/>
      <w:marRight w:val="0"/>
      <w:marTop w:val="0"/>
      <w:marBottom w:val="0"/>
      <w:divBdr>
        <w:top w:val="none" w:sz="0" w:space="0" w:color="auto"/>
        <w:left w:val="none" w:sz="0" w:space="0" w:color="auto"/>
        <w:bottom w:val="none" w:sz="0" w:space="0" w:color="auto"/>
        <w:right w:val="none" w:sz="0" w:space="0" w:color="auto"/>
      </w:divBdr>
    </w:div>
    <w:div w:id="208614488">
      <w:bodyDiv w:val="1"/>
      <w:marLeft w:val="0"/>
      <w:marRight w:val="0"/>
      <w:marTop w:val="0"/>
      <w:marBottom w:val="0"/>
      <w:divBdr>
        <w:top w:val="none" w:sz="0" w:space="0" w:color="auto"/>
        <w:left w:val="none" w:sz="0" w:space="0" w:color="auto"/>
        <w:bottom w:val="none" w:sz="0" w:space="0" w:color="auto"/>
        <w:right w:val="none" w:sz="0" w:space="0" w:color="auto"/>
      </w:divBdr>
    </w:div>
    <w:div w:id="208732635">
      <w:bodyDiv w:val="1"/>
      <w:marLeft w:val="0"/>
      <w:marRight w:val="0"/>
      <w:marTop w:val="0"/>
      <w:marBottom w:val="0"/>
      <w:divBdr>
        <w:top w:val="none" w:sz="0" w:space="0" w:color="auto"/>
        <w:left w:val="none" w:sz="0" w:space="0" w:color="auto"/>
        <w:bottom w:val="none" w:sz="0" w:space="0" w:color="auto"/>
        <w:right w:val="none" w:sz="0" w:space="0" w:color="auto"/>
      </w:divBdr>
    </w:div>
    <w:div w:id="208885667">
      <w:bodyDiv w:val="1"/>
      <w:marLeft w:val="0"/>
      <w:marRight w:val="0"/>
      <w:marTop w:val="0"/>
      <w:marBottom w:val="0"/>
      <w:divBdr>
        <w:top w:val="none" w:sz="0" w:space="0" w:color="auto"/>
        <w:left w:val="none" w:sz="0" w:space="0" w:color="auto"/>
        <w:bottom w:val="none" w:sz="0" w:space="0" w:color="auto"/>
        <w:right w:val="none" w:sz="0" w:space="0" w:color="auto"/>
      </w:divBdr>
    </w:div>
    <w:div w:id="209608546">
      <w:bodyDiv w:val="1"/>
      <w:marLeft w:val="0"/>
      <w:marRight w:val="0"/>
      <w:marTop w:val="0"/>
      <w:marBottom w:val="0"/>
      <w:divBdr>
        <w:top w:val="none" w:sz="0" w:space="0" w:color="auto"/>
        <w:left w:val="none" w:sz="0" w:space="0" w:color="auto"/>
        <w:bottom w:val="none" w:sz="0" w:space="0" w:color="auto"/>
        <w:right w:val="none" w:sz="0" w:space="0" w:color="auto"/>
      </w:divBdr>
    </w:div>
    <w:div w:id="209656427">
      <w:bodyDiv w:val="1"/>
      <w:marLeft w:val="0"/>
      <w:marRight w:val="0"/>
      <w:marTop w:val="0"/>
      <w:marBottom w:val="0"/>
      <w:divBdr>
        <w:top w:val="none" w:sz="0" w:space="0" w:color="auto"/>
        <w:left w:val="none" w:sz="0" w:space="0" w:color="auto"/>
        <w:bottom w:val="none" w:sz="0" w:space="0" w:color="auto"/>
        <w:right w:val="none" w:sz="0" w:space="0" w:color="auto"/>
      </w:divBdr>
    </w:div>
    <w:div w:id="210314406">
      <w:bodyDiv w:val="1"/>
      <w:marLeft w:val="0"/>
      <w:marRight w:val="0"/>
      <w:marTop w:val="0"/>
      <w:marBottom w:val="0"/>
      <w:divBdr>
        <w:top w:val="none" w:sz="0" w:space="0" w:color="auto"/>
        <w:left w:val="none" w:sz="0" w:space="0" w:color="auto"/>
        <w:bottom w:val="none" w:sz="0" w:space="0" w:color="auto"/>
        <w:right w:val="none" w:sz="0" w:space="0" w:color="auto"/>
      </w:divBdr>
    </w:div>
    <w:div w:id="211112390">
      <w:bodyDiv w:val="1"/>
      <w:marLeft w:val="0"/>
      <w:marRight w:val="0"/>
      <w:marTop w:val="0"/>
      <w:marBottom w:val="0"/>
      <w:divBdr>
        <w:top w:val="none" w:sz="0" w:space="0" w:color="auto"/>
        <w:left w:val="none" w:sz="0" w:space="0" w:color="auto"/>
        <w:bottom w:val="none" w:sz="0" w:space="0" w:color="auto"/>
        <w:right w:val="none" w:sz="0" w:space="0" w:color="auto"/>
      </w:divBdr>
    </w:div>
    <w:div w:id="212733850">
      <w:bodyDiv w:val="1"/>
      <w:marLeft w:val="0"/>
      <w:marRight w:val="0"/>
      <w:marTop w:val="0"/>
      <w:marBottom w:val="0"/>
      <w:divBdr>
        <w:top w:val="none" w:sz="0" w:space="0" w:color="auto"/>
        <w:left w:val="none" w:sz="0" w:space="0" w:color="auto"/>
        <w:bottom w:val="none" w:sz="0" w:space="0" w:color="auto"/>
        <w:right w:val="none" w:sz="0" w:space="0" w:color="auto"/>
      </w:divBdr>
    </w:div>
    <w:div w:id="213279732">
      <w:bodyDiv w:val="1"/>
      <w:marLeft w:val="0"/>
      <w:marRight w:val="0"/>
      <w:marTop w:val="0"/>
      <w:marBottom w:val="0"/>
      <w:divBdr>
        <w:top w:val="none" w:sz="0" w:space="0" w:color="auto"/>
        <w:left w:val="none" w:sz="0" w:space="0" w:color="auto"/>
        <w:bottom w:val="none" w:sz="0" w:space="0" w:color="auto"/>
        <w:right w:val="none" w:sz="0" w:space="0" w:color="auto"/>
      </w:divBdr>
    </w:div>
    <w:div w:id="215556661">
      <w:bodyDiv w:val="1"/>
      <w:marLeft w:val="0"/>
      <w:marRight w:val="0"/>
      <w:marTop w:val="0"/>
      <w:marBottom w:val="0"/>
      <w:divBdr>
        <w:top w:val="none" w:sz="0" w:space="0" w:color="auto"/>
        <w:left w:val="none" w:sz="0" w:space="0" w:color="auto"/>
        <w:bottom w:val="none" w:sz="0" w:space="0" w:color="auto"/>
        <w:right w:val="none" w:sz="0" w:space="0" w:color="auto"/>
      </w:divBdr>
    </w:div>
    <w:div w:id="215892068">
      <w:bodyDiv w:val="1"/>
      <w:marLeft w:val="0"/>
      <w:marRight w:val="0"/>
      <w:marTop w:val="0"/>
      <w:marBottom w:val="0"/>
      <w:divBdr>
        <w:top w:val="none" w:sz="0" w:space="0" w:color="auto"/>
        <w:left w:val="none" w:sz="0" w:space="0" w:color="auto"/>
        <w:bottom w:val="none" w:sz="0" w:space="0" w:color="auto"/>
        <w:right w:val="none" w:sz="0" w:space="0" w:color="auto"/>
      </w:divBdr>
    </w:div>
    <w:div w:id="216018380">
      <w:bodyDiv w:val="1"/>
      <w:marLeft w:val="0"/>
      <w:marRight w:val="0"/>
      <w:marTop w:val="0"/>
      <w:marBottom w:val="0"/>
      <w:divBdr>
        <w:top w:val="none" w:sz="0" w:space="0" w:color="auto"/>
        <w:left w:val="none" w:sz="0" w:space="0" w:color="auto"/>
        <w:bottom w:val="none" w:sz="0" w:space="0" w:color="auto"/>
        <w:right w:val="none" w:sz="0" w:space="0" w:color="auto"/>
      </w:divBdr>
    </w:div>
    <w:div w:id="216092087">
      <w:bodyDiv w:val="1"/>
      <w:marLeft w:val="0"/>
      <w:marRight w:val="0"/>
      <w:marTop w:val="0"/>
      <w:marBottom w:val="0"/>
      <w:divBdr>
        <w:top w:val="none" w:sz="0" w:space="0" w:color="auto"/>
        <w:left w:val="none" w:sz="0" w:space="0" w:color="auto"/>
        <w:bottom w:val="none" w:sz="0" w:space="0" w:color="auto"/>
        <w:right w:val="none" w:sz="0" w:space="0" w:color="auto"/>
      </w:divBdr>
    </w:div>
    <w:div w:id="219052096">
      <w:bodyDiv w:val="1"/>
      <w:marLeft w:val="0"/>
      <w:marRight w:val="0"/>
      <w:marTop w:val="0"/>
      <w:marBottom w:val="0"/>
      <w:divBdr>
        <w:top w:val="none" w:sz="0" w:space="0" w:color="auto"/>
        <w:left w:val="none" w:sz="0" w:space="0" w:color="auto"/>
        <w:bottom w:val="none" w:sz="0" w:space="0" w:color="auto"/>
        <w:right w:val="none" w:sz="0" w:space="0" w:color="auto"/>
      </w:divBdr>
    </w:div>
    <w:div w:id="219100726">
      <w:bodyDiv w:val="1"/>
      <w:marLeft w:val="0"/>
      <w:marRight w:val="0"/>
      <w:marTop w:val="0"/>
      <w:marBottom w:val="0"/>
      <w:divBdr>
        <w:top w:val="none" w:sz="0" w:space="0" w:color="auto"/>
        <w:left w:val="none" w:sz="0" w:space="0" w:color="auto"/>
        <w:bottom w:val="none" w:sz="0" w:space="0" w:color="auto"/>
        <w:right w:val="none" w:sz="0" w:space="0" w:color="auto"/>
      </w:divBdr>
    </w:div>
    <w:div w:id="220676733">
      <w:bodyDiv w:val="1"/>
      <w:marLeft w:val="0"/>
      <w:marRight w:val="0"/>
      <w:marTop w:val="0"/>
      <w:marBottom w:val="0"/>
      <w:divBdr>
        <w:top w:val="none" w:sz="0" w:space="0" w:color="auto"/>
        <w:left w:val="none" w:sz="0" w:space="0" w:color="auto"/>
        <w:bottom w:val="none" w:sz="0" w:space="0" w:color="auto"/>
        <w:right w:val="none" w:sz="0" w:space="0" w:color="auto"/>
      </w:divBdr>
    </w:div>
    <w:div w:id="221910865">
      <w:bodyDiv w:val="1"/>
      <w:marLeft w:val="0"/>
      <w:marRight w:val="0"/>
      <w:marTop w:val="0"/>
      <w:marBottom w:val="0"/>
      <w:divBdr>
        <w:top w:val="none" w:sz="0" w:space="0" w:color="auto"/>
        <w:left w:val="none" w:sz="0" w:space="0" w:color="auto"/>
        <w:bottom w:val="none" w:sz="0" w:space="0" w:color="auto"/>
        <w:right w:val="none" w:sz="0" w:space="0" w:color="auto"/>
      </w:divBdr>
    </w:div>
    <w:div w:id="221990117">
      <w:bodyDiv w:val="1"/>
      <w:marLeft w:val="0"/>
      <w:marRight w:val="0"/>
      <w:marTop w:val="0"/>
      <w:marBottom w:val="0"/>
      <w:divBdr>
        <w:top w:val="none" w:sz="0" w:space="0" w:color="auto"/>
        <w:left w:val="none" w:sz="0" w:space="0" w:color="auto"/>
        <w:bottom w:val="none" w:sz="0" w:space="0" w:color="auto"/>
        <w:right w:val="none" w:sz="0" w:space="0" w:color="auto"/>
      </w:divBdr>
    </w:div>
    <w:div w:id="223217962">
      <w:bodyDiv w:val="1"/>
      <w:marLeft w:val="0"/>
      <w:marRight w:val="0"/>
      <w:marTop w:val="0"/>
      <w:marBottom w:val="0"/>
      <w:divBdr>
        <w:top w:val="none" w:sz="0" w:space="0" w:color="auto"/>
        <w:left w:val="none" w:sz="0" w:space="0" w:color="auto"/>
        <w:bottom w:val="none" w:sz="0" w:space="0" w:color="auto"/>
        <w:right w:val="none" w:sz="0" w:space="0" w:color="auto"/>
      </w:divBdr>
    </w:div>
    <w:div w:id="223689110">
      <w:bodyDiv w:val="1"/>
      <w:marLeft w:val="0"/>
      <w:marRight w:val="0"/>
      <w:marTop w:val="0"/>
      <w:marBottom w:val="0"/>
      <w:divBdr>
        <w:top w:val="none" w:sz="0" w:space="0" w:color="auto"/>
        <w:left w:val="none" w:sz="0" w:space="0" w:color="auto"/>
        <w:bottom w:val="none" w:sz="0" w:space="0" w:color="auto"/>
        <w:right w:val="none" w:sz="0" w:space="0" w:color="auto"/>
      </w:divBdr>
    </w:div>
    <w:div w:id="224417015">
      <w:bodyDiv w:val="1"/>
      <w:marLeft w:val="0"/>
      <w:marRight w:val="0"/>
      <w:marTop w:val="0"/>
      <w:marBottom w:val="0"/>
      <w:divBdr>
        <w:top w:val="none" w:sz="0" w:space="0" w:color="auto"/>
        <w:left w:val="none" w:sz="0" w:space="0" w:color="auto"/>
        <w:bottom w:val="none" w:sz="0" w:space="0" w:color="auto"/>
        <w:right w:val="none" w:sz="0" w:space="0" w:color="auto"/>
      </w:divBdr>
    </w:div>
    <w:div w:id="228421715">
      <w:bodyDiv w:val="1"/>
      <w:marLeft w:val="0"/>
      <w:marRight w:val="0"/>
      <w:marTop w:val="0"/>
      <w:marBottom w:val="0"/>
      <w:divBdr>
        <w:top w:val="none" w:sz="0" w:space="0" w:color="auto"/>
        <w:left w:val="none" w:sz="0" w:space="0" w:color="auto"/>
        <w:bottom w:val="none" w:sz="0" w:space="0" w:color="auto"/>
        <w:right w:val="none" w:sz="0" w:space="0" w:color="auto"/>
      </w:divBdr>
    </w:div>
    <w:div w:id="229199744">
      <w:bodyDiv w:val="1"/>
      <w:marLeft w:val="0"/>
      <w:marRight w:val="0"/>
      <w:marTop w:val="0"/>
      <w:marBottom w:val="0"/>
      <w:divBdr>
        <w:top w:val="none" w:sz="0" w:space="0" w:color="auto"/>
        <w:left w:val="none" w:sz="0" w:space="0" w:color="auto"/>
        <w:bottom w:val="none" w:sz="0" w:space="0" w:color="auto"/>
        <w:right w:val="none" w:sz="0" w:space="0" w:color="auto"/>
      </w:divBdr>
    </w:div>
    <w:div w:id="229312775">
      <w:bodyDiv w:val="1"/>
      <w:marLeft w:val="0"/>
      <w:marRight w:val="0"/>
      <w:marTop w:val="0"/>
      <w:marBottom w:val="0"/>
      <w:divBdr>
        <w:top w:val="none" w:sz="0" w:space="0" w:color="auto"/>
        <w:left w:val="none" w:sz="0" w:space="0" w:color="auto"/>
        <w:bottom w:val="none" w:sz="0" w:space="0" w:color="auto"/>
        <w:right w:val="none" w:sz="0" w:space="0" w:color="auto"/>
      </w:divBdr>
    </w:div>
    <w:div w:id="229384241">
      <w:bodyDiv w:val="1"/>
      <w:marLeft w:val="0"/>
      <w:marRight w:val="0"/>
      <w:marTop w:val="0"/>
      <w:marBottom w:val="0"/>
      <w:divBdr>
        <w:top w:val="none" w:sz="0" w:space="0" w:color="auto"/>
        <w:left w:val="none" w:sz="0" w:space="0" w:color="auto"/>
        <w:bottom w:val="none" w:sz="0" w:space="0" w:color="auto"/>
        <w:right w:val="none" w:sz="0" w:space="0" w:color="auto"/>
      </w:divBdr>
    </w:div>
    <w:div w:id="229653777">
      <w:bodyDiv w:val="1"/>
      <w:marLeft w:val="0"/>
      <w:marRight w:val="0"/>
      <w:marTop w:val="0"/>
      <w:marBottom w:val="0"/>
      <w:divBdr>
        <w:top w:val="none" w:sz="0" w:space="0" w:color="auto"/>
        <w:left w:val="none" w:sz="0" w:space="0" w:color="auto"/>
        <w:bottom w:val="none" w:sz="0" w:space="0" w:color="auto"/>
        <w:right w:val="none" w:sz="0" w:space="0" w:color="auto"/>
      </w:divBdr>
    </w:div>
    <w:div w:id="234826113">
      <w:bodyDiv w:val="1"/>
      <w:marLeft w:val="0"/>
      <w:marRight w:val="0"/>
      <w:marTop w:val="0"/>
      <w:marBottom w:val="0"/>
      <w:divBdr>
        <w:top w:val="none" w:sz="0" w:space="0" w:color="auto"/>
        <w:left w:val="none" w:sz="0" w:space="0" w:color="auto"/>
        <w:bottom w:val="none" w:sz="0" w:space="0" w:color="auto"/>
        <w:right w:val="none" w:sz="0" w:space="0" w:color="auto"/>
      </w:divBdr>
    </w:div>
    <w:div w:id="235826685">
      <w:bodyDiv w:val="1"/>
      <w:marLeft w:val="0"/>
      <w:marRight w:val="0"/>
      <w:marTop w:val="0"/>
      <w:marBottom w:val="0"/>
      <w:divBdr>
        <w:top w:val="none" w:sz="0" w:space="0" w:color="auto"/>
        <w:left w:val="none" w:sz="0" w:space="0" w:color="auto"/>
        <w:bottom w:val="none" w:sz="0" w:space="0" w:color="auto"/>
        <w:right w:val="none" w:sz="0" w:space="0" w:color="auto"/>
      </w:divBdr>
    </w:div>
    <w:div w:id="236330251">
      <w:bodyDiv w:val="1"/>
      <w:marLeft w:val="0"/>
      <w:marRight w:val="0"/>
      <w:marTop w:val="0"/>
      <w:marBottom w:val="0"/>
      <w:divBdr>
        <w:top w:val="none" w:sz="0" w:space="0" w:color="auto"/>
        <w:left w:val="none" w:sz="0" w:space="0" w:color="auto"/>
        <w:bottom w:val="none" w:sz="0" w:space="0" w:color="auto"/>
        <w:right w:val="none" w:sz="0" w:space="0" w:color="auto"/>
      </w:divBdr>
    </w:div>
    <w:div w:id="238756583">
      <w:bodyDiv w:val="1"/>
      <w:marLeft w:val="0"/>
      <w:marRight w:val="0"/>
      <w:marTop w:val="0"/>
      <w:marBottom w:val="0"/>
      <w:divBdr>
        <w:top w:val="none" w:sz="0" w:space="0" w:color="auto"/>
        <w:left w:val="none" w:sz="0" w:space="0" w:color="auto"/>
        <w:bottom w:val="none" w:sz="0" w:space="0" w:color="auto"/>
        <w:right w:val="none" w:sz="0" w:space="0" w:color="auto"/>
      </w:divBdr>
    </w:div>
    <w:div w:id="241262703">
      <w:bodyDiv w:val="1"/>
      <w:marLeft w:val="0"/>
      <w:marRight w:val="0"/>
      <w:marTop w:val="0"/>
      <w:marBottom w:val="0"/>
      <w:divBdr>
        <w:top w:val="none" w:sz="0" w:space="0" w:color="auto"/>
        <w:left w:val="none" w:sz="0" w:space="0" w:color="auto"/>
        <w:bottom w:val="none" w:sz="0" w:space="0" w:color="auto"/>
        <w:right w:val="none" w:sz="0" w:space="0" w:color="auto"/>
      </w:divBdr>
    </w:div>
    <w:div w:id="241304529">
      <w:bodyDiv w:val="1"/>
      <w:marLeft w:val="0"/>
      <w:marRight w:val="0"/>
      <w:marTop w:val="0"/>
      <w:marBottom w:val="0"/>
      <w:divBdr>
        <w:top w:val="none" w:sz="0" w:space="0" w:color="auto"/>
        <w:left w:val="none" w:sz="0" w:space="0" w:color="auto"/>
        <w:bottom w:val="none" w:sz="0" w:space="0" w:color="auto"/>
        <w:right w:val="none" w:sz="0" w:space="0" w:color="auto"/>
      </w:divBdr>
    </w:div>
    <w:div w:id="241375997">
      <w:bodyDiv w:val="1"/>
      <w:marLeft w:val="0"/>
      <w:marRight w:val="0"/>
      <w:marTop w:val="0"/>
      <w:marBottom w:val="0"/>
      <w:divBdr>
        <w:top w:val="none" w:sz="0" w:space="0" w:color="auto"/>
        <w:left w:val="none" w:sz="0" w:space="0" w:color="auto"/>
        <w:bottom w:val="none" w:sz="0" w:space="0" w:color="auto"/>
        <w:right w:val="none" w:sz="0" w:space="0" w:color="auto"/>
      </w:divBdr>
    </w:div>
    <w:div w:id="241598211">
      <w:bodyDiv w:val="1"/>
      <w:marLeft w:val="0"/>
      <w:marRight w:val="0"/>
      <w:marTop w:val="0"/>
      <w:marBottom w:val="0"/>
      <w:divBdr>
        <w:top w:val="none" w:sz="0" w:space="0" w:color="auto"/>
        <w:left w:val="none" w:sz="0" w:space="0" w:color="auto"/>
        <w:bottom w:val="none" w:sz="0" w:space="0" w:color="auto"/>
        <w:right w:val="none" w:sz="0" w:space="0" w:color="auto"/>
      </w:divBdr>
    </w:div>
    <w:div w:id="242574053">
      <w:bodyDiv w:val="1"/>
      <w:marLeft w:val="0"/>
      <w:marRight w:val="0"/>
      <w:marTop w:val="0"/>
      <w:marBottom w:val="0"/>
      <w:divBdr>
        <w:top w:val="none" w:sz="0" w:space="0" w:color="auto"/>
        <w:left w:val="none" w:sz="0" w:space="0" w:color="auto"/>
        <w:bottom w:val="none" w:sz="0" w:space="0" w:color="auto"/>
        <w:right w:val="none" w:sz="0" w:space="0" w:color="auto"/>
      </w:divBdr>
    </w:div>
    <w:div w:id="242841647">
      <w:bodyDiv w:val="1"/>
      <w:marLeft w:val="0"/>
      <w:marRight w:val="0"/>
      <w:marTop w:val="0"/>
      <w:marBottom w:val="0"/>
      <w:divBdr>
        <w:top w:val="none" w:sz="0" w:space="0" w:color="auto"/>
        <w:left w:val="none" w:sz="0" w:space="0" w:color="auto"/>
        <w:bottom w:val="none" w:sz="0" w:space="0" w:color="auto"/>
        <w:right w:val="none" w:sz="0" w:space="0" w:color="auto"/>
      </w:divBdr>
    </w:div>
    <w:div w:id="242960428">
      <w:bodyDiv w:val="1"/>
      <w:marLeft w:val="0"/>
      <w:marRight w:val="0"/>
      <w:marTop w:val="0"/>
      <w:marBottom w:val="0"/>
      <w:divBdr>
        <w:top w:val="none" w:sz="0" w:space="0" w:color="auto"/>
        <w:left w:val="none" w:sz="0" w:space="0" w:color="auto"/>
        <w:bottom w:val="none" w:sz="0" w:space="0" w:color="auto"/>
        <w:right w:val="none" w:sz="0" w:space="0" w:color="auto"/>
      </w:divBdr>
    </w:div>
    <w:div w:id="244612422">
      <w:bodyDiv w:val="1"/>
      <w:marLeft w:val="0"/>
      <w:marRight w:val="0"/>
      <w:marTop w:val="0"/>
      <w:marBottom w:val="0"/>
      <w:divBdr>
        <w:top w:val="none" w:sz="0" w:space="0" w:color="auto"/>
        <w:left w:val="none" w:sz="0" w:space="0" w:color="auto"/>
        <w:bottom w:val="none" w:sz="0" w:space="0" w:color="auto"/>
        <w:right w:val="none" w:sz="0" w:space="0" w:color="auto"/>
      </w:divBdr>
    </w:div>
    <w:div w:id="245194524">
      <w:bodyDiv w:val="1"/>
      <w:marLeft w:val="0"/>
      <w:marRight w:val="0"/>
      <w:marTop w:val="0"/>
      <w:marBottom w:val="0"/>
      <w:divBdr>
        <w:top w:val="none" w:sz="0" w:space="0" w:color="auto"/>
        <w:left w:val="none" w:sz="0" w:space="0" w:color="auto"/>
        <w:bottom w:val="none" w:sz="0" w:space="0" w:color="auto"/>
        <w:right w:val="none" w:sz="0" w:space="0" w:color="auto"/>
      </w:divBdr>
    </w:div>
    <w:div w:id="248151952">
      <w:bodyDiv w:val="1"/>
      <w:marLeft w:val="0"/>
      <w:marRight w:val="0"/>
      <w:marTop w:val="0"/>
      <w:marBottom w:val="0"/>
      <w:divBdr>
        <w:top w:val="none" w:sz="0" w:space="0" w:color="auto"/>
        <w:left w:val="none" w:sz="0" w:space="0" w:color="auto"/>
        <w:bottom w:val="none" w:sz="0" w:space="0" w:color="auto"/>
        <w:right w:val="none" w:sz="0" w:space="0" w:color="auto"/>
      </w:divBdr>
    </w:div>
    <w:div w:id="252318337">
      <w:bodyDiv w:val="1"/>
      <w:marLeft w:val="0"/>
      <w:marRight w:val="0"/>
      <w:marTop w:val="0"/>
      <w:marBottom w:val="0"/>
      <w:divBdr>
        <w:top w:val="none" w:sz="0" w:space="0" w:color="auto"/>
        <w:left w:val="none" w:sz="0" w:space="0" w:color="auto"/>
        <w:bottom w:val="none" w:sz="0" w:space="0" w:color="auto"/>
        <w:right w:val="none" w:sz="0" w:space="0" w:color="auto"/>
      </w:divBdr>
    </w:div>
    <w:div w:id="253128663">
      <w:bodyDiv w:val="1"/>
      <w:marLeft w:val="0"/>
      <w:marRight w:val="0"/>
      <w:marTop w:val="0"/>
      <w:marBottom w:val="0"/>
      <w:divBdr>
        <w:top w:val="none" w:sz="0" w:space="0" w:color="auto"/>
        <w:left w:val="none" w:sz="0" w:space="0" w:color="auto"/>
        <w:bottom w:val="none" w:sz="0" w:space="0" w:color="auto"/>
        <w:right w:val="none" w:sz="0" w:space="0" w:color="auto"/>
      </w:divBdr>
    </w:div>
    <w:div w:id="253559798">
      <w:bodyDiv w:val="1"/>
      <w:marLeft w:val="0"/>
      <w:marRight w:val="0"/>
      <w:marTop w:val="0"/>
      <w:marBottom w:val="0"/>
      <w:divBdr>
        <w:top w:val="none" w:sz="0" w:space="0" w:color="auto"/>
        <w:left w:val="none" w:sz="0" w:space="0" w:color="auto"/>
        <w:bottom w:val="none" w:sz="0" w:space="0" w:color="auto"/>
        <w:right w:val="none" w:sz="0" w:space="0" w:color="auto"/>
      </w:divBdr>
    </w:div>
    <w:div w:id="253712897">
      <w:bodyDiv w:val="1"/>
      <w:marLeft w:val="0"/>
      <w:marRight w:val="0"/>
      <w:marTop w:val="0"/>
      <w:marBottom w:val="0"/>
      <w:divBdr>
        <w:top w:val="none" w:sz="0" w:space="0" w:color="auto"/>
        <w:left w:val="none" w:sz="0" w:space="0" w:color="auto"/>
        <w:bottom w:val="none" w:sz="0" w:space="0" w:color="auto"/>
        <w:right w:val="none" w:sz="0" w:space="0" w:color="auto"/>
      </w:divBdr>
    </w:div>
    <w:div w:id="254873395">
      <w:bodyDiv w:val="1"/>
      <w:marLeft w:val="0"/>
      <w:marRight w:val="0"/>
      <w:marTop w:val="0"/>
      <w:marBottom w:val="0"/>
      <w:divBdr>
        <w:top w:val="none" w:sz="0" w:space="0" w:color="auto"/>
        <w:left w:val="none" w:sz="0" w:space="0" w:color="auto"/>
        <w:bottom w:val="none" w:sz="0" w:space="0" w:color="auto"/>
        <w:right w:val="none" w:sz="0" w:space="0" w:color="auto"/>
      </w:divBdr>
    </w:div>
    <w:div w:id="256981176">
      <w:bodyDiv w:val="1"/>
      <w:marLeft w:val="0"/>
      <w:marRight w:val="0"/>
      <w:marTop w:val="0"/>
      <w:marBottom w:val="0"/>
      <w:divBdr>
        <w:top w:val="none" w:sz="0" w:space="0" w:color="auto"/>
        <w:left w:val="none" w:sz="0" w:space="0" w:color="auto"/>
        <w:bottom w:val="none" w:sz="0" w:space="0" w:color="auto"/>
        <w:right w:val="none" w:sz="0" w:space="0" w:color="auto"/>
      </w:divBdr>
    </w:div>
    <w:div w:id="258948434">
      <w:bodyDiv w:val="1"/>
      <w:marLeft w:val="0"/>
      <w:marRight w:val="0"/>
      <w:marTop w:val="0"/>
      <w:marBottom w:val="0"/>
      <w:divBdr>
        <w:top w:val="none" w:sz="0" w:space="0" w:color="auto"/>
        <w:left w:val="none" w:sz="0" w:space="0" w:color="auto"/>
        <w:bottom w:val="none" w:sz="0" w:space="0" w:color="auto"/>
        <w:right w:val="none" w:sz="0" w:space="0" w:color="auto"/>
      </w:divBdr>
    </w:div>
    <w:div w:id="261106556">
      <w:bodyDiv w:val="1"/>
      <w:marLeft w:val="0"/>
      <w:marRight w:val="0"/>
      <w:marTop w:val="0"/>
      <w:marBottom w:val="0"/>
      <w:divBdr>
        <w:top w:val="none" w:sz="0" w:space="0" w:color="auto"/>
        <w:left w:val="none" w:sz="0" w:space="0" w:color="auto"/>
        <w:bottom w:val="none" w:sz="0" w:space="0" w:color="auto"/>
        <w:right w:val="none" w:sz="0" w:space="0" w:color="auto"/>
      </w:divBdr>
    </w:div>
    <w:div w:id="262538900">
      <w:bodyDiv w:val="1"/>
      <w:marLeft w:val="0"/>
      <w:marRight w:val="0"/>
      <w:marTop w:val="0"/>
      <w:marBottom w:val="0"/>
      <w:divBdr>
        <w:top w:val="none" w:sz="0" w:space="0" w:color="auto"/>
        <w:left w:val="none" w:sz="0" w:space="0" w:color="auto"/>
        <w:bottom w:val="none" w:sz="0" w:space="0" w:color="auto"/>
        <w:right w:val="none" w:sz="0" w:space="0" w:color="auto"/>
      </w:divBdr>
    </w:div>
    <w:div w:id="262762719">
      <w:bodyDiv w:val="1"/>
      <w:marLeft w:val="0"/>
      <w:marRight w:val="0"/>
      <w:marTop w:val="0"/>
      <w:marBottom w:val="0"/>
      <w:divBdr>
        <w:top w:val="none" w:sz="0" w:space="0" w:color="auto"/>
        <w:left w:val="none" w:sz="0" w:space="0" w:color="auto"/>
        <w:bottom w:val="none" w:sz="0" w:space="0" w:color="auto"/>
        <w:right w:val="none" w:sz="0" w:space="0" w:color="auto"/>
      </w:divBdr>
    </w:div>
    <w:div w:id="263461886">
      <w:bodyDiv w:val="1"/>
      <w:marLeft w:val="0"/>
      <w:marRight w:val="0"/>
      <w:marTop w:val="0"/>
      <w:marBottom w:val="0"/>
      <w:divBdr>
        <w:top w:val="none" w:sz="0" w:space="0" w:color="auto"/>
        <w:left w:val="none" w:sz="0" w:space="0" w:color="auto"/>
        <w:bottom w:val="none" w:sz="0" w:space="0" w:color="auto"/>
        <w:right w:val="none" w:sz="0" w:space="0" w:color="auto"/>
      </w:divBdr>
    </w:div>
    <w:div w:id="264122489">
      <w:bodyDiv w:val="1"/>
      <w:marLeft w:val="0"/>
      <w:marRight w:val="0"/>
      <w:marTop w:val="0"/>
      <w:marBottom w:val="0"/>
      <w:divBdr>
        <w:top w:val="none" w:sz="0" w:space="0" w:color="auto"/>
        <w:left w:val="none" w:sz="0" w:space="0" w:color="auto"/>
        <w:bottom w:val="none" w:sz="0" w:space="0" w:color="auto"/>
        <w:right w:val="none" w:sz="0" w:space="0" w:color="auto"/>
      </w:divBdr>
    </w:div>
    <w:div w:id="266038148">
      <w:bodyDiv w:val="1"/>
      <w:marLeft w:val="0"/>
      <w:marRight w:val="0"/>
      <w:marTop w:val="0"/>
      <w:marBottom w:val="0"/>
      <w:divBdr>
        <w:top w:val="none" w:sz="0" w:space="0" w:color="auto"/>
        <w:left w:val="none" w:sz="0" w:space="0" w:color="auto"/>
        <w:bottom w:val="none" w:sz="0" w:space="0" w:color="auto"/>
        <w:right w:val="none" w:sz="0" w:space="0" w:color="auto"/>
      </w:divBdr>
    </w:div>
    <w:div w:id="267851936">
      <w:bodyDiv w:val="1"/>
      <w:marLeft w:val="0"/>
      <w:marRight w:val="0"/>
      <w:marTop w:val="0"/>
      <w:marBottom w:val="0"/>
      <w:divBdr>
        <w:top w:val="none" w:sz="0" w:space="0" w:color="auto"/>
        <w:left w:val="none" w:sz="0" w:space="0" w:color="auto"/>
        <w:bottom w:val="none" w:sz="0" w:space="0" w:color="auto"/>
        <w:right w:val="none" w:sz="0" w:space="0" w:color="auto"/>
      </w:divBdr>
    </w:div>
    <w:div w:id="268659174">
      <w:bodyDiv w:val="1"/>
      <w:marLeft w:val="0"/>
      <w:marRight w:val="0"/>
      <w:marTop w:val="0"/>
      <w:marBottom w:val="0"/>
      <w:divBdr>
        <w:top w:val="none" w:sz="0" w:space="0" w:color="auto"/>
        <w:left w:val="none" w:sz="0" w:space="0" w:color="auto"/>
        <w:bottom w:val="none" w:sz="0" w:space="0" w:color="auto"/>
        <w:right w:val="none" w:sz="0" w:space="0" w:color="auto"/>
      </w:divBdr>
    </w:div>
    <w:div w:id="270868317">
      <w:bodyDiv w:val="1"/>
      <w:marLeft w:val="0"/>
      <w:marRight w:val="0"/>
      <w:marTop w:val="0"/>
      <w:marBottom w:val="0"/>
      <w:divBdr>
        <w:top w:val="none" w:sz="0" w:space="0" w:color="auto"/>
        <w:left w:val="none" w:sz="0" w:space="0" w:color="auto"/>
        <w:bottom w:val="none" w:sz="0" w:space="0" w:color="auto"/>
        <w:right w:val="none" w:sz="0" w:space="0" w:color="auto"/>
      </w:divBdr>
    </w:div>
    <w:div w:id="271785714">
      <w:bodyDiv w:val="1"/>
      <w:marLeft w:val="0"/>
      <w:marRight w:val="0"/>
      <w:marTop w:val="0"/>
      <w:marBottom w:val="0"/>
      <w:divBdr>
        <w:top w:val="none" w:sz="0" w:space="0" w:color="auto"/>
        <w:left w:val="none" w:sz="0" w:space="0" w:color="auto"/>
        <w:bottom w:val="none" w:sz="0" w:space="0" w:color="auto"/>
        <w:right w:val="none" w:sz="0" w:space="0" w:color="auto"/>
      </w:divBdr>
    </w:div>
    <w:div w:id="273945619">
      <w:bodyDiv w:val="1"/>
      <w:marLeft w:val="0"/>
      <w:marRight w:val="0"/>
      <w:marTop w:val="0"/>
      <w:marBottom w:val="0"/>
      <w:divBdr>
        <w:top w:val="none" w:sz="0" w:space="0" w:color="auto"/>
        <w:left w:val="none" w:sz="0" w:space="0" w:color="auto"/>
        <w:bottom w:val="none" w:sz="0" w:space="0" w:color="auto"/>
        <w:right w:val="none" w:sz="0" w:space="0" w:color="auto"/>
      </w:divBdr>
    </w:div>
    <w:div w:id="274408827">
      <w:bodyDiv w:val="1"/>
      <w:marLeft w:val="0"/>
      <w:marRight w:val="0"/>
      <w:marTop w:val="0"/>
      <w:marBottom w:val="0"/>
      <w:divBdr>
        <w:top w:val="none" w:sz="0" w:space="0" w:color="auto"/>
        <w:left w:val="none" w:sz="0" w:space="0" w:color="auto"/>
        <w:bottom w:val="none" w:sz="0" w:space="0" w:color="auto"/>
        <w:right w:val="none" w:sz="0" w:space="0" w:color="auto"/>
      </w:divBdr>
    </w:div>
    <w:div w:id="275256618">
      <w:bodyDiv w:val="1"/>
      <w:marLeft w:val="0"/>
      <w:marRight w:val="0"/>
      <w:marTop w:val="0"/>
      <w:marBottom w:val="0"/>
      <w:divBdr>
        <w:top w:val="none" w:sz="0" w:space="0" w:color="auto"/>
        <w:left w:val="none" w:sz="0" w:space="0" w:color="auto"/>
        <w:bottom w:val="none" w:sz="0" w:space="0" w:color="auto"/>
        <w:right w:val="none" w:sz="0" w:space="0" w:color="auto"/>
      </w:divBdr>
    </w:div>
    <w:div w:id="275336908">
      <w:bodyDiv w:val="1"/>
      <w:marLeft w:val="0"/>
      <w:marRight w:val="0"/>
      <w:marTop w:val="0"/>
      <w:marBottom w:val="0"/>
      <w:divBdr>
        <w:top w:val="none" w:sz="0" w:space="0" w:color="auto"/>
        <w:left w:val="none" w:sz="0" w:space="0" w:color="auto"/>
        <w:bottom w:val="none" w:sz="0" w:space="0" w:color="auto"/>
        <w:right w:val="none" w:sz="0" w:space="0" w:color="auto"/>
      </w:divBdr>
    </w:div>
    <w:div w:id="275715405">
      <w:bodyDiv w:val="1"/>
      <w:marLeft w:val="0"/>
      <w:marRight w:val="0"/>
      <w:marTop w:val="0"/>
      <w:marBottom w:val="0"/>
      <w:divBdr>
        <w:top w:val="none" w:sz="0" w:space="0" w:color="auto"/>
        <w:left w:val="none" w:sz="0" w:space="0" w:color="auto"/>
        <w:bottom w:val="none" w:sz="0" w:space="0" w:color="auto"/>
        <w:right w:val="none" w:sz="0" w:space="0" w:color="auto"/>
      </w:divBdr>
    </w:div>
    <w:div w:id="276375100">
      <w:bodyDiv w:val="1"/>
      <w:marLeft w:val="0"/>
      <w:marRight w:val="0"/>
      <w:marTop w:val="0"/>
      <w:marBottom w:val="0"/>
      <w:divBdr>
        <w:top w:val="none" w:sz="0" w:space="0" w:color="auto"/>
        <w:left w:val="none" w:sz="0" w:space="0" w:color="auto"/>
        <w:bottom w:val="none" w:sz="0" w:space="0" w:color="auto"/>
        <w:right w:val="none" w:sz="0" w:space="0" w:color="auto"/>
      </w:divBdr>
    </w:div>
    <w:div w:id="276647296">
      <w:bodyDiv w:val="1"/>
      <w:marLeft w:val="0"/>
      <w:marRight w:val="0"/>
      <w:marTop w:val="0"/>
      <w:marBottom w:val="0"/>
      <w:divBdr>
        <w:top w:val="none" w:sz="0" w:space="0" w:color="auto"/>
        <w:left w:val="none" w:sz="0" w:space="0" w:color="auto"/>
        <w:bottom w:val="none" w:sz="0" w:space="0" w:color="auto"/>
        <w:right w:val="none" w:sz="0" w:space="0" w:color="auto"/>
      </w:divBdr>
    </w:div>
    <w:div w:id="278494280">
      <w:bodyDiv w:val="1"/>
      <w:marLeft w:val="0"/>
      <w:marRight w:val="0"/>
      <w:marTop w:val="0"/>
      <w:marBottom w:val="0"/>
      <w:divBdr>
        <w:top w:val="none" w:sz="0" w:space="0" w:color="auto"/>
        <w:left w:val="none" w:sz="0" w:space="0" w:color="auto"/>
        <w:bottom w:val="none" w:sz="0" w:space="0" w:color="auto"/>
        <w:right w:val="none" w:sz="0" w:space="0" w:color="auto"/>
      </w:divBdr>
    </w:div>
    <w:div w:id="280115982">
      <w:bodyDiv w:val="1"/>
      <w:marLeft w:val="0"/>
      <w:marRight w:val="0"/>
      <w:marTop w:val="0"/>
      <w:marBottom w:val="0"/>
      <w:divBdr>
        <w:top w:val="none" w:sz="0" w:space="0" w:color="auto"/>
        <w:left w:val="none" w:sz="0" w:space="0" w:color="auto"/>
        <w:bottom w:val="none" w:sz="0" w:space="0" w:color="auto"/>
        <w:right w:val="none" w:sz="0" w:space="0" w:color="auto"/>
      </w:divBdr>
    </w:div>
    <w:div w:id="281962000">
      <w:bodyDiv w:val="1"/>
      <w:marLeft w:val="0"/>
      <w:marRight w:val="0"/>
      <w:marTop w:val="0"/>
      <w:marBottom w:val="0"/>
      <w:divBdr>
        <w:top w:val="none" w:sz="0" w:space="0" w:color="auto"/>
        <w:left w:val="none" w:sz="0" w:space="0" w:color="auto"/>
        <w:bottom w:val="none" w:sz="0" w:space="0" w:color="auto"/>
        <w:right w:val="none" w:sz="0" w:space="0" w:color="auto"/>
      </w:divBdr>
    </w:div>
    <w:div w:id="282343124">
      <w:bodyDiv w:val="1"/>
      <w:marLeft w:val="0"/>
      <w:marRight w:val="0"/>
      <w:marTop w:val="0"/>
      <w:marBottom w:val="0"/>
      <w:divBdr>
        <w:top w:val="none" w:sz="0" w:space="0" w:color="auto"/>
        <w:left w:val="none" w:sz="0" w:space="0" w:color="auto"/>
        <w:bottom w:val="none" w:sz="0" w:space="0" w:color="auto"/>
        <w:right w:val="none" w:sz="0" w:space="0" w:color="auto"/>
      </w:divBdr>
    </w:div>
    <w:div w:id="282922883">
      <w:bodyDiv w:val="1"/>
      <w:marLeft w:val="0"/>
      <w:marRight w:val="0"/>
      <w:marTop w:val="0"/>
      <w:marBottom w:val="0"/>
      <w:divBdr>
        <w:top w:val="none" w:sz="0" w:space="0" w:color="auto"/>
        <w:left w:val="none" w:sz="0" w:space="0" w:color="auto"/>
        <w:bottom w:val="none" w:sz="0" w:space="0" w:color="auto"/>
        <w:right w:val="none" w:sz="0" w:space="0" w:color="auto"/>
      </w:divBdr>
    </w:div>
    <w:div w:id="283274915">
      <w:bodyDiv w:val="1"/>
      <w:marLeft w:val="0"/>
      <w:marRight w:val="0"/>
      <w:marTop w:val="0"/>
      <w:marBottom w:val="0"/>
      <w:divBdr>
        <w:top w:val="none" w:sz="0" w:space="0" w:color="auto"/>
        <w:left w:val="none" w:sz="0" w:space="0" w:color="auto"/>
        <w:bottom w:val="none" w:sz="0" w:space="0" w:color="auto"/>
        <w:right w:val="none" w:sz="0" w:space="0" w:color="auto"/>
      </w:divBdr>
    </w:div>
    <w:div w:id="283999674">
      <w:bodyDiv w:val="1"/>
      <w:marLeft w:val="0"/>
      <w:marRight w:val="0"/>
      <w:marTop w:val="0"/>
      <w:marBottom w:val="0"/>
      <w:divBdr>
        <w:top w:val="none" w:sz="0" w:space="0" w:color="auto"/>
        <w:left w:val="none" w:sz="0" w:space="0" w:color="auto"/>
        <w:bottom w:val="none" w:sz="0" w:space="0" w:color="auto"/>
        <w:right w:val="none" w:sz="0" w:space="0" w:color="auto"/>
      </w:divBdr>
    </w:div>
    <w:div w:id="284509680">
      <w:bodyDiv w:val="1"/>
      <w:marLeft w:val="0"/>
      <w:marRight w:val="0"/>
      <w:marTop w:val="0"/>
      <w:marBottom w:val="0"/>
      <w:divBdr>
        <w:top w:val="none" w:sz="0" w:space="0" w:color="auto"/>
        <w:left w:val="none" w:sz="0" w:space="0" w:color="auto"/>
        <w:bottom w:val="none" w:sz="0" w:space="0" w:color="auto"/>
        <w:right w:val="none" w:sz="0" w:space="0" w:color="auto"/>
      </w:divBdr>
    </w:div>
    <w:div w:id="285353448">
      <w:bodyDiv w:val="1"/>
      <w:marLeft w:val="0"/>
      <w:marRight w:val="0"/>
      <w:marTop w:val="0"/>
      <w:marBottom w:val="0"/>
      <w:divBdr>
        <w:top w:val="none" w:sz="0" w:space="0" w:color="auto"/>
        <w:left w:val="none" w:sz="0" w:space="0" w:color="auto"/>
        <w:bottom w:val="none" w:sz="0" w:space="0" w:color="auto"/>
        <w:right w:val="none" w:sz="0" w:space="0" w:color="auto"/>
      </w:divBdr>
    </w:div>
    <w:div w:id="286930775">
      <w:bodyDiv w:val="1"/>
      <w:marLeft w:val="0"/>
      <w:marRight w:val="0"/>
      <w:marTop w:val="0"/>
      <w:marBottom w:val="0"/>
      <w:divBdr>
        <w:top w:val="none" w:sz="0" w:space="0" w:color="auto"/>
        <w:left w:val="none" w:sz="0" w:space="0" w:color="auto"/>
        <w:bottom w:val="none" w:sz="0" w:space="0" w:color="auto"/>
        <w:right w:val="none" w:sz="0" w:space="0" w:color="auto"/>
      </w:divBdr>
    </w:div>
    <w:div w:id="288165785">
      <w:bodyDiv w:val="1"/>
      <w:marLeft w:val="0"/>
      <w:marRight w:val="0"/>
      <w:marTop w:val="0"/>
      <w:marBottom w:val="0"/>
      <w:divBdr>
        <w:top w:val="none" w:sz="0" w:space="0" w:color="auto"/>
        <w:left w:val="none" w:sz="0" w:space="0" w:color="auto"/>
        <w:bottom w:val="none" w:sz="0" w:space="0" w:color="auto"/>
        <w:right w:val="none" w:sz="0" w:space="0" w:color="auto"/>
      </w:divBdr>
    </w:div>
    <w:div w:id="288243456">
      <w:bodyDiv w:val="1"/>
      <w:marLeft w:val="0"/>
      <w:marRight w:val="0"/>
      <w:marTop w:val="0"/>
      <w:marBottom w:val="0"/>
      <w:divBdr>
        <w:top w:val="none" w:sz="0" w:space="0" w:color="auto"/>
        <w:left w:val="none" w:sz="0" w:space="0" w:color="auto"/>
        <w:bottom w:val="none" w:sz="0" w:space="0" w:color="auto"/>
        <w:right w:val="none" w:sz="0" w:space="0" w:color="auto"/>
      </w:divBdr>
    </w:div>
    <w:div w:id="288977123">
      <w:bodyDiv w:val="1"/>
      <w:marLeft w:val="0"/>
      <w:marRight w:val="0"/>
      <w:marTop w:val="0"/>
      <w:marBottom w:val="0"/>
      <w:divBdr>
        <w:top w:val="none" w:sz="0" w:space="0" w:color="auto"/>
        <w:left w:val="none" w:sz="0" w:space="0" w:color="auto"/>
        <w:bottom w:val="none" w:sz="0" w:space="0" w:color="auto"/>
        <w:right w:val="none" w:sz="0" w:space="0" w:color="auto"/>
      </w:divBdr>
    </w:div>
    <w:div w:id="289409685">
      <w:bodyDiv w:val="1"/>
      <w:marLeft w:val="0"/>
      <w:marRight w:val="0"/>
      <w:marTop w:val="0"/>
      <w:marBottom w:val="0"/>
      <w:divBdr>
        <w:top w:val="none" w:sz="0" w:space="0" w:color="auto"/>
        <w:left w:val="none" w:sz="0" w:space="0" w:color="auto"/>
        <w:bottom w:val="none" w:sz="0" w:space="0" w:color="auto"/>
        <w:right w:val="none" w:sz="0" w:space="0" w:color="auto"/>
      </w:divBdr>
    </w:div>
    <w:div w:id="291787928">
      <w:bodyDiv w:val="1"/>
      <w:marLeft w:val="0"/>
      <w:marRight w:val="0"/>
      <w:marTop w:val="0"/>
      <w:marBottom w:val="0"/>
      <w:divBdr>
        <w:top w:val="none" w:sz="0" w:space="0" w:color="auto"/>
        <w:left w:val="none" w:sz="0" w:space="0" w:color="auto"/>
        <w:bottom w:val="none" w:sz="0" w:space="0" w:color="auto"/>
        <w:right w:val="none" w:sz="0" w:space="0" w:color="auto"/>
      </w:divBdr>
    </w:div>
    <w:div w:id="291789492">
      <w:bodyDiv w:val="1"/>
      <w:marLeft w:val="0"/>
      <w:marRight w:val="0"/>
      <w:marTop w:val="0"/>
      <w:marBottom w:val="0"/>
      <w:divBdr>
        <w:top w:val="none" w:sz="0" w:space="0" w:color="auto"/>
        <w:left w:val="none" w:sz="0" w:space="0" w:color="auto"/>
        <w:bottom w:val="none" w:sz="0" w:space="0" w:color="auto"/>
        <w:right w:val="none" w:sz="0" w:space="0" w:color="auto"/>
      </w:divBdr>
    </w:div>
    <w:div w:id="292054455">
      <w:bodyDiv w:val="1"/>
      <w:marLeft w:val="0"/>
      <w:marRight w:val="0"/>
      <w:marTop w:val="0"/>
      <w:marBottom w:val="0"/>
      <w:divBdr>
        <w:top w:val="none" w:sz="0" w:space="0" w:color="auto"/>
        <w:left w:val="none" w:sz="0" w:space="0" w:color="auto"/>
        <w:bottom w:val="none" w:sz="0" w:space="0" w:color="auto"/>
        <w:right w:val="none" w:sz="0" w:space="0" w:color="auto"/>
      </w:divBdr>
    </w:div>
    <w:div w:id="292253344">
      <w:bodyDiv w:val="1"/>
      <w:marLeft w:val="0"/>
      <w:marRight w:val="0"/>
      <w:marTop w:val="0"/>
      <w:marBottom w:val="0"/>
      <w:divBdr>
        <w:top w:val="none" w:sz="0" w:space="0" w:color="auto"/>
        <w:left w:val="none" w:sz="0" w:space="0" w:color="auto"/>
        <w:bottom w:val="none" w:sz="0" w:space="0" w:color="auto"/>
        <w:right w:val="none" w:sz="0" w:space="0" w:color="auto"/>
      </w:divBdr>
    </w:div>
    <w:div w:id="292712048">
      <w:bodyDiv w:val="1"/>
      <w:marLeft w:val="0"/>
      <w:marRight w:val="0"/>
      <w:marTop w:val="0"/>
      <w:marBottom w:val="0"/>
      <w:divBdr>
        <w:top w:val="none" w:sz="0" w:space="0" w:color="auto"/>
        <w:left w:val="none" w:sz="0" w:space="0" w:color="auto"/>
        <w:bottom w:val="none" w:sz="0" w:space="0" w:color="auto"/>
        <w:right w:val="none" w:sz="0" w:space="0" w:color="auto"/>
      </w:divBdr>
    </w:div>
    <w:div w:id="295259449">
      <w:bodyDiv w:val="1"/>
      <w:marLeft w:val="0"/>
      <w:marRight w:val="0"/>
      <w:marTop w:val="0"/>
      <w:marBottom w:val="0"/>
      <w:divBdr>
        <w:top w:val="none" w:sz="0" w:space="0" w:color="auto"/>
        <w:left w:val="none" w:sz="0" w:space="0" w:color="auto"/>
        <w:bottom w:val="none" w:sz="0" w:space="0" w:color="auto"/>
        <w:right w:val="none" w:sz="0" w:space="0" w:color="auto"/>
      </w:divBdr>
    </w:div>
    <w:div w:id="297731505">
      <w:bodyDiv w:val="1"/>
      <w:marLeft w:val="0"/>
      <w:marRight w:val="0"/>
      <w:marTop w:val="0"/>
      <w:marBottom w:val="0"/>
      <w:divBdr>
        <w:top w:val="none" w:sz="0" w:space="0" w:color="auto"/>
        <w:left w:val="none" w:sz="0" w:space="0" w:color="auto"/>
        <w:bottom w:val="none" w:sz="0" w:space="0" w:color="auto"/>
        <w:right w:val="none" w:sz="0" w:space="0" w:color="auto"/>
      </w:divBdr>
    </w:div>
    <w:div w:id="297955347">
      <w:bodyDiv w:val="1"/>
      <w:marLeft w:val="0"/>
      <w:marRight w:val="0"/>
      <w:marTop w:val="0"/>
      <w:marBottom w:val="0"/>
      <w:divBdr>
        <w:top w:val="none" w:sz="0" w:space="0" w:color="auto"/>
        <w:left w:val="none" w:sz="0" w:space="0" w:color="auto"/>
        <w:bottom w:val="none" w:sz="0" w:space="0" w:color="auto"/>
        <w:right w:val="none" w:sz="0" w:space="0" w:color="auto"/>
      </w:divBdr>
    </w:div>
    <w:div w:id="298612470">
      <w:bodyDiv w:val="1"/>
      <w:marLeft w:val="0"/>
      <w:marRight w:val="0"/>
      <w:marTop w:val="0"/>
      <w:marBottom w:val="0"/>
      <w:divBdr>
        <w:top w:val="none" w:sz="0" w:space="0" w:color="auto"/>
        <w:left w:val="none" w:sz="0" w:space="0" w:color="auto"/>
        <w:bottom w:val="none" w:sz="0" w:space="0" w:color="auto"/>
        <w:right w:val="none" w:sz="0" w:space="0" w:color="auto"/>
      </w:divBdr>
    </w:div>
    <w:div w:id="299193908">
      <w:bodyDiv w:val="1"/>
      <w:marLeft w:val="0"/>
      <w:marRight w:val="0"/>
      <w:marTop w:val="0"/>
      <w:marBottom w:val="0"/>
      <w:divBdr>
        <w:top w:val="none" w:sz="0" w:space="0" w:color="auto"/>
        <w:left w:val="none" w:sz="0" w:space="0" w:color="auto"/>
        <w:bottom w:val="none" w:sz="0" w:space="0" w:color="auto"/>
        <w:right w:val="none" w:sz="0" w:space="0" w:color="auto"/>
      </w:divBdr>
    </w:div>
    <w:div w:id="299696170">
      <w:bodyDiv w:val="1"/>
      <w:marLeft w:val="0"/>
      <w:marRight w:val="0"/>
      <w:marTop w:val="0"/>
      <w:marBottom w:val="0"/>
      <w:divBdr>
        <w:top w:val="none" w:sz="0" w:space="0" w:color="auto"/>
        <w:left w:val="none" w:sz="0" w:space="0" w:color="auto"/>
        <w:bottom w:val="none" w:sz="0" w:space="0" w:color="auto"/>
        <w:right w:val="none" w:sz="0" w:space="0" w:color="auto"/>
      </w:divBdr>
    </w:div>
    <w:div w:id="301085187">
      <w:bodyDiv w:val="1"/>
      <w:marLeft w:val="0"/>
      <w:marRight w:val="0"/>
      <w:marTop w:val="0"/>
      <w:marBottom w:val="0"/>
      <w:divBdr>
        <w:top w:val="none" w:sz="0" w:space="0" w:color="auto"/>
        <w:left w:val="none" w:sz="0" w:space="0" w:color="auto"/>
        <w:bottom w:val="none" w:sz="0" w:space="0" w:color="auto"/>
        <w:right w:val="none" w:sz="0" w:space="0" w:color="auto"/>
      </w:divBdr>
    </w:div>
    <w:div w:id="302271378">
      <w:bodyDiv w:val="1"/>
      <w:marLeft w:val="0"/>
      <w:marRight w:val="0"/>
      <w:marTop w:val="0"/>
      <w:marBottom w:val="0"/>
      <w:divBdr>
        <w:top w:val="none" w:sz="0" w:space="0" w:color="auto"/>
        <w:left w:val="none" w:sz="0" w:space="0" w:color="auto"/>
        <w:bottom w:val="none" w:sz="0" w:space="0" w:color="auto"/>
        <w:right w:val="none" w:sz="0" w:space="0" w:color="auto"/>
      </w:divBdr>
    </w:div>
    <w:div w:id="302346532">
      <w:bodyDiv w:val="1"/>
      <w:marLeft w:val="0"/>
      <w:marRight w:val="0"/>
      <w:marTop w:val="0"/>
      <w:marBottom w:val="0"/>
      <w:divBdr>
        <w:top w:val="none" w:sz="0" w:space="0" w:color="auto"/>
        <w:left w:val="none" w:sz="0" w:space="0" w:color="auto"/>
        <w:bottom w:val="none" w:sz="0" w:space="0" w:color="auto"/>
        <w:right w:val="none" w:sz="0" w:space="0" w:color="auto"/>
      </w:divBdr>
    </w:div>
    <w:div w:id="303586122">
      <w:bodyDiv w:val="1"/>
      <w:marLeft w:val="0"/>
      <w:marRight w:val="0"/>
      <w:marTop w:val="0"/>
      <w:marBottom w:val="0"/>
      <w:divBdr>
        <w:top w:val="none" w:sz="0" w:space="0" w:color="auto"/>
        <w:left w:val="none" w:sz="0" w:space="0" w:color="auto"/>
        <w:bottom w:val="none" w:sz="0" w:space="0" w:color="auto"/>
        <w:right w:val="none" w:sz="0" w:space="0" w:color="auto"/>
      </w:divBdr>
    </w:div>
    <w:div w:id="306130050">
      <w:bodyDiv w:val="1"/>
      <w:marLeft w:val="0"/>
      <w:marRight w:val="0"/>
      <w:marTop w:val="0"/>
      <w:marBottom w:val="0"/>
      <w:divBdr>
        <w:top w:val="none" w:sz="0" w:space="0" w:color="auto"/>
        <w:left w:val="none" w:sz="0" w:space="0" w:color="auto"/>
        <w:bottom w:val="none" w:sz="0" w:space="0" w:color="auto"/>
        <w:right w:val="none" w:sz="0" w:space="0" w:color="auto"/>
      </w:divBdr>
    </w:div>
    <w:div w:id="306396342">
      <w:bodyDiv w:val="1"/>
      <w:marLeft w:val="0"/>
      <w:marRight w:val="0"/>
      <w:marTop w:val="0"/>
      <w:marBottom w:val="0"/>
      <w:divBdr>
        <w:top w:val="none" w:sz="0" w:space="0" w:color="auto"/>
        <w:left w:val="none" w:sz="0" w:space="0" w:color="auto"/>
        <w:bottom w:val="none" w:sz="0" w:space="0" w:color="auto"/>
        <w:right w:val="none" w:sz="0" w:space="0" w:color="auto"/>
      </w:divBdr>
    </w:div>
    <w:div w:id="308216515">
      <w:bodyDiv w:val="1"/>
      <w:marLeft w:val="0"/>
      <w:marRight w:val="0"/>
      <w:marTop w:val="0"/>
      <w:marBottom w:val="0"/>
      <w:divBdr>
        <w:top w:val="none" w:sz="0" w:space="0" w:color="auto"/>
        <w:left w:val="none" w:sz="0" w:space="0" w:color="auto"/>
        <w:bottom w:val="none" w:sz="0" w:space="0" w:color="auto"/>
        <w:right w:val="none" w:sz="0" w:space="0" w:color="auto"/>
      </w:divBdr>
    </w:div>
    <w:div w:id="310868513">
      <w:bodyDiv w:val="1"/>
      <w:marLeft w:val="0"/>
      <w:marRight w:val="0"/>
      <w:marTop w:val="0"/>
      <w:marBottom w:val="0"/>
      <w:divBdr>
        <w:top w:val="none" w:sz="0" w:space="0" w:color="auto"/>
        <w:left w:val="none" w:sz="0" w:space="0" w:color="auto"/>
        <w:bottom w:val="none" w:sz="0" w:space="0" w:color="auto"/>
        <w:right w:val="none" w:sz="0" w:space="0" w:color="auto"/>
      </w:divBdr>
    </w:div>
    <w:div w:id="313067994">
      <w:bodyDiv w:val="1"/>
      <w:marLeft w:val="0"/>
      <w:marRight w:val="0"/>
      <w:marTop w:val="0"/>
      <w:marBottom w:val="0"/>
      <w:divBdr>
        <w:top w:val="none" w:sz="0" w:space="0" w:color="auto"/>
        <w:left w:val="none" w:sz="0" w:space="0" w:color="auto"/>
        <w:bottom w:val="none" w:sz="0" w:space="0" w:color="auto"/>
        <w:right w:val="none" w:sz="0" w:space="0" w:color="auto"/>
      </w:divBdr>
    </w:div>
    <w:div w:id="315644499">
      <w:bodyDiv w:val="1"/>
      <w:marLeft w:val="0"/>
      <w:marRight w:val="0"/>
      <w:marTop w:val="0"/>
      <w:marBottom w:val="0"/>
      <w:divBdr>
        <w:top w:val="none" w:sz="0" w:space="0" w:color="auto"/>
        <w:left w:val="none" w:sz="0" w:space="0" w:color="auto"/>
        <w:bottom w:val="none" w:sz="0" w:space="0" w:color="auto"/>
        <w:right w:val="none" w:sz="0" w:space="0" w:color="auto"/>
      </w:divBdr>
    </w:div>
    <w:div w:id="316808713">
      <w:bodyDiv w:val="1"/>
      <w:marLeft w:val="0"/>
      <w:marRight w:val="0"/>
      <w:marTop w:val="0"/>
      <w:marBottom w:val="0"/>
      <w:divBdr>
        <w:top w:val="none" w:sz="0" w:space="0" w:color="auto"/>
        <w:left w:val="none" w:sz="0" w:space="0" w:color="auto"/>
        <w:bottom w:val="none" w:sz="0" w:space="0" w:color="auto"/>
        <w:right w:val="none" w:sz="0" w:space="0" w:color="auto"/>
      </w:divBdr>
    </w:div>
    <w:div w:id="318116634">
      <w:bodyDiv w:val="1"/>
      <w:marLeft w:val="0"/>
      <w:marRight w:val="0"/>
      <w:marTop w:val="0"/>
      <w:marBottom w:val="0"/>
      <w:divBdr>
        <w:top w:val="none" w:sz="0" w:space="0" w:color="auto"/>
        <w:left w:val="none" w:sz="0" w:space="0" w:color="auto"/>
        <w:bottom w:val="none" w:sz="0" w:space="0" w:color="auto"/>
        <w:right w:val="none" w:sz="0" w:space="0" w:color="auto"/>
      </w:divBdr>
    </w:div>
    <w:div w:id="318316418">
      <w:bodyDiv w:val="1"/>
      <w:marLeft w:val="0"/>
      <w:marRight w:val="0"/>
      <w:marTop w:val="0"/>
      <w:marBottom w:val="0"/>
      <w:divBdr>
        <w:top w:val="none" w:sz="0" w:space="0" w:color="auto"/>
        <w:left w:val="none" w:sz="0" w:space="0" w:color="auto"/>
        <w:bottom w:val="none" w:sz="0" w:space="0" w:color="auto"/>
        <w:right w:val="none" w:sz="0" w:space="0" w:color="auto"/>
      </w:divBdr>
    </w:div>
    <w:div w:id="318729826">
      <w:bodyDiv w:val="1"/>
      <w:marLeft w:val="0"/>
      <w:marRight w:val="0"/>
      <w:marTop w:val="0"/>
      <w:marBottom w:val="0"/>
      <w:divBdr>
        <w:top w:val="none" w:sz="0" w:space="0" w:color="auto"/>
        <w:left w:val="none" w:sz="0" w:space="0" w:color="auto"/>
        <w:bottom w:val="none" w:sz="0" w:space="0" w:color="auto"/>
        <w:right w:val="none" w:sz="0" w:space="0" w:color="auto"/>
      </w:divBdr>
    </w:div>
    <w:div w:id="319966005">
      <w:bodyDiv w:val="1"/>
      <w:marLeft w:val="0"/>
      <w:marRight w:val="0"/>
      <w:marTop w:val="0"/>
      <w:marBottom w:val="0"/>
      <w:divBdr>
        <w:top w:val="none" w:sz="0" w:space="0" w:color="auto"/>
        <w:left w:val="none" w:sz="0" w:space="0" w:color="auto"/>
        <w:bottom w:val="none" w:sz="0" w:space="0" w:color="auto"/>
        <w:right w:val="none" w:sz="0" w:space="0" w:color="auto"/>
      </w:divBdr>
    </w:div>
    <w:div w:id="323053537">
      <w:bodyDiv w:val="1"/>
      <w:marLeft w:val="0"/>
      <w:marRight w:val="0"/>
      <w:marTop w:val="0"/>
      <w:marBottom w:val="0"/>
      <w:divBdr>
        <w:top w:val="none" w:sz="0" w:space="0" w:color="auto"/>
        <w:left w:val="none" w:sz="0" w:space="0" w:color="auto"/>
        <w:bottom w:val="none" w:sz="0" w:space="0" w:color="auto"/>
        <w:right w:val="none" w:sz="0" w:space="0" w:color="auto"/>
      </w:divBdr>
    </w:div>
    <w:div w:id="324866765">
      <w:bodyDiv w:val="1"/>
      <w:marLeft w:val="0"/>
      <w:marRight w:val="0"/>
      <w:marTop w:val="0"/>
      <w:marBottom w:val="0"/>
      <w:divBdr>
        <w:top w:val="none" w:sz="0" w:space="0" w:color="auto"/>
        <w:left w:val="none" w:sz="0" w:space="0" w:color="auto"/>
        <w:bottom w:val="none" w:sz="0" w:space="0" w:color="auto"/>
        <w:right w:val="none" w:sz="0" w:space="0" w:color="auto"/>
      </w:divBdr>
    </w:div>
    <w:div w:id="324868908">
      <w:bodyDiv w:val="1"/>
      <w:marLeft w:val="0"/>
      <w:marRight w:val="0"/>
      <w:marTop w:val="0"/>
      <w:marBottom w:val="0"/>
      <w:divBdr>
        <w:top w:val="none" w:sz="0" w:space="0" w:color="auto"/>
        <w:left w:val="none" w:sz="0" w:space="0" w:color="auto"/>
        <w:bottom w:val="none" w:sz="0" w:space="0" w:color="auto"/>
        <w:right w:val="none" w:sz="0" w:space="0" w:color="auto"/>
      </w:divBdr>
    </w:div>
    <w:div w:id="327178998">
      <w:bodyDiv w:val="1"/>
      <w:marLeft w:val="0"/>
      <w:marRight w:val="0"/>
      <w:marTop w:val="0"/>
      <w:marBottom w:val="0"/>
      <w:divBdr>
        <w:top w:val="none" w:sz="0" w:space="0" w:color="auto"/>
        <w:left w:val="none" w:sz="0" w:space="0" w:color="auto"/>
        <w:bottom w:val="none" w:sz="0" w:space="0" w:color="auto"/>
        <w:right w:val="none" w:sz="0" w:space="0" w:color="auto"/>
      </w:divBdr>
    </w:div>
    <w:div w:id="327515021">
      <w:bodyDiv w:val="1"/>
      <w:marLeft w:val="0"/>
      <w:marRight w:val="0"/>
      <w:marTop w:val="0"/>
      <w:marBottom w:val="0"/>
      <w:divBdr>
        <w:top w:val="none" w:sz="0" w:space="0" w:color="auto"/>
        <w:left w:val="none" w:sz="0" w:space="0" w:color="auto"/>
        <w:bottom w:val="none" w:sz="0" w:space="0" w:color="auto"/>
        <w:right w:val="none" w:sz="0" w:space="0" w:color="auto"/>
      </w:divBdr>
    </w:div>
    <w:div w:id="329067051">
      <w:bodyDiv w:val="1"/>
      <w:marLeft w:val="0"/>
      <w:marRight w:val="0"/>
      <w:marTop w:val="0"/>
      <w:marBottom w:val="0"/>
      <w:divBdr>
        <w:top w:val="none" w:sz="0" w:space="0" w:color="auto"/>
        <w:left w:val="none" w:sz="0" w:space="0" w:color="auto"/>
        <w:bottom w:val="none" w:sz="0" w:space="0" w:color="auto"/>
        <w:right w:val="none" w:sz="0" w:space="0" w:color="auto"/>
      </w:divBdr>
    </w:div>
    <w:div w:id="329455196">
      <w:bodyDiv w:val="1"/>
      <w:marLeft w:val="0"/>
      <w:marRight w:val="0"/>
      <w:marTop w:val="0"/>
      <w:marBottom w:val="0"/>
      <w:divBdr>
        <w:top w:val="none" w:sz="0" w:space="0" w:color="auto"/>
        <w:left w:val="none" w:sz="0" w:space="0" w:color="auto"/>
        <w:bottom w:val="none" w:sz="0" w:space="0" w:color="auto"/>
        <w:right w:val="none" w:sz="0" w:space="0" w:color="auto"/>
      </w:divBdr>
    </w:div>
    <w:div w:id="330185978">
      <w:bodyDiv w:val="1"/>
      <w:marLeft w:val="0"/>
      <w:marRight w:val="0"/>
      <w:marTop w:val="0"/>
      <w:marBottom w:val="0"/>
      <w:divBdr>
        <w:top w:val="none" w:sz="0" w:space="0" w:color="auto"/>
        <w:left w:val="none" w:sz="0" w:space="0" w:color="auto"/>
        <w:bottom w:val="none" w:sz="0" w:space="0" w:color="auto"/>
        <w:right w:val="none" w:sz="0" w:space="0" w:color="auto"/>
      </w:divBdr>
    </w:div>
    <w:div w:id="330332396">
      <w:bodyDiv w:val="1"/>
      <w:marLeft w:val="0"/>
      <w:marRight w:val="0"/>
      <w:marTop w:val="0"/>
      <w:marBottom w:val="0"/>
      <w:divBdr>
        <w:top w:val="none" w:sz="0" w:space="0" w:color="auto"/>
        <w:left w:val="none" w:sz="0" w:space="0" w:color="auto"/>
        <w:bottom w:val="none" w:sz="0" w:space="0" w:color="auto"/>
        <w:right w:val="none" w:sz="0" w:space="0" w:color="auto"/>
      </w:divBdr>
    </w:div>
    <w:div w:id="331564899">
      <w:bodyDiv w:val="1"/>
      <w:marLeft w:val="0"/>
      <w:marRight w:val="0"/>
      <w:marTop w:val="0"/>
      <w:marBottom w:val="0"/>
      <w:divBdr>
        <w:top w:val="none" w:sz="0" w:space="0" w:color="auto"/>
        <w:left w:val="none" w:sz="0" w:space="0" w:color="auto"/>
        <w:bottom w:val="none" w:sz="0" w:space="0" w:color="auto"/>
        <w:right w:val="none" w:sz="0" w:space="0" w:color="auto"/>
      </w:divBdr>
    </w:div>
    <w:div w:id="333529548">
      <w:bodyDiv w:val="1"/>
      <w:marLeft w:val="0"/>
      <w:marRight w:val="0"/>
      <w:marTop w:val="0"/>
      <w:marBottom w:val="0"/>
      <w:divBdr>
        <w:top w:val="none" w:sz="0" w:space="0" w:color="auto"/>
        <w:left w:val="none" w:sz="0" w:space="0" w:color="auto"/>
        <w:bottom w:val="none" w:sz="0" w:space="0" w:color="auto"/>
        <w:right w:val="none" w:sz="0" w:space="0" w:color="auto"/>
      </w:divBdr>
    </w:div>
    <w:div w:id="334771016">
      <w:bodyDiv w:val="1"/>
      <w:marLeft w:val="0"/>
      <w:marRight w:val="0"/>
      <w:marTop w:val="0"/>
      <w:marBottom w:val="0"/>
      <w:divBdr>
        <w:top w:val="none" w:sz="0" w:space="0" w:color="auto"/>
        <w:left w:val="none" w:sz="0" w:space="0" w:color="auto"/>
        <w:bottom w:val="none" w:sz="0" w:space="0" w:color="auto"/>
        <w:right w:val="none" w:sz="0" w:space="0" w:color="auto"/>
      </w:divBdr>
      <w:divsChild>
        <w:div w:id="2827774">
          <w:marLeft w:val="480"/>
          <w:marRight w:val="0"/>
          <w:marTop w:val="0"/>
          <w:marBottom w:val="0"/>
          <w:divBdr>
            <w:top w:val="none" w:sz="0" w:space="0" w:color="auto"/>
            <w:left w:val="none" w:sz="0" w:space="0" w:color="auto"/>
            <w:bottom w:val="none" w:sz="0" w:space="0" w:color="auto"/>
            <w:right w:val="none" w:sz="0" w:space="0" w:color="auto"/>
          </w:divBdr>
        </w:div>
        <w:div w:id="9139976">
          <w:marLeft w:val="480"/>
          <w:marRight w:val="0"/>
          <w:marTop w:val="0"/>
          <w:marBottom w:val="0"/>
          <w:divBdr>
            <w:top w:val="none" w:sz="0" w:space="0" w:color="auto"/>
            <w:left w:val="none" w:sz="0" w:space="0" w:color="auto"/>
            <w:bottom w:val="none" w:sz="0" w:space="0" w:color="auto"/>
            <w:right w:val="none" w:sz="0" w:space="0" w:color="auto"/>
          </w:divBdr>
        </w:div>
        <w:div w:id="75055788">
          <w:marLeft w:val="480"/>
          <w:marRight w:val="0"/>
          <w:marTop w:val="0"/>
          <w:marBottom w:val="0"/>
          <w:divBdr>
            <w:top w:val="none" w:sz="0" w:space="0" w:color="auto"/>
            <w:left w:val="none" w:sz="0" w:space="0" w:color="auto"/>
            <w:bottom w:val="none" w:sz="0" w:space="0" w:color="auto"/>
            <w:right w:val="none" w:sz="0" w:space="0" w:color="auto"/>
          </w:divBdr>
        </w:div>
        <w:div w:id="84810148">
          <w:marLeft w:val="480"/>
          <w:marRight w:val="0"/>
          <w:marTop w:val="0"/>
          <w:marBottom w:val="0"/>
          <w:divBdr>
            <w:top w:val="none" w:sz="0" w:space="0" w:color="auto"/>
            <w:left w:val="none" w:sz="0" w:space="0" w:color="auto"/>
            <w:bottom w:val="none" w:sz="0" w:space="0" w:color="auto"/>
            <w:right w:val="none" w:sz="0" w:space="0" w:color="auto"/>
          </w:divBdr>
        </w:div>
        <w:div w:id="99105823">
          <w:marLeft w:val="480"/>
          <w:marRight w:val="0"/>
          <w:marTop w:val="0"/>
          <w:marBottom w:val="0"/>
          <w:divBdr>
            <w:top w:val="none" w:sz="0" w:space="0" w:color="auto"/>
            <w:left w:val="none" w:sz="0" w:space="0" w:color="auto"/>
            <w:bottom w:val="none" w:sz="0" w:space="0" w:color="auto"/>
            <w:right w:val="none" w:sz="0" w:space="0" w:color="auto"/>
          </w:divBdr>
        </w:div>
        <w:div w:id="146828134">
          <w:marLeft w:val="480"/>
          <w:marRight w:val="0"/>
          <w:marTop w:val="0"/>
          <w:marBottom w:val="0"/>
          <w:divBdr>
            <w:top w:val="none" w:sz="0" w:space="0" w:color="auto"/>
            <w:left w:val="none" w:sz="0" w:space="0" w:color="auto"/>
            <w:bottom w:val="none" w:sz="0" w:space="0" w:color="auto"/>
            <w:right w:val="none" w:sz="0" w:space="0" w:color="auto"/>
          </w:divBdr>
        </w:div>
        <w:div w:id="155802739">
          <w:marLeft w:val="480"/>
          <w:marRight w:val="0"/>
          <w:marTop w:val="0"/>
          <w:marBottom w:val="0"/>
          <w:divBdr>
            <w:top w:val="none" w:sz="0" w:space="0" w:color="auto"/>
            <w:left w:val="none" w:sz="0" w:space="0" w:color="auto"/>
            <w:bottom w:val="none" w:sz="0" w:space="0" w:color="auto"/>
            <w:right w:val="none" w:sz="0" w:space="0" w:color="auto"/>
          </w:divBdr>
        </w:div>
        <w:div w:id="206843987">
          <w:marLeft w:val="480"/>
          <w:marRight w:val="0"/>
          <w:marTop w:val="0"/>
          <w:marBottom w:val="0"/>
          <w:divBdr>
            <w:top w:val="none" w:sz="0" w:space="0" w:color="auto"/>
            <w:left w:val="none" w:sz="0" w:space="0" w:color="auto"/>
            <w:bottom w:val="none" w:sz="0" w:space="0" w:color="auto"/>
            <w:right w:val="none" w:sz="0" w:space="0" w:color="auto"/>
          </w:divBdr>
        </w:div>
        <w:div w:id="210773248">
          <w:marLeft w:val="480"/>
          <w:marRight w:val="0"/>
          <w:marTop w:val="0"/>
          <w:marBottom w:val="0"/>
          <w:divBdr>
            <w:top w:val="none" w:sz="0" w:space="0" w:color="auto"/>
            <w:left w:val="none" w:sz="0" w:space="0" w:color="auto"/>
            <w:bottom w:val="none" w:sz="0" w:space="0" w:color="auto"/>
            <w:right w:val="none" w:sz="0" w:space="0" w:color="auto"/>
          </w:divBdr>
        </w:div>
        <w:div w:id="214314760">
          <w:marLeft w:val="480"/>
          <w:marRight w:val="0"/>
          <w:marTop w:val="0"/>
          <w:marBottom w:val="0"/>
          <w:divBdr>
            <w:top w:val="none" w:sz="0" w:space="0" w:color="auto"/>
            <w:left w:val="none" w:sz="0" w:space="0" w:color="auto"/>
            <w:bottom w:val="none" w:sz="0" w:space="0" w:color="auto"/>
            <w:right w:val="none" w:sz="0" w:space="0" w:color="auto"/>
          </w:divBdr>
        </w:div>
        <w:div w:id="236551023">
          <w:marLeft w:val="480"/>
          <w:marRight w:val="0"/>
          <w:marTop w:val="0"/>
          <w:marBottom w:val="0"/>
          <w:divBdr>
            <w:top w:val="none" w:sz="0" w:space="0" w:color="auto"/>
            <w:left w:val="none" w:sz="0" w:space="0" w:color="auto"/>
            <w:bottom w:val="none" w:sz="0" w:space="0" w:color="auto"/>
            <w:right w:val="none" w:sz="0" w:space="0" w:color="auto"/>
          </w:divBdr>
        </w:div>
        <w:div w:id="267468008">
          <w:marLeft w:val="480"/>
          <w:marRight w:val="0"/>
          <w:marTop w:val="0"/>
          <w:marBottom w:val="0"/>
          <w:divBdr>
            <w:top w:val="none" w:sz="0" w:space="0" w:color="auto"/>
            <w:left w:val="none" w:sz="0" w:space="0" w:color="auto"/>
            <w:bottom w:val="none" w:sz="0" w:space="0" w:color="auto"/>
            <w:right w:val="none" w:sz="0" w:space="0" w:color="auto"/>
          </w:divBdr>
        </w:div>
        <w:div w:id="300575146">
          <w:marLeft w:val="480"/>
          <w:marRight w:val="0"/>
          <w:marTop w:val="0"/>
          <w:marBottom w:val="0"/>
          <w:divBdr>
            <w:top w:val="none" w:sz="0" w:space="0" w:color="auto"/>
            <w:left w:val="none" w:sz="0" w:space="0" w:color="auto"/>
            <w:bottom w:val="none" w:sz="0" w:space="0" w:color="auto"/>
            <w:right w:val="none" w:sz="0" w:space="0" w:color="auto"/>
          </w:divBdr>
        </w:div>
        <w:div w:id="344789735">
          <w:marLeft w:val="480"/>
          <w:marRight w:val="0"/>
          <w:marTop w:val="0"/>
          <w:marBottom w:val="0"/>
          <w:divBdr>
            <w:top w:val="none" w:sz="0" w:space="0" w:color="auto"/>
            <w:left w:val="none" w:sz="0" w:space="0" w:color="auto"/>
            <w:bottom w:val="none" w:sz="0" w:space="0" w:color="auto"/>
            <w:right w:val="none" w:sz="0" w:space="0" w:color="auto"/>
          </w:divBdr>
        </w:div>
        <w:div w:id="347487613">
          <w:marLeft w:val="480"/>
          <w:marRight w:val="0"/>
          <w:marTop w:val="0"/>
          <w:marBottom w:val="0"/>
          <w:divBdr>
            <w:top w:val="none" w:sz="0" w:space="0" w:color="auto"/>
            <w:left w:val="none" w:sz="0" w:space="0" w:color="auto"/>
            <w:bottom w:val="none" w:sz="0" w:space="0" w:color="auto"/>
            <w:right w:val="none" w:sz="0" w:space="0" w:color="auto"/>
          </w:divBdr>
        </w:div>
        <w:div w:id="370304089">
          <w:marLeft w:val="480"/>
          <w:marRight w:val="0"/>
          <w:marTop w:val="0"/>
          <w:marBottom w:val="0"/>
          <w:divBdr>
            <w:top w:val="none" w:sz="0" w:space="0" w:color="auto"/>
            <w:left w:val="none" w:sz="0" w:space="0" w:color="auto"/>
            <w:bottom w:val="none" w:sz="0" w:space="0" w:color="auto"/>
            <w:right w:val="none" w:sz="0" w:space="0" w:color="auto"/>
          </w:divBdr>
        </w:div>
        <w:div w:id="386104186">
          <w:marLeft w:val="480"/>
          <w:marRight w:val="0"/>
          <w:marTop w:val="0"/>
          <w:marBottom w:val="0"/>
          <w:divBdr>
            <w:top w:val="none" w:sz="0" w:space="0" w:color="auto"/>
            <w:left w:val="none" w:sz="0" w:space="0" w:color="auto"/>
            <w:bottom w:val="none" w:sz="0" w:space="0" w:color="auto"/>
            <w:right w:val="none" w:sz="0" w:space="0" w:color="auto"/>
          </w:divBdr>
        </w:div>
        <w:div w:id="441850437">
          <w:marLeft w:val="480"/>
          <w:marRight w:val="0"/>
          <w:marTop w:val="0"/>
          <w:marBottom w:val="0"/>
          <w:divBdr>
            <w:top w:val="none" w:sz="0" w:space="0" w:color="auto"/>
            <w:left w:val="none" w:sz="0" w:space="0" w:color="auto"/>
            <w:bottom w:val="none" w:sz="0" w:space="0" w:color="auto"/>
            <w:right w:val="none" w:sz="0" w:space="0" w:color="auto"/>
          </w:divBdr>
        </w:div>
        <w:div w:id="467212104">
          <w:marLeft w:val="480"/>
          <w:marRight w:val="0"/>
          <w:marTop w:val="0"/>
          <w:marBottom w:val="0"/>
          <w:divBdr>
            <w:top w:val="none" w:sz="0" w:space="0" w:color="auto"/>
            <w:left w:val="none" w:sz="0" w:space="0" w:color="auto"/>
            <w:bottom w:val="none" w:sz="0" w:space="0" w:color="auto"/>
            <w:right w:val="none" w:sz="0" w:space="0" w:color="auto"/>
          </w:divBdr>
        </w:div>
        <w:div w:id="574825831">
          <w:marLeft w:val="480"/>
          <w:marRight w:val="0"/>
          <w:marTop w:val="0"/>
          <w:marBottom w:val="0"/>
          <w:divBdr>
            <w:top w:val="none" w:sz="0" w:space="0" w:color="auto"/>
            <w:left w:val="none" w:sz="0" w:space="0" w:color="auto"/>
            <w:bottom w:val="none" w:sz="0" w:space="0" w:color="auto"/>
            <w:right w:val="none" w:sz="0" w:space="0" w:color="auto"/>
          </w:divBdr>
        </w:div>
        <w:div w:id="675771047">
          <w:marLeft w:val="480"/>
          <w:marRight w:val="0"/>
          <w:marTop w:val="0"/>
          <w:marBottom w:val="0"/>
          <w:divBdr>
            <w:top w:val="none" w:sz="0" w:space="0" w:color="auto"/>
            <w:left w:val="none" w:sz="0" w:space="0" w:color="auto"/>
            <w:bottom w:val="none" w:sz="0" w:space="0" w:color="auto"/>
            <w:right w:val="none" w:sz="0" w:space="0" w:color="auto"/>
          </w:divBdr>
        </w:div>
        <w:div w:id="677314648">
          <w:marLeft w:val="480"/>
          <w:marRight w:val="0"/>
          <w:marTop w:val="0"/>
          <w:marBottom w:val="0"/>
          <w:divBdr>
            <w:top w:val="none" w:sz="0" w:space="0" w:color="auto"/>
            <w:left w:val="none" w:sz="0" w:space="0" w:color="auto"/>
            <w:bottom w:val="none" w:sz="0" w:space="0" w:color="auto"/>
            <w:right w:val="none" w:sz="0" w:space="0" w:color="auto"/>
          </w:divBdr>
        </w:div>
        <w:div w:id="694893212">
          <w:marLeft w:val="480"/>
          <w:marRight w:val="0"/>
          <w:marTop w:val="0"/>
          <w:marBottom w:val="0"/>
          <w:divBdr>
            <w:top w:val="none" w:sz="0" w:space="0" w:color="auto"/>
            <w:left w:val="none" w:sz="0" w:space="0" w:color="auto"/>
            <w:bottom w:val="none" w:sz="0" w:space="0" w:color="auto"/>
            <w:right w:val="none" w:sz="0" w:space="0" w:color="auto"/>
          </w:divBdr>
        </w:div>
        <w:div w:id="713577979">
          <w:marLeft w:val="480"/>
          <w:marRight w:val="0"/>
          <w:marTop w:val="0"/>
          <w:marBottom w:val="0"/>
          <w:divBdr>
            <w:top w:val="none" w:sz="0" w:space="0" w:color="auto"/>
            <w:left w:val="none" w:sz="0" w:space="0" w:color="auto"/>
            <w:bottom w:val="none" w:sz="0" w:space="0" w:color="auto"/>
            <w:right w:val="none" w:sz="0" w:space="0" w:color="auto"/>
          </w:divBdr>
        </w:div>
        <w:div w:id="729499663">
          <w:marLeft w:val="480"/>
          <w:marRight w:val="0"/>
          <w:marTop w:val="0"/>
          <w:marBottom w:val="0"/>
          <w:divBdr>
            <w:top w:val="none" w:sz="0" w:space="0" w:color="auto"/>
            <w:left w:val="none" w:sz="0" w:space="0" w:color="auto"/>
            <w:bottom w:val="none" w:sz="0" w:space="0" w:color="auto"/>
            <w:right w:val="none" w:sz="0" w:space="0" w:color="auto"/>
          </w:divBdr>
        </w:div>
        <w:div w:id="730735028">
          <w:marLeft w:val="480"/>
          <w:marRight w:val="0"/>
          <w:marTop w:val="0"/>
          <w:marBottom w:val="0"/>
          <w:divBdr>
            <w:top w:val="none" w:sz="0" w:space="0" w:color="auto"/>
            <w:left w:val="none" w:sz="0" w:space="0" w:color="auto"/>
            <w:bottom w:val="none" w:sz="0" w:space="0" w:color="auto"/>
            <w:right w:val="none" w:sz="0" w:space="0" w:color="auto"/>
          </w:divBdr>
        </w:div>
        <w:div w:id="743331086">
          <w:marLeft w:val="480"/>
          <w:marRight w:val="0"/>
          <w:marTop w:val="0"/>
          <w:marBottom w:val="0"/>
          <w:divBdr>
            <w:top w:val="none" w:sz="0" w:space="0" w:color="auto"/>
            <w:left w:val="none" w:sz="0" w:space="0" w:color="auto"/>
            <w:bottom w:val="none" w:sz="0" w:space="0" w:color="auto"/>
            <w:right w:val="none" w:sz="0" w:space="0" w:color="auto"/>
          </w:divBdr>
        </w:div>
        <w:div w:id="802502353">
          <w:marLeft w:val="480"/>
          <w:marRight w:val="0"/>
          <w:marTop w:val="0"/>
          <w:marBottom w:val="0"/>
          <w:divBdr>
            <w:top w:val="none" w:sz="0" w:space="0" w:color="auto"/>
            <w:left w:val="none" w:sz="0" w:space="0" w:color="auto"/>
            <w:bottom w:val="none" w:sz="0" w:space="0" w:color="auto"/>
            <w:right w:val="none" w:sz="0" w:space="0" w:color="auto"/>
          </w:divBdr>
        </w:div>
        <w:div w:id="857426255">
          <w:marLeft w:val="480"/>
          <w:marRight w:val="0"/>
          <w:marTop w:val="0"/>
          <w:marBottom w:val="0"/>
          <w:divBdr>
            <w:top w:val="none" w:sz="0" w:space="0" w:color="auto"/>
            <w:left w:val="none" w:sz="0" w:space="0" w:color="auto"/>
            <w:bottom w:val="none" w:sz="0" w:space="0" w:color="auto"/>
            <w:right w:val="none" w:sz="0" w:space="0" w:color="auto"/>
          </w:divBdr>
        </w:div>
        <w:div w:id="865412331">
          <w:marLeft w:val="480"/>
          <w:marRight w:val="0"/>
          <w:marTop w:val="0"/>
          <w:marBottom w:val="0"/>
          <w:divBdr>
            <w:top w:val="none" w:sz="0" w:space="0" w:color="auto"/>
            <w:left w:val="none" w:sz="0" w:space="0" w:color="auto"/>
            <w:bottom w:val="none" w:sz="0" w:space="0" w:color="auto"/>
            <w:right w:val="none" w:sz="0" w:space="0" w:color="auto"/>
          </w:divBdr>
        </w:div>
        <w:div w:id="963124339">
          <w:marLeft w:val="480"/>
          <w:marRight w:val="0"/>
          <w:marTop w:val="0"/>
          <w:marBottom w:val="0"/>
          <w:divBdr>
            <w:top w:val="none" w:sz="0" w:space="0" w:color="auto"/>
            <w:left w:val="none" w:sz="0" w:space="0" w:color="auto"/>
            <w:bottom w:val="none" w:sz="0" w:space="0" w:color="auto"/>
            <w:right w:val="none" w:sz="0" w:space="0" w:color="auto"/>
          </w:divBdr>
        </w:div>
        <w:div w:id="988051891">
          <w:marLeft w:val="480"/>
          <w:marRight w:val="0"/>
          <w:marTop w:val="0"/>
          <w:marBottom w:val="0"/>
          <w:divBdr>
            <w:top w:val="none" w:sz="0" w:space="0" w:color="auto"/>
            <w:left w:val="none" w:sz="0" w:space="0" w:color="auto"/>
            <w:bottom w:val="none" w:sz="0" w:space="0" w:color="auto"/>
            <w:right w:val="none" w:sz="0" w:space="0" w:color="auto"/>
          </w:divBdr>
        </w:div>
        <w:div w:id="993993076">
          <w:marLeft w:val="480"/>
          <w:marRight w:val="0"/>
          <w:marTop w:val="0"/>
          <w:marBottom w:val="0"/>
          <w:divBdr>
            <w:top w:val="none" w:sz="0" w:space="0" w:color="auto"/>
            <w:left w:val="none" w:sz="0" w:space="0" w:color="auto"/>
            <w:bottom w:val="none" w:sz="0" w:space="0" w:color="auto"/>
            <w:right w:val="none" w:sz="0" w:space="0" w:color="auto"/>
          </w:divBdr>
        </w:div>
        <w:div w:id="1040975358">
          <w:marLeft w:val="480"/>
          <w:marRight w:val="0"/>
          <w:marTop w:val="0"/>
          <w:marBottom w:val="0"/>
          <w:divBdr>
            <w:top w:val="none" w:sz="0" w:space="0" w:color="auto"/>
            <w:left w:val="none" w:sz="0" w:space="0" w:color="auto"/>
            <w:bottom w:val="none" w:sz="0" w:space="0" w:color="auto"/>
            <w:right w:val="none" w:sz="0" w:space="0" w:color="auto"/>
          </w:divBdr>
        </w:div>
        <w:div w:id="1045063535">
          <w:marLeft w:val="480"/>
          <w:marRight w:val="0"/>
          <w:marTop w:val="0"/>
          <w:marBottom w:val="0"/>
          <w:divBdr>
            <w:top w:val="none" w:sz="0" w:space="0" w:color="auto"/>
            <w:left w:val="none" w:sz="0" w:space="0" w:color="auto"/>
            <w:bottom w:val="none" w:sz="0" w:space="0" w:color="auto"/>
            <w:right w:val="none" w:sz="0" w:space="0" w:color="auto"/>
          </w:divBdr>
        </w:div>
        <w:div w:id="1046027658">
          <w:marLeft w:val="480"/>
          <w:marRight w:val="0"/>
          <w:marTop w:val="0"/>
          <w:marBottom w:val="0"/>
          <w:divBdr>
            <w:top w:val="none" w:sz="0" w:space="0" w:color="auto"/>
            <w:left w:val="none" w:sz="0" w:space="0" w:color="auto"/>
            <w:bottom w:val="none" w:sz="0" w:space="0" w:color="auto"/>
            <w:right w:val="none" w:sz="0" w:space="0" w:color="auto"/>
          </w:divBdr>
        </w:div>
        <w:div w:id="1062094624">
          <w:marLeft w:val="480"/>
          <w:marRight w:val="0"/>
          <w:marTop w:val="0"/>
          <w:marBottom w:val="0"/>
          <w:divBdr>
            <w:top w:val="none" w:sz="0" w:space="0" w:color="auto"/>
            <w:left w:val="none" w:sz="0" w:space="0" w:color="auto"/>
            <w:bottom w:val="none" w:sz="0" w:space="0" w:color="auto"/>
            <w:right w:val="none" w:sz="0" w:space="0" w:color="auto"/>
          </w:divBdr>
        </w:div>
        <w:div w:id="1161431448">
          <w:marLeft w:val="480"/>
          <w:marRight w:val="0"/>
          <w:marTop w:val="0"/>
          <w:marBottom w:val="0"/>
          <w:divBdr>
            <w:top w:val="none" w:sz="0" w:space="0" w:color="auto"/>
            <w:left w:val="none" w:sz="0" w:space="0" w:color="auto"/>
            <w:bottom w:val="none" w:sz="0" w:space="0" w:color="auto"/>
            <w:right w:val="none" w:sz="0" w:space="0" w:color="auto"/>
          </w:divBdr>
        </w:div>
        <w:div w:id="1184050393">
          <w:marLeft w:val="480"/>
          <w:marRight w:val="0"/>
          <w:marTop w:val="0"/>
          <w:marBottom w:val="0"/>
          <w:divBdr>
            <w:top w:val="none" w:sz="0" w:space="0" w:color="auto"/>
            <w:left w:val="none" w:sz="0" w:space="0" w:color="auto"/>
            <w:bottom w:val="none" w:sz="0" w:space="0" w:color="auto"/>
            <w:right w:val="none" w:sz="0" w:space="0" w:color="auto"/>
          </w:divBdr>
        </w:div>
        <w:div w:id="1189562392">
          <w:marLeft w:val="480"/>
          <w:marRight w:val="0"/>
          <w:marTop w:val="0"/>
          <w:marBottom w:val="0"/>
          <w:divBdr>
            <w:top w:val="none" w:sz="0" w:space="0" w:color="auto"/>
            <w:left w:val="none" w:sz="0" w:space="0" w:color="auto"/>
            <w:bottom w:val="none" w:sz="0" w:space="0" w:color="auto"/>
            <w:right w:val="none" w:sz="0" w:space="0" w:color="auto"/>
          </w:divBdr>
        </w:div>
        <w:div w:id="1214387799">
          <w:marLeft w:val="480"/>
          <w:marRight w:val="0"/>
          <w:marTop w:val="0"/>
          <w:marBottom w:val="0"/>
          <w:divBdr>
            <w:top w:val="none" w:sz="0" w:space="0" w:color="auto"/>
            <w:left w:val="none" w:sz="0" w:space="0" w:color="auto"/>
            <w:bottom w:val="none" w:sz="0" w:space="0" w:color="auto"/>
            <w:right w:val="none" w:sz="0" w:space="0" w:color="auto"/>
          </w:divBdr>
        </w:div>
        <w:div w:id="1229922904">
          <w:marLeft w:val="480"/>
          <w:marRight w:val="0"/>
          <w:marTop w:val="0"/>
          <w:marBottom w:val="0"/>
          <w:divBdr>
            <w:top w:val="none" w:sz="0" w:space="0" w:color="auto"/>
            <w:left w:val="none" w:sz="0" w:space="0" w:color="auto"/>
            <w:bottom w:val="none" w:sz="0" w:space="0" w:color="auto"/>
            <w:right w:val="none" w:sz="0" w:space="0" w:color="auto"/>
          </w:divBdr>
        </w:div>
        <w:div w:id="1255046142">
          <w:marLeft w:val="480"/>
          <w:marRight w:val="0"/>
          <w:marTop w:val="0"/>
          <w:marBottom w:val="0"/>
          <w:divBdr>
            <w:top w:val="none" w:sz="0" w:space="0" w:color="auto"/>
            <w:left w:val="none" w:sz="0" w:space="0" w:color="auto"/>
            <w:bottom w:val="none" w:sz="0" w:space="0" w:color="auto"/>
            <w:right w:val="none" w:sz="0" w:space="0" w:color="auto"/>
          </w:divBdr>
        </w:div>
        <w:div w:id="1286350470">
          <w:marLeft w:val="480"/>
          <w:marRight w:val="0"/>
          <w:marTop w:val="0"/>
          <w:marBottom w:val="0"/>
          <w:divBdr>
            <w:top w:val="none" w:sz="0" w:space="0" w:color="auto"/>
            <w:left w:val="none" w:sz="0" w:space="0" w:color="auto"/>
            <w:bottom w:val="none" w:sz="0" w:space="0" w:color="auto"/>
            <w:right w:val="none" w:sz="0" w:space="0" w:color="auto"/>
          </w:divBdr>
        </w:div>
        <w:div w:id="1328945429">
          <w:marLeft w:val="480"/>
          <w:marRight w:val="0"/>
          <w:marTop w:val="0"/>
          <w:marBottom w:val="0"/>
          <w:divBdr>
            <w:top w:val="none" w:sz="0" w:space="0" w:color="auto"/>
            <w:left w:val="none" w:sz="0" w:space="0" w:color="auto"/>
            <w:bottom w:val="none" w:sz="0" w:space="0" w:color="auto"/>
            <w:right w:val="none" w:sz="0" w:space="0" w:color="auto"/>
          </w:divBdr>
        </w:div>
        <w:div w:id="1334379612">
          <w:marLeft w:val="480"/>
          <w:marRight w:val="0"/>
          <w:marTop w:val="0"/>
          <w:marBottom w:val="0"/>
          <w:divBdr>
            <w:top w:val="none" w:sz="0" w:space="0" w:color="auto"/>
            <w:left w:val="none" w:sz="0" w:space="0" w:color="auto"/>
            <w:bottom w:val="none" w:sz="0" w:space="0" w:color="auto"/>
            <w:right w:val="none" w:sz="0" w:space="0" w:color="auto"/>
          </w:divBdr>
        </w:div>
        <w:div w:id="1423909849">
          <w:marLeft w:val="480"/>
          <w:marRight w:val="0"/>
          <w:marTop w:val="0"/>
          <w:marBottom w:val="0"/>
          <w:divBdr>
            <w:top w:val="none" w:sz="0" w:space="0" w:color="auto"/>
            <w:left w:val="none" w:sz="0" w:space="0" w:color="auto"/>
            <w:bottom w:val="none" w:sz="0" w:space="0" w:color="auto"/>
            <w:right w:val="none" w:sz="0" w:space="0" w:color="auto"/>
          </w:divBdr>
        </w:div>
        <w:div w:id="1491287909">
          <w:marLeft w:val="480"/>
          <w:marRight w:val="0"/>
          <w:marTop w:val="0"/>
          <w:marBottom w:val="0"/>
          <w:divBdr>
            <w:top w:val="none" w:sz="0" w:space="0" w:color="auto"/>
            <w:left w:val="none" w:sz="0" w:space="0" w:color="auto"/>
            <w:bottom w:val="none" w:sz="0" w:space="0" w:color="auto"/>
            <w:right w:val="none" w:sz="0" w:space="0" w:color="auto"/>
          </w:divBdr>
        </w:div>
        <w:div w:id="1529103791">
          <w:marLeft w:val="480"/>
          <w:marRight w:val="0"/>
          <w:marTop w:val="0"/>
          <w:marBottom w:val="0"/>
          <w:divBdr>
            <w:top w:val="none" w:sz="0" w:space="0" w:color="auto"/>
            <w:left w:val="none" w:sz="0" w:space="0" w:color="auto"/>
            <w:bottom w:val="none" w:sz="0" w:space="0" w:color="auto"/>
            <w:right w:val="none" w:sz="0" w:space="0" w:color="auto"/>
          </w:divBdr>
        </w:div>
        <w:div w:id="1537042628">
          <w:marLeft w:val="480"/>
          <w:marRight w:val="0"/>
          <w:marTop w:val="0"/>
          <w:marBottom w:val="0"/>
          <w:divBdr>
            <w:top w:val="none" w:sz="0" w:space="0" w:color="auto"/>
            <w:left w:val="none" w:sz="0" w:space="0" w:color="auto"/>
            <w:bottom w:val="none" w:sz="0" w:space="0" w:color="auto"/>
            <w:right w:val="none" w:sz="0" w:space="0" w:color="auto"/>
          </w:divBdr>
        </w:div>
        <w:div w:id="1576821826">
          <w:marLeft w:val="480"/>
          <w:marRight w:val="0"/>
          <w:marTop w:val="0"/>
          <w:marBottom w:val="0"/>
          <w:divBdr>
            <w:top w:val="none" w:sz="0" w:space="0" w:color="auto"/>
            <w:left w:val="none" w:sz="0" w:space="0" w:color="auto"/>
            <w:bottom w:val="none" w:sz="0" w:space="0" w:color="auto"/>
            <w:right w:val="none" w:sz="0" w:space="0" w:color="auto"/>
          </w:divBdr>
        </w:div>
        <w:div w:id="1589657272">
          <w:marLeft w:val="480"/>
          <w:marRight w:val="0"/>
          <w:marTop w:val="0"/>
          <w:marBottom w:val="0"/>
          <w:divBdr>
            <w:top w:val="none" w:sz="0" w:space="0" w:color="auto"/>
            <w:left w:val="none" w:sz="0" w:space="0" w:color="auto"/>
            <w:bottom w:val="none" w:sz="0" w:space="0" w:color="auto"/>
            <w:right w:val="none" w:sz="0" w:space="0" w:color="auto"/>
          </w:divBdr>
        </w:div>
        <w:div w:id="1649938737">
          <w:marLeft w:val="480"/>
          <w:marRight w:val="0"/>
          <w:marTop w:val="0"/>
          <w:marBottom w:val="0"/>
          <w:divBdr>
            <w:top w:val="none" w:sz="0" w:space="0" w:color="auto"/>
            <w:left w:val="none" w:sz="0" w:space="0" w:color="auto"/>
            <w:bottom w:val="none" w:sz="0" w:space="0" w:color="auto"/>
            <w:right w:val="none" w:sz="0" w:space="0" w:color="auto"/>
          </w:divBdr>
        </w:div>
        <w:div w:id="1681391787">
          <w:marLeft w:val="480"/>
          <w:marRight w:val="0"/>
          <w:marTop w:val="0"/>
          <w:marBottom w:val="0"/>
          <w:divBdr>
            <w:top w:val="none" w:sz="0" w:space="0" w:color="auto"/>
            <w:left w:val="none" w:sz="0" w:space="0" w:color="auto"/>
            <w:bottom w:val="none" w:sz="0" w:space="0" w:color="auto"/>
            <w:right w:val="none" w:sz="0" w:space="0" w:color="auto"/>
          </w:divBdr>
        </w:div>
        <w:div w:id="1708482971">
          <w:marLeft w:val="480"/>
          <w:marRight w:val="0"/>
          <w:marTop w:val="0"/>
          <w:marBottom w:val="0"/>
          <w:divBdr>
            <w:top w:val="none" w:sz="0" w:space="0" w:color="auto"/>
            <w:left w:val="none" w:sz="0" w:space="0" w:color="auto"/>
            <w:bottom w:val="none" w:sz="0" w:space="0" w:color="auto"/>
            <w:right w:val="none" w:sz="0" w:space="0" w:color="auto"/>
          </w:divBdr>
        </w:div>
        <w:div w:id="1718313767">
          <w:marLeft w:val="480"/>
          <w:marRight w:val="0"/>
          <w:marTop w:val="0"/>
          <w:marBottom w:val="0"/>
          <w:divBdr>
            <w:top w:val="none" w:sz="0" w:space="0" w:color="auto"/>
            <w:left w:val="none" w:sz="0" w:space="0" w:color="auto"/>
            <w:bottom w:val="none" w:sz="0" w:space="0" w:color="auto"/>
            <w:right w:val="none" w:sz="0" w:space="0" w:color="auto"/>
          </w:divBdr>
        </w:div>
        <w:div w:id="1727531200">
          <w:marLeft w:val="480"/>
          <w:marRight w:val="0"/>
          <w:marTop w:val="0"/>
          <w:marBottom w:val="0"/>
          <w:divBdr>
            <w:top w:val="none" w:sz="0" w:space="0" w:color="auto"/>
            <w:left w:val="none" w:sz="0" w:space="0" w:color="auto"/>
            <w:bottom w:val="none" w:sz="0" w:space="0" w:color="auto"/>
            <w:right w:val="none" w:sz="0" w:space="0" w:color="auto"/>
          </w:divBdr>
        </w:div>
        <w:div w:id="1809084244">
          <w:marLeft w:val="480"/>
          <w:marRight w:val="0"/>
          <w:marTop w:val="0"/>
          <w:marBottom w:val="0"/>
          <w:divBdr>
            <w:top w:val="none" w:sz="0" w:space="0" w:color="auto"/>
            <w:left w:val="none" w:sz="0" w:space="0" w:color="auto"/>
            <w:bottom w:val="none" w:sz="0" w:space="0" w:color="auto"/>
            <w:right w:val="none" w:sz="0" w:space="0" w:color="auto"/>
          </w:divBdr>
        </w:div>
        <w:div w:id="1811095043">
          <w:marLeft w:val="480"/>
          <w:marRight w:val="0"/>
          <w:marTop w:val="0"/>
          <w:marBottom w:val="0"/>
          <w:divBdr>
            <w:top w:val="none" w:sz="0" w:space="0" w:color="auto"/>
            <w:left w:val="none" w:sz="0" w:space="0" w:color="auto"/>
            <w:bottom w:val="none" w:sz="0" w:space="0" w:color="auto"/>
            <w:right w:val="none" w:sz="0" w:space="0" w:color="auto"/>
          </w:divBdr>
        </w:div>
        <w:div w:id="1820727423">
          <w:marLeft w:val="480"/>
          <w:marRight w:val="0"/>
          <w:marTop w:val="0"/>
          <w:marBottom w:val="0"/>
          <w:divBdr>
            <w:top w:val="none" w:sz="0" w:space="0" w:color="auto"/>
            <w:left w:val="none" w:sz="0" w:space="0" w:color="auto"/>
            <w:bottom w:val="none" w:sz="0" w:space="0" w:color="auto"/>
            <w:right w:val="none" w:sz="0" w:space="0" w:color="auto"/>
          </w:divBdr>
        </w:div>
        <w:div w:id="1840581134">
          <w:marLeft w:val="480"/>
          <w:marRight w:val="0"/>
          <w:marTop w:val="0"/>
          <w:marBottom w:val="0"/>
          <w:divBdr>
            <w:top w:val="none" w:sz="0" w:space="0" w:color="auto"/>
            <w:left w:val="none" w:sz="0" w:space="0" w:color="auto"/>
            <w:bottom w:val="none" w:sz="0" w:space="0" w:color="auto"/>
            <w:right w:val="none" w:sz="0" w:space="0" w:color="auto"/>
          </w:divBdr>
        </w:div>
        <w:div w:id="1843398419">
          <w:marLeft w:val="480"/>
          <w:marRight w:val="0"/>
          <w:marTop w:val="0"/>
          <w:marBottom w:val="0"/>
          <w:divBdr>
            <w:top w:val="none" w:sz="0" w:space="0" w:color="auto"/>
            <w:left w:val="none" w:sz="0" w:space="0" w:color="auto"/>
            <w:bottom w:val="none" w:sz="0" w:space="0" w:color="auto"/>
            <w:right w:val="none" w:sz="0" w:space="0" w:color="auto"/>
          </w:divBdr>
        </w:div>
        <w:div w:id="1890265823">
          <w:marLeft w:val="480"/>
          <w:marRight w:val="0"/>
          <w:marTop w:val="0"/>
          <w:marBottom w:val="0"/>
          <w:divBdr>
            <w:top w:val="none" w:sz="0" w:space="0" w:color="auto"/>
            <w:left w:val="none" w:sz="0" w:space="0" w:color="auto"/>
            <w:bottom w:val="none" w:sz="0" w:space="0" w:color="auto"/>
            <w:right w:val="none" w:sz="0" w:space="0" w:color="auto"/>
          </w:divBdr>
        </w:div>
        <w:div w:id="1975519709">
          <w:marLeft w:val="480"/>
          <w:marRight w:val="0"/>
          <w:marTop w:val="0"/>
          <w:marBottom w:val="0"/>
          <w:divBdr>
            <w:top w:val="none" w:sz="0" w:space="0" w:color="auto"/>
            <w:left w:val="none" w:sz="0" w:space="0" w:color="auto"/>
            <w:bottom w:val="none" w:sz="0" w:space="0" w:color="auto"/>
            <w:right w:val="none" w:sz="0" w:space="0" w:color="auto"/>
          </w:divBdr>
        </w:div>
        <w:div w:id="2005933580">
          <w:marLeft w:val="480"/>
          <w:marRight w:val="0"/>
          <w:marTop w:val="0"/>
          <w:marBottom w:val="0"/>
          <w:divBdr>
            <w:top w:val="none" w:sz="0" w:space="0" w:color="auto"/>
            <w:left w:val="none" w:sz="0" w:space="0" w:color="auto"/>
            <w:bottom w:val="none" w:sz="0" w:space="0" w:color="auto"/>
            <w:right w:val="none" w:sz="0" w:space="0" w:color="auto"/>
          </w:divBdr>
        </w:div>
        <w:div w:id="2055805874">
          <w:marLeft w:val="480"/>
          <w:marRight w:val="0"/>
          <w:marTop w:val="0"/>
          <w:marBottom w:val="0"/>
          <w:divBdr>
            <w:top w:val="none" w:sz="0" w:space="0" w:color="auto"/>
            <w:left w:val="none" w:sz="0" w:space="0" w:color="auto"/>
            <w:bottom w:val="none" w:sz="0" w:space="0" w:color="auto"/>
            <w:right w:val="none" w:sz="0" w:space="0" w:color="auto"/>
          </w:divBdr>
        </w:div>
        <w:div w:id="2073187300">
          <w:marLeft w:val="480"/>
          <w:marRight w:val="0"/>
          <w:marTop w:val="0"/>
          <w:marBottom w:val="0"/>
          <w:divBdr>
            <w:top w:val="none" w:sz="0" w:space="0" w:color="auto"/>
            <w:left w:val="none" w:sz="0" w:space="0" w:color="auto"/>
            <w:bottom w:val="none" w:sz="0" w:space="0" w:color="auto"/>
            <w:right w:val="none" w:sz="0" w:space="0" w:color="auto"/>
          </w:divBdr>
        </w:div>
      </w:divsChild>
    </w:div>
    <w:div w:id="339935885">
      <w:bodyDiv w:val="1"/>
      <w:marLeft w:val="0"/>
      <w:marRight w:val="0"/>
      <w:marTop w:val="0"/>
      <w:marBottom w:val="0"/>
      <w:divBdr>
        <w:top w:val="none" w:sz="0" w:space="0" w:color="auto"/>
        <w:left w:val="none" w:sz="0" w:space="0" w:color="auto"/>
        <w:bottom w:val="none" w:sz="0" w:space="0" w:color="auto"/>
        <w:right w:val="none" w:sz="0" w:space="0" w:color="auto"/>
      </w:divBdr>
    </w:div>
    <w:div w:id="340935897">
      <w:bodyDiv w:val="1"/>
      <w:marLeft w:val="0"/>
      <w:marRight w:val="0"/>
      <w:marTop w:val="0"/>
      <w:marBottom w:val="0"/>
      <w:divBdr>
        <w:top w:val="none" w:sz="0" w:space="0" w:color="auto"/>
        <w:left w:val="none" w:sz="0" w:space="0" w:color="auto"/>
        <w:bottom w:val="none" w:sz="0" w:space="0" w:color="auto"/>
        <w:right w:val="none" w:sz="0" w:space="0" w:color="auto"/>
      </w:divBdr>
    </w:div>
    <w:div w:id="341517198">
      <w:bodyDiv w:val="1"/>
      <w:marLeft w:val="0"/>
      <w:marRight w:val="0"/>
      <w:marTop w:val="0"/>
      <w:marBottom w:val="0"/>
      <w:divBdr>
        <w:top w:val="none" w:sz="0" w:space="0" w:color="auto"/>
        <w:left w:val="none" w:sz="0" w:space="0" w:color="auto"/>
        <w:bottom w:val="none" w:sz="0" w:space="0" w:color="auto"/>
        <w:right w:val="none" w:sz="0" w:space="0" w:color="auto"/>
      </w:divBdr>
    </w:div>
    <w:div w:id="342782315">
      <w:bodyDiv w:val="1"/>
      <w:marLeft w:val="0"/>
      <w:marRight w:val="0"/>
      <w:marTop w:val="0"/>
      <w:marBottom w:val="0"/>
      <w:divBdr>
        <w:top w:val="none" w:sz="0" w:space="0" w:color="auto"/>
        <w:left w:val="none" w:sz="0" w:space="0" w:color="auto"/>
        <w:bottom w:val="none" w:sz="0" w:space="0" w:color="auto"/>
        <w:right w:val="none" w:sz="0" w:space="0" w:color="auto"/>
      </w:divBdr>
    </w:div>
    <w:div w:id="343628651">
      <w:bodyDiv w:val="1"/>
      <w:marLeft w:val="0"/>
      <w:marRight w:val="0"/>
      <w:marTop w:val="0"/>
      <w:marBottom w:val="0"/>
      <w:divBdr>
        <w:top w:val="none" w:sz="0" w:space="0" w:color="auto"/>
        <w:left w:val="none" w:sz="0" w:space="0" w:color="auto"/>
        <w:bottom w:val="none" w:sz="0" w:space="0" w:color="auto"/>
        <w:right w:val="none" w:sz="0" w:space="0" w:color="auto"/>
      </w:divBdr>
    </w:div>
    <w:div w:id="344982955">
      <w:bodyDiv w:val="1"/>
      <w:marLeft w:val="0"/>
      <w:marRight w:val="0"/>
      <w:marTop w:val="0"/>
      <w:marBottom w:val="0"/>
      <w:divBdr>
        <w:top w:val="none" w:sz="0" w:space="0" w:color="auto"/>
        <w:left w:val="none" w:sz="0" w:space="0" w:color="auto"/>
        <w:bottom w:val="none" w:sz="0" w:space="0" w:color="auto"/>
        <w:right w:val="none" w:sz="0" w:space="0" w:color="auto"/>
      </w:divBdr>
    </w:div>
    <w:div w:id="345987847">
      <w:bodyDiv w:val="1"/>
      <w:marLeft w:val="0"/>
      <w:marRight w:val="0"/>
      <w:marTop w:val="0"/>
      <w:marBottom w:val="0"/>
      <w:divBdr>
        <w:top w:val="none" w:sz="0" w:space="0" w:color="auto"/>
        <w:left w:val="none" w:sz="0" w:space="0" w:color="auto"/>
        <w:bottom w:val="none" w:sz="0" w:space="0" w:color="auto"/>
        <w:right w:val="none" w:sz="0" w:space="0" w:color="auto"/>
      </w:divBdr>
    </w:div>
    <w:div w:id="347604326">
      <w:bodyDiv w:val="1"/>
      <w:marLeft w:val="0"/>
      <w:marRight w:val="0"/>
      <w:marTop w:val="0"/>
      <w:marBottom w:val="0"/>
      <w:divBdr>
        <w:top w:val="none" w:sz="0" w:space="0" w:color="auto"/>
        <w:left w:val="none" w:sz="0" w:space="0" w:color="auto"/>
        <w:bottom w:val="none" w:sz="0" w:space="0" w:color="auto"/>
        <w:right w:val="none" w:sz="0" w:space="0" w:color="auto"/>
      </w:divBdr>
    </w:div>
    <w:div w:id="348024226">
      <w:bodyDiv w:val="1"/>
      <w:marLeft w:val="0"/>
      <w:marRight w:val="0"/>
      <w:marTop w:val="0"/>
      <w:marBottom w:val="0"/>
      <w:divBdr>
        <w:top w:val="none" w:sz="0" w:space="0" w:color="auto"/>
        <w:left w:val="none" w:sz="0" w:space="0" w:color="auto"/>
        <w:bottom w:val="none" w:sz="0" w:space="0" w:color="auto"/>
        <w:right w:val="none" w:sz="0" w:space="0" w:color="auto"/>
      </w:divBdr>
    </w:div>
    <w:div w:id="349647685">
      <w:bodyDiv w:val="1"/>
      <w:marLeft w:val="0"/>
      <w:marRight w:val="0"/>
      <w:marTop w:val="0"/>
      <w:marBottom w:val="0"/>
      <w:divBdr>
        <w:top w:val="none" w:sz="0" w:space="0" w:color="auto"/>
        <w:left w:val="none" w:sz="0" w:space="0" w:color="auto"/>
        <w:bottom w:val="none" w:sz="0" w:space="0" w:color="auto"/>
        <w:right w:val="none" w:sz="0" w:space="0" w:color="auto"/>
      </w:divBdr>
    </w:div>
    <w:div w:id="350450666">
      <w:bodyDiv w:val="1"/>
      <w:marLeft w:val="0"/>
      <w:marRight w:val="0"/>
      <w:marTop w:val="0"/>
      <w:marBottom w:val="0"/>
      <w:divBdr>
        <w:top w:val="none" w:sz="0" w:space="0" w:color="auto"/>
        <w:left w:val="none" w:sz="0" w:space="0" w:color="auto"/>
        <w:bottom w:val="none" w:sz="0" w:space="0" w:color="auto"/>
        <w:right w:val="none" w:sz="0" w:space="0" w:color="auto"/>
      </w:divBdr>
    </w:div>
    <w:div w:id="350500403">
      <w:bodyDiv w:val="1"/>
      <w:marLeft w:val="0"/>
      <w:marRight w:val="0"/>
      <w:marTop w:val="0"/>
      <w:marBottom w:val="0"/>
      <w:divBdr>
        <w:top w:val="none" w:sz="0" w:space="0" w:color="auto"/>
        <w:left w:val="none" w:sz="0" w:space="0" w:color="auto"/>
        <w:bottom w:val="none" w:sz="0" w:space="0" w:color="auto"/>
        <w:right w:val="none" w:sz="0" w:space="0" w:color="auto"/>
      </w:divBdr>
    </w:div>
    <w:div w:id="351148005">
      <w:bodyDiv w:val="1"/>
      <w:marLeft w:val="0"/>
      <w:marRight w:val="0"/>
      <w:marTop w:val="0"/>
      <w:marBottom w:val="0"/>
      <w:divBdr>
        <w:top w:val="none" w:sz="0" w:space="0" w:color="auto"/>
        <w:left w:val="none" w:sz="0" w:space="0" w:color="auto"/>
        <w:bottom w:val="none" w:sz="0" w:space="0" w:color="auto"/>
        <w:right w:val="none" w:sz="0" w:space="0" w:color="auto"/>
      </w:divBdr>
    </w:div>
    <w:div w:id="355346986">
      <w:bodyDiv w:val="1"/>
      <w:marLeft w:val="0"/>
      <w:marRight w:val="0"/>
      <w:marTop w:val="0"/>
      <w:marBottom w:val="0"/>
      <w:divBdr>
        <w:top w:val="none" w:sz="0" w:space="0" w:color="auto"/>
        <w:left w:val="none" w:sz="0" w:space="0" w:color="auto"/>
        <w:bottom w:val="none" w:sz="0" w:space="0" w:color="auto"/>
        <w:right w:val="none" w:sz="0" w:space="0" w:color="auto"/>
      </w:divBdr>
    </w:div>
    <w:div w:id="355619334">
      <w:bodyDiv w:val="1"/>
      <w:marLeft w:val="0"/>
      <w:marRight w:val="0"/>
      <w:marTop w:val="0"/>
      <w:marBottom w:val="0"/>
      <w:divBdr>
        <w:top w:val="none" w:sz="0" w:space="0" w:color="auto"/>
        <w:left w:val="none" w:sz="0" w:space="0" w:color="auto"/>
        <w:bottom w:val="none" w:sz="0" w:space="0" w:color="auto"/>
        <w:right w:val="none" w:sz="0" w:space="0" w:color="auto"/>
      </w:divBdr>
    </w:div>
    <w:div w:id="355930693">
      <w:bodyDiv w:val="1"/>
      <w:marLeft w:val="0"/>
      <w:marRight w:val="0"/>
      <w:marTop w:val="0"/>
      <w:marBottom w:val="0"/>
      <w:divBdr>
        <w:top w:val="none" w:sz="0" w:space="0" w:color="auto"/>
        <w:left w:val="none" w:sz="0" w:space="0" w:color="auto"/>
        <w:bottom w:val="none" w:sz="0" w:space="0" w:color="auto"/>
        <w:right w:val="none" w:sz="0" w:space="0" w:color="auto"/>
      </w:divBdr>
    </w:div>
    <w:div w:id="357002732">
      <w:bodyDiv w:val="1"/>
      <w:marLeft w:val="0"/>
      <w:marRight w:val="0"/>
      <w:marTop w:val="0"/>
      <w:marBottom w:val="0"/>
      <w:divBdr>
        <w:top w:val="none" w:sz="0" w:space="0" w:color="auto"/>
        <w:left w:val="none" w:sz="0" w:space="0" w:color="auto"/>
        <w:bottom w:val="none" w:sz="0" w:space="0" w:color="auto"/>
        <w:right w:val="none" w:sz="0" w:space="0" w:color="auto"/>
      </w:divBdr>
    </w:div>
    <w:div w:id="357437639">
      <w:bodyDiv w:val="1"/>
      <w:marLeft w:val="0"/>
      <w:marRight w:val="0"/>
      <w:marTop w:val="0"/>
      <w:marBottom w:val="0"/>
      <w:divBdr>
        <w:top w:val="none" w:sz="0" w:space="0" w:color="auto"/>
        <w:left w:val="none" w:sz="0" w:space="0" w:color="auto"/>
        <w:bottom w:val="none" w:sz="0" w:space="0" w:color="auto"/>
        <w:right w:val="none" w:sz="0" w:space="0" w:color="auto"/>
      </w:divBdr>
    </w:div>
    <w:div w:id="357858247">
      <w:bodyDiv w:val="1"/>
      <w:marLeft w:val="0"/>
      <w:marRight w:val="0"/>
      <w:marTop w:val="0"/>
      <w:marBottom w:val="0"/>
      <w:divBdr>
        <w:top w:val="none" w:sz="0" w:space="0" w:color="auto"/>
        <w:left w:val="none" w:sz="0" w:space="0" w:color="auto"/>
        <w:bottom w:val="none" w:sz="0" w:space="0" w:color="auto"/>
        <w:right w:val="none" w:sz="0" w:space="0" w:color="auto"/>
      </w:divBdr>
    </w:div>
    <w:div w:id="359478893">
      <w:bodyDiv w:val="1"/>
      <w:marLeft w:val="0"/>
      <w:marRight w:val="0"/>
      <w:marTop w:val="0"/>
      <w:marBottom w:val="0"/>
      <w:divBdr>
        <w:top w:val="none" w:sz="0" w:space="0" w:color="auto"/>
        <w:left w:val="none" w:sz="0" w:space="0" w:color="auto"/>
        <w:bottom w:val="none" w:sz="0" w:space="0" w:color="auto"/>
        <w:right w:val="none" w:sz="0" w:space="0" w:color="auto"/>
      </w:divBdr>
    </w:div>
    <w:div w:id="359818188">
      <w:bodyDiv w:val="1"/>
      <w:marLeft w:val="0"/>
      <w:marRight w:val="0"/>
      <w:marTop w:val="0"/>
      <w:marBottom w:val="0"/>
      <w:divBdr>
        <w:top w:val="none" w:sz="0" w:space="0" w:color="auto"/>
        <w:left w:val="none" w:sz="0" w:space="0" w:color="auto"/>
        <w:bottom w:val="none" w:sz="0" w:space="0" w:color="auto"/>
        <w:right w:val="none" w:sz="0" w:space="0" w:color="auto"/>
      </w:divBdr>
    </w:div>
    <w:div w:id="361323969">
      <w:bodyDiv w:val="1"/>
      <w:marLeft w:val="0"/>
      <w:marRight w:val="0"/>
      <w:marTop w:val="0"/>
      <w:marBottom w:val="0"/>
      <w:divBdr>
        <w:top w:val="none" w:sz="0" w:space="0" w:color="auto"/>
        <w:left w:val="none" w:sz="0" w:space="0" w:color="auto"/>
        <w:bottom w:val="none" w:sz="0" w:space="0" w:color="auto"/>
        <w:right w:val="none" w:sz="0" w:space="0" w:color="auto"/>
      </w:divBdr>
    </w:div>
    <w:div w:id="365525999">
      <w:bodyDiv w:val="1"/>
      <w:marLeft w:val="0"/>
      <w:marRight w:val="0"/>
      <w:marTop w:val="0"/>
      <w:marBottom w:val="0"/>
      <w:divBdr>
        <w:top w:val="none" w:sz="0" w:space="0" w:color="auto"/>
        <w:left w:val="none" w:sz="0" w:space="0" w:color="auto"/>
        <w:bottom w:val="none" w:sz="0" w:space="0" w:color="auto"/>
        <w:right w:val="none" w:sz="0" w:space="0" w:color="auto"/>
      </w:divBdr>
    </w:div>
    <w:div w:id="366806415">
      <w:bodyDiv w:val="1"/>
      <w:marLeft w:val="0"/>
      <w:marRight w:val="0"/>
      <w:marTop w:val="0"/>
      <w:marBottom w:val="0"/>
      <w:divBdr>
        <w:top w:val="none" w:sz="0" w:space="0" w:color="auto"/>
        <w:left w:val="none" w:sz="0" w:space="0" w:color="auto"/>
        <w:bottom w:val="none" w:sz="0" w:space="0" w:color="auto"/>
        <w:right w:val="none" w:sz="0" w:space="0" w:color="auto"/>
      </w:divBdr>
    </w:div>
    <w:div w:id="367338024">
      <w:bodyDiv w:val="1"/>
      <w:marLeft w:val="0"/>
      <w:marRight w:val="0"/>
      <w:marTop w:val="0"/>
      <w:marBottom w:val="0"/>
      <w:divBdr>
        <w:top w:val="none" w:sz="0" w:space="0" w:color="auto"/>
        <w:left w:val="none" w:sz="0" w:space="0" w:color="auto"/>
        <w:bottom w:val="none" w:sz="0" w:space="0" w:color="auto"/>
        <w:right w:val="none" w:sz="0" w:space="0" w:color="auto"/>
      </w:divBdr>
    </w:div>
    <w:div w:id="367922142">
      <w:bodyDiv w:val="1"/>
      <w:marLeft w:val="0"/>
      <w:marRight w:val="0"/>
      <w:marTop w:val="0"/>
      <w:marBottom w:val="0"/>
      <w:divBdr>
        <w:top w:val="none" w:sz="0" w:space="0" w:color="auto"/>
        <w:left w:val="none" w:sz="0" w:space="0" w:color="auto"/>
        <w:bottom w:val="none" w:sz="0" w:space="0" w:color="auto"/>
        <w:right w:val="none" w:sz="0" w:space="0" w:color="auto"/>
      </w:divBdr>
    </w:div>
    <w:div w:id="368148324">
      <w:bodyDiv w:val="1"/>
      <w:marLeft w:val="0"/>
      <w:marRight w:val="0"/>
      <w:marTop w:val="0"/>
      <w:marBottom w:val="0"/>
      <w:divBdr>
        <w:top w:val="none" w:sz="0" w:space="0" w:color="auto"/>
        <w:left w:val="none" w:sz="0" w:space="0" w:color="auto"/>
        <w:bottom w:val="none" w:sz="0" w:space="0" w:color="auto"/>
        <w:right w:val="none" w:sz="0" w:space="0" w:color="auto"/>
      </w:divBdr>
    </w:div>
    <w:div w:id="368531109">
      <w:bodyDiv w:val="1"/>
      <w:marLeft w:val="0"/>
      <w:marRight w:val="0"/>
      <w:marTop w:val="0"/>
      <w:marBottom w:val="0"/>
      <w:divBdr>
        <w:top w:val="none" w:sz="0" w:space="0" w:color="auto"/>
        <w:left w:val="none" w:sz="0" w:space="0" w:color="auto"/>
        <w:bottom w:val="none" w:sz="0" w:space="0" w:color="auto"/>
        <w:right w:val="none" w:sz="0" w:space="0" w:color="auto"/>
      </w:divBdr>
    </w:div>
    <w:div w:id="368995573">
      <w:bodyDiv w:val="1"/>
      <w:marLeft w:val="0"/>
      <w:marRight w:val="0"/>
      <w:marTop w:val="0"/>
      <w:marBottom w:val="0"/>
      <w:divBdr>
        <w:top w:val="none" w:sz="0" w:space="0" w:color="auto"/>
        <w:left w:val="none" w:sz="0" w:space="0" w:color="auto"/>
        <w:bottom w:val="none" w:sz="0" w:space="0" w:color="auto"/>
        <w:right w:val="none" w:sz="0" w:space="0" w:color="auto"/>
      </w:divBdr>
    </w:div>
    <w:div w:id="369040653">
      <w:bodyDiv w:val="1"/>
      <w:marLeft w:val="0"/>
      <w:marRight w:val="0"/>
      <w:marTop w:val="0"/>
      <w:marBottom w:val="0"/>
      <w:divBdr>
        <w:top w:val="none" w:sz="0" w:space="0" w:color="auto"/>
        <w:left w:val="none" w:sz="0" w:space="0" w:color="auto"/>
        <w:bottom w:val="none" w:sz="0" w:space="0" w:color="auto"/>
        <w:right w:val="none" w:sz="0" w:space="0" w:color="auto"/>
      </w:divBdr>
    </w:div>
    <w:div w:id="370616104">
      <w:bodyDiv w:val="1"/>
      <w:marLeft w:val="0"/>
      <w:marRight w:val="0"/>
      <w:marTop w:val="0"/>
      <w:marBottom w:val="0"/>
      <w:divBdr>
        <w:top w:val="none" w:sz="0" w:space="0" w:color="auto"/>
        <w:left w:val="none" w:sz="0" w:space="0" w:color="auto"/>
        <w:bottom w:val="none" w:sz="0" w:space="0" w:color="auto"/>
        <w:right w:val="none" w:sz="0" w:space="0" w:color="auto"/>
      </w:divBdr>
    </w:div>
    <w:div w:id="372845538">
      <w:bodyDiv w:val="1"/>
      <w:marLeft w:val="0"/>
      <w:marRight w:val="0"/>
      <w:marTop w:val="0"/>
      <w:marBottom w:val="0"/>
      <w:divBdr>
        <w:top w:val="none" w:sz="0" w:space="0" w:color="auto"/>
        <w:left w:val="none" w:sz="0" w:space="0" w:color="auto"/>
        <w:bottom w:val="none" w:sz="0" w:space="0" w:color="auto"/>
        <w:right w:val="none" w:sz="0" w:space="0" w:color="auto"/>
      </w:divBdr>
    </w:div>
    <w:div w:id="373237396">
      <w:bodyDiv w:val="1"/>
      <w:marLeft w:val="0"/>
      <w:marRight w:val="0"/>
      <w:marTop w:val="0"/>
      <w:marBottom w:val="0"/>
      <w:divBdr>
        <w:top w:val="none" w:sz="0" w:space="0" w:color="auto"/>
        <w:left w:val="none" w:sz="0" w:space="0" w:color="auto"/>
        <w:bottom w:val="none" w:sz="0" w:space="0" w:color="auto"/>
        <w:right w:val="none" w:sz="0" w:space="0" w:color="auto"/>
      </w:divBdr>
    </w:div>
    <w:div w:id="374546176">
      <w:bodyDiv w:val="1"/>
      <w:marLeft w:val="0"/>
      <w:marRight w:val="0"/>
      <w:marTop w:val="0"/>
      <w:marBottom w:val="0"/>
      <w:divBdr>
        <w:top w:val="none" w:sz="0" w:space="0" w:color="auto"/>
        <w:left w:val="none" w:sz="0" w:space="0" w:color="auto"/>
        <w:bottom w:val="none" w:sz="0" w:space="0" w:color="auto"/>
        <w:right w:val="none" w:sz="0" w:space="0" w:color="auto"/>
      </w:divBdr>
    </w:div>
    <w:div w:id="375588343">
      <w:bodyDiv w:val="1"/>
      <w:marLeft w:val="0"/>
      <w:marRight w:val="0"/>
      <w:marTop w:val="0"/>
      <w:marBottom w:val="0"/>
      <w:divBdr>
        <w:top w:val="none" w:sz="0" w:space="0" w:color="auto"/>
        <w:left w:val="none" w:sz="0" w:space="0" w:color="auto"/>
        <w:bottom w:val="none" w:sz="0" w:space="0" w:color="auto"/>
        <w:right w:val="none" w:sz="0" w:space="0" w:color="auto"/>
      </w:divBdr>
    </w:div>
    <w:div w:id="375734934">
      <w:bodyDiv w:val="1"/>
      <w:marLeft w:val="0"/>
      <w:marRight w:val="0"/>
      <w:marTop w:val="0"/>
      <w:marBottom w:val="0"/>
      <w:divBdr>
        <w:top w:val="none" w:sz="0" w:space="0" w:color="auto"/>
        <w:left w:val="none" w:sz="0" w:space="0" w:color="auto"/>
        <w:bottom w:val="none" w:sz="0" w:space="0" w:color="auto"/>
        <w:right w:val="none" w:sz="0" w:space="0" w:color="auto"/>
      </w:divBdr>
    </w:div>
    <w:div w:id="376858044">
      <w:bodyDiv w:val="1"/>
      <w:marLeft w:val="0"/>
      <w:marRight w:val="0"/>
      <w:marTop w:val="0"/>
      <w:marBottom w:val="0"/>
      <w:divBdr>
        <w:top w:val="none" w:sz="0" w:space="0" w:color="auto"/>
        <w:left w:val="none" w:sz="0" w:space="0" w:color="auto"/>
        <w:bottom w:val="none" w:sz="0" w:space="0" w:color="auto"/>
        <w:right w:val="none" w:sz="0" w:space="0" w:color="auto"/>
      </w:divBdr>
    </w:div>
    <w:div w:id="377125592">
      <w:bodyDiv w:val="1"/>
      <w:marLeft w:val="0"/>
      <w:marRight w:val="0"/>
      <w:marTop w:val="0"/>
      <w:marBottom w:val="0"/>
      <w:divBdr>
        <w:top w:val="none" w:sz="0" w:space="0" w:color="auto"/>
        <w:left w:val="none" w:sz="0" w:space="0" w:color="auto"/>
        <w:bottom w:val="none" w:sz="0" w:space="0" w:color="auto"/>
        <w:right w:val="none" w:sz="0" w:space="0" w:color="auto"/>
      </w:divBdr>
    </w:div>
    <w:div w:id="379595120">
      <w:bodyDiv w:val="1"/>
      <w:marLeft w:val="0"/>
      <w:marRight w:val="0"/>
      <w:marTop w:val="0"/>
      <w:marBottom w:val="0"/>
      <w:divBdr>
        <w:top w:val="none" w:sz="0" w:space="0" w:color="auto"/>
        <w:left w:val="none" w:sz="0" w:space="0" w:color="auto"/>
        <w:bottom w:val="none" w:sz="0" w:space="0" w:color="auto"/>
        <w:right w:val="none" w:sz="0" w:space="0" w:color="auto"/>
      </w:divBdr>
    </w:div>
    <w:div w:id="380521124">
      <w:bodyDiv w:val="1"/>
      <w:marLeft w:val="0"/>
      <w:marRight w:val="0"/>
      <w:marTop w:val="0"/>
      <w:marBottom w:val="0"/>
      <w:divBdr>
        <w:top w:val="none" w:sz="0" w:space="0" w:color="auto"/>
        <w:left w:val="none" w:sz="0" w:space="0" w:color="auto"/>
        <w:bottom w:val="none" w:sz="0" w:space="0" w:color="auto"/>
        <w:right w:val="none" w:sz="0" w:space="0" w:color="auto"/>
      </w:divBdr>
    </w:div>
    <w:div w:id="380833684">
      <w:bodyDiv w:val="1"/>
      <w:marLeft w:val="0"/>
      <w:marRight w:val="0"/>
      <w:marTop w:val="0"/>
      <w:marBottom w:val="0"/>
      <w:divBdr>
        <w:top w:val="none" w:sz="0" w:space="0" w:color="auto"/>
        <w:left w:val="none" w:sz="0" w:space="0" w:color="auto"/>
        <w:bottom w:val="none" w:sz="0" w:space="0" w:color="auto"/>
        <w:right w:val="none" w:sz="0" w:space="0" w:color="auto"/>
      </w:divBdr>
    </w:div>
    <w:div w:id="381253000">
      <w:bodyDiv w:val="1"/>
      <w:marLeft w:val="0"/>
      <w:marRight w:val="0"/>
      <w:marTop w:val="0"/>
      <w:marBottom w:val="0"/>
      <w:divBdr>
        <w:top w:val="none" w:sz="0" w:space="0" w:color="auto"/>
        <w:left w:val="none" w:sz="0" w:space="0" w:color="auto"/>
        <w:bottom w:val="none" w:sz="0" w:space="0" w:color="auto"/>
        <w:right w:val="none" w:sz="0" w:space="0" w:color="auto"/>
      </w:divBdr>
    </w:div>
    <w:div w:id="381830336">
      <w:bodyDiv w:val="1"/>
      <w:marLeft w:val="0"/>
      <w:marRight w:val="0"/>
      <w:marTop w:val="0"/>
      <w:marBottom w:val="0"/>
      <w:divBdr>
        <w:top w:val="none" w:sz="0" w:space="0" w:color="auto"/>
        <w:left w:val="none" w:sz="0" w:space="0" w:color="auto"/>
        <w:bottom w:val="none" w:sz="0" w:space="0" w:color="auto"/>
        <w:right w:val="none" w:sz="0" w:space="0" w:color="auto"/>
      </w:divBdr>
    </w:div>
    <w:div w:id="382172084">
      <w:bodyDiv w:val="1"/>
      <w:marLeft w:val="0"/>
      <w:marRight w:val="0"/>
      <w:marTop w:val="0"/>
      <w:marBottom w:val="0"/>
      <w:divBdr>
        <w:top w:val="none" w:sz="0" w:space="0" w:color="auto"/>
        <w:left w:val="none" w:sz="0" w:space="0" w:color="auto"/>
        <w:bottom w:val="none" w:sz="0" w:space="0" w:color="auto"/>
        <w:right w:val="none" w:sz="0" w:space="0" w:color="auto"/>
      </w:divBdr>
    </w:div>
    <w:div w:id="383068997">
      <w:bodyDiv w:val="1"/>
      <w:marLeft w:val="0"/>
      <w:marRight w:val="0"/>
      <w:marTop w:val="0"/>
      <w:marBottom w:val="0"/>
      <w:divBdr>
        <w:top w:val="none" w:sz="0" w:space="0" w:color="auto"/>
        <w:left w:val="none" w:sz="0" w:space="0" w:color="auto"/>
        <w:bottom w:val="none" w:sz="0" w:space="0" w:color="auto"/>
        <w:right w:val="none" w:sz="0" w:space="0" w:color="auto"/>
      </w:divBdr>
    </w:div>
    <w:div w:id="384107961">
      <w:bodyDiv w:val="1"/>
      <w:marLeft w:val="0"/>
      <w:marRight w:val="0"/>
      <w:marTop w:val="0"/>
      <w:marBottom w:val="0"/>
      <w:divBdr>
        <w:top w:val="none" w:sz="0" w:space="0" w:color="auto"/>
        <w:left w:val="none" w:sz="0" w:space="0" w:color="auto"/>
        <w:bottom w:val="none" w:sz="0" w:space="0" w:color="auto"/>
        <w:right w:val="none" w:sz="0" w:space="0" w:color="auto"/>
      </w:divBdr>
    </w:div>
    <w:div w:id="386880161">
      <w:bodyDiv w:val="1"/>
      <w:marLeft w:val="0"/>
      <w:marRight w:val="0"/>
      <w:marTop w:val="0"/>
      <w:marBottom w:val="0"/>
      <w:divBdr>
        <w:top w:val="none" w:sz="0" w:space="0" w:color="auto"/>
        <w:left w:val="none" w:sz="0" w:space="0" w:color="auto"/>
        <w:bottom w:val="none" w:sz="0" w:space="0" w:color="auto"/>
        <w:right w:val="none" w:sz="0" w:space="0" w:color="auto"/>
      </w:divBdr>
    </w:div>
    <w:div w:id="388068628">
      <w:bodyDiv w:val="1"/>
      <w:marLeft w:val="0"/>
      <w:marRight w:val="0"/>
      <w:marTop w:val="0"/>
      <w:marBottom w:val="0"/>
      <w:divBdr>
        <w:top w:val="none" w:sz="0" w:space="0" w:color="auto"/>
        <w:left w:val="none" w:sz="0" w:space="0" w:color="auto"/>
        <w:bottom w:val="none" w:sz="0" w:space="0" w:color="auto"/>
        <w:right w:val="none" w:sz="0" w:space="0" w:color="auto"/>
      </w:divBdr>
    </w:div>
    <w:div w:id="389882991">
      <w:bodyDiv w:val="1"/>
      <w:marLeft w:val="0"/>
      <w:marRight w:val="0"/>
      <w:marTop w:val="0"/>
      <w:marBottom w:val="0"/>
      <w:divBdr>
        <w:top w:val="none" w:sz="0" w:space="0" w:color="auto"/>
        <w:left w:val="none" w:sz="0" w:space="0" w:color="auto"/>
        <w:bottom w:val="none" w:sz="0" w:space="0" w:color="auto"/>
        <w:right w:val="none" w:sz="0" w:space="0" w:color="auto"/>
      </w:divBdr>
    </w:div>
    <w:div w:id="390614138">
      <w:bodyDiv w:val="1"/>
      <w:marLeft w:val="0"/>
      <w:marRight w:val="0"/>
      <w:marTop w:val="0"/>
      <w:marBottom w:val="0"/>
      <w:divBdr>
        <w:top w:val="none" w:sz="0" w:space="0" w:color="auto"/>
        <w:left w:val="none" w:sz="0" w:space="0" w:color="auto"/>
        <w:bottom w:val="none" w:sz="0" w:space="0" w:color="auto"/>
        <w:right w:val="none" w:sz="0" w:space="0" w:color="auto"/>
      </w:divBdr>
    </w:div>
    <w:div w:id="390736458">
      <w:bodyDiv w:val="1"/>
      <w:marLeft w:val="0"/>
      <w:marRight w:val="0"/>
      <w:marTop w:val="0"/>
      <w:marBottom w:val="0"/>
      <w:divBdr>
        <w:top w:val="none" w:sz="0" w:space="0" w:color="auto"/>
        <w:left w:val="none" w:sz="0" w:space="0" w:color="auto"/>
        <w:bottom w:val="none" w:sz="0" w:space="0" w:color="auto"/>
        <w:right w:val="none" w:sz="0" w:space="0" w:color="auto"/>
      </w:divBdr>
    </w:div>
    <w:div w:id="391389530">
      <w:bodyDiv w:val="1"/>
      <w:marLeft w:val="0"/>
      <w:marRight w:val="0"/>
      <w:marTop w:val="0"/>
      <w:marBottom w:val="0"/>
      <w:divBdr>
        <w:top w:val="none" w:sz="0" w:space="0" w:color="auto"/>
        <w:left w:val="none" w:sz="0" w:space="0" w:color="auto"/>
        <w:bottom w:val="none" w:sz="0" w:space="0" w:color="auto"/>
        <w:right w:val="none" w:sz="0" w:space="0" w:color="auto"/>
      </w:divBdr>
    </w:div>
    <w:div w:id="392697804">
      <w:bodyDiv w:val="1"/>
      <w:marLeft w:val="0"/>
      <w:marRight w:val="0"/>
      <w:marTop w:val="0"/>
      <w:marBottom w:val="0"/>
      <w:divBdr>
        <w:top w:val="none" w:sz="0" w:space="0" w:color="auto"/>
        <w:left w:val="none" w:sz="0" w:space="0" w:color="auto"/>
        <w:bottom w:val="none" w:sz="0" w:space="0" w:color="auto"/>
        <w:right w:val="none" w:sz="0" w:space="0" w:color="auto"/>
      </w:divBdr>
    </w:div>
    <w:div w:id="393046612">
      <w:bodyDiv w:val="1"/>
      <w:marLeft w:val="0"/>
      <w:marRight w:val="0"/>
      <w:marTop w:val="0"/>
      <w:marBottom w:val="0"/>
      <w:divBdr>
        <w:top w:val="none" w:sz="0" w:space="0" w:color="auto"/>
        <w:left w:val="none" w:sz="0" w:space="0" w:color="auto"/>
        <w:bottom w:val="none" w:sz="0" w:space="0" w:color="auto"/>
        <w:right w:val="none" w:sz="0" w:space="0" w:color="auto"/>
      </w:divBdr>
    </w:div>
    <w:div w:id="393969176">
      <w:bodyDiv w:val="1"/>
      <w:marLeft w:val="0"/>
      <w:marRight w:val="0"/>
      <w:marTop w:val="0"/>
      <w:marBottom w:val="0"/>
      <w:divBdr>
        <w:top w:val="none" w:sz="0" w:space="0" w:color="auto"/>
        <w:left w:val="none" w:sz="0" w:space="0" w:color="auto"/>
        <w:bottom w:val="none" w:sz="0" w:space="0" w:color="auto"/>
        <w:right w:val="none" w:sz="0" w:space="0" w:color="auto"/>
      </w:divBdr>
    </w:div>
    <w:div w:id="394353386">
      <w:bodyDiv w:val="1"/>
      <w:marLeft w:val="0"/>
      <w:marRight w:val="0"/>
      <w:marTop w:val="0"/>
      <w:marBottom w:val="0"/>
      <w:divBdr>
        <w:top w:val="none" w:sz="0" w:space="0" w:color="auto"/>
        <w:left w:val="none" w:sz="0" w:space="0" w:color="auto"/>
        <w:bottom w:val="none" w:sz="0" w:space="0" w:color="auto"/>
        <w:right w:val="none" w:sz="0" w:space="0" w:color="auto"/>
      </w:divBdr>
    </w:div>
    <w:div w:id="394933245">
      <w:bodyDiv w:val="1"/>
      <w:marLeft w:val="0"/>
      <w:marRight w:val="0"/>
      <w:marTop w:val="0"/>
      <w:marBottom w:val="0"/>
      <w:divBdr>
        <w:top w:val="none" w:sz="0" w:space="0" w:color="auto"/>
        <w:left w:val="none" w:sz="0" w:space="0" w:color="auto"/>
        <w:bottom w:val="none" w:sz="0" w:space="0" w:color="auto"/>
        <w:right w:val="none" w:sz="0" w:space="0" w:color="auto"/>
      </w:divBdr>
    </w:div>
    <w:div w:id="398137467">
      <w:bodyDiv w:val="1"/>
      <w:marLeft w:val="0"/>
      <w:marRight w:val="0"/>
      <w:marTop w:val="0"/>
      <w:marBottom w:val="0"/>
      <w:divBdr>
        <w:top w:val="none" w:sz="0" w:space="0" w:color="auto"/>
        <w:left w:val="none" w:sz="0" w:space="0" w:color="auto"/>
        <w:bottom w:val="none" w:sz="0" w:space="0" w:color="auto"/>
        <w:right w:val="none" w:sz="0" w:space="0" w:color="auto"/>
      </w:divBdr>
    </w:div>
    <w:div w:id="399137478">
      <w:bodyDiv w:val="1"/>
      <w:marLeft w:val="0"/>
      <w:marRight w:val="0"/>
      <w:marTop w:val="0"/>
      <w:marBottom w:val="0"/>
      <w:divBdr>
        <w:top w:val="none" w:sz="0" w:space="0" w:color="auto"/>
        <w:left w:val="none" w:sz="0" w:space="0" w:color="auto"/>
        <w:bottom w:val="none" w:sz="0" w:space="0" w:color="auto"/>
        <w:right w:val="none" w:sz="0" w:space="0" w:color="auto"/>
      </w:divBdr>
    </w:div>
    <w:div w:id="399597574">
      <w:bodyDiv w:val="1"/>
      <w:marLeft w:val="0"/>
      <w:marRight w:val="0"/>
      <w:marTop w:val="0"/>
      <w:marBottom w:val="0"/>
      <w:divBdr>
        <w:top w:val="none" w:sz="0" w:space="0" w:color="auto"/>
        <w:left w:val="none" w:sz="0" w:space="0" w:color="auto"/>
        <w:bottom w:val="none" w:sz="0" w:space="0" w:color="auto"/>
        <w:right w:val="none" w:sz="0" w:space="0" w:color="auto"/>
      </w:divBdr>
    </w:div>
    <w:div w:id="400643209">
      <w:bodyDiv w:val="1"/>
      <w:marLeft w:val="0"/>
      <w:marRight w:val="0"/>
      <w:marTop w:val="0"/>
      <w:marBottom w:val="0"/>
      <w:divBdr>
        <w:top w:val="none" w:sz="0" w:space="0" w:color="auto"/>
        <w:left w:val="none" w:sz="0" w:space="0" w:color="auto"/>
        <w:bottom w:val="none" w:sz="0" w:space="0" w:color="auto"/>
        <w:right w:val="none" w:sz="0" w:space="0" w:color="auto"/>
      </w:divBdr>
    </w:div>
    <w:div w:id="400904553">
      <w:bodyDiv w:val="1"/>
      <w:marLeft w:val="0"/>
      <w:marRight w:val="0"/>
      <w:marTop w:val="0"/>
      <w:marBottom w:val="0"/>
      <w:divBdr>
        <w:top w:val="none" w:sz="0" w:space="0" w:color="auto"/>
        <w:left w:val="none" w:sz="0" w:space="0" w:color="auto"/>
        <w:bottom w:val="none" w:sz="0" w:space="0" w:color="auto"/>
        <w:right w:val="none" w:sz="0" w:space="0" w:color="auto"/>
      </w:divBdr>
    </w:div>
    <w:div w:id="403725719">
      <w:bodyDiv w:val="1"/>
      <w:marLeft w:val="0"/>
      <w:marRight w:val="0"/>
      <w:marTop w:val="0"/>
      <w:marBottom w:val="0"/>
      <w:divBdr>
        <w:top w:val="none" w:sz="0" w:space="0" w:color="auto"/>
        <w:left w:val="none" w:sz="0" w:space="0" w:color="auto"/>
        <w:bottom w:val="none" w:sz="0" w:space="0" w:color="auto"/>
        <w:right w:val="none" w:sz="0" w:space="0" w:color="auto"/>
      </w:divBdr>
    </w:div>
    <w:div w:id="404107231">
      <w:bodyDiv w:val="1"/>
      <w:marLeft w:val="0"/>
      <w:marRight w:val="0"/>
      <w:marTop w:val="0"/>
      <w:marBottom w:val="0"/>
      <w:divBdr>
        <w:top w:val="none" w:sz="0" w:space="0" w:color="auto"/>
        <w:left w:val="none" w:sz="0" w:space="0" w:color="auto"/>
        <w:bottom w:val="none" w:sz="0" w:space="0" w:color="auto"/>
        <w:right w:val="none" w:sz="0" w:space="0" w:color="auto"/>
      </w:divBdr>
    </w:div>
    <w:div w:id="406460253">
      <w:bodyDiv w:val="1"/>
      <w:marLeft w:val="0"/>
      <w:marRight w:val="0"/>
      <w:marTop w:val="0"/>
      <w:marBottom w:val="0"/>
      <w:divBdr>
        <w:top w:val="none" w:sz="0" w:space="0" w:color="auto"/>
        <w:left w:val="none" w:sz="0" w:space="0" w:color="auto"/>
        <w:bottom w:val="none" w:sz="0" w:space="0" w:color="auto"/>
        <w:right w:val="none" w:sz="0" w:space="0" w:color="auto"/>
      </w:divBdr>
    </w:div>
    <w:div w:id="406880016">
      <w:bodyDiv w:val="1"/>
      <w:marLeft w:val="0"/>
      <w:marRight w:val="0"/>
      <w:marTop w:val="0"/>
      <w:marBottom w:val="0"/>
      <w:divBdr>
        <w:top w:val="none" w:sz="0" w:space="0" w:color="auto"/>
        <w:left w:val="none" w:sz="0" w:space="0" w:color="auto"/>
        <w:bottom w:val="none" w:sz="0" w:space="0" w:color="auto"/>
        <w:right w:val="none" w:sz="0" w:space="0" w:color="auto"/>
      </w:divBdr>
    </w:div>
    <w:div w:id="407456568">
      <w:bodyDiv w:val="1"/>
      <w:marLeft w:val="0"/>
      <w:marRight w:val="0"/>
      <w:marTop w:val="0"/>
      <w:marBottom w:val="0"/>
      <w:divBdr>
        <w:top w:val="none" w:sz="0" w:space="0" w:color="auto"/>
        <w:left w:val="none" w:sz="0" w:space="0" w:color="auto"/>
        <w:bottom w:val="none" w:sz="0" w:space="0" w:color="auto"/>
        <w:right w:val="none" w:sz="0" w:space="0" w:color="auto"/>
      </w:divBdr>
    </w:div>
    <w:div w:id="409890446">
      <w:bodyDiv w:val="1"/>
      <w:marLeft w:val="0"/>
      <w:marRight w:val="0"/>
      <w:marTop w:val="0"/>
      <w:marBottom w:val="0"/>
      <w:divBdr>
        <w:top w:val="none" w:sz="0" w:space="0" w:color="auto"/>
        <w:left w:val="none" w:sz="0" w:space="0" w:color="auto"/>
        <w:bottom w:val="none" w:sz="0" w:space="0" w:color="auto"/>
        <w:right w:val="none" w:sz="0" w:space="0" w:color="auto"/>
      </w:divBdr>
    </w:div>
    <w:div w:id="410544436">
      <w:bodyDiv w:val="1"/>
      <w:marLeft w:val="0"/>
      <w:marRight w:val="0"/>
      <w:marTop w:val="0"/>
      <w:marBottom w:val="0"/>
      <w:divBdr>
        <w:top w:val="none" w:sz="0" w:space="0" w:color="auto"/>
        <w:left w:val="none" w:sz="0" w:space="0" w:color="auto"/>
        <w:bottom w:val="none" w:sz="0" w:space="0" w:color="auto"/>
        <w:right w:val="none" w:sz="0" w:space="0" w:color="auto"/>
      </w:divBdr>
    </w:div>
    <w:div w:id="412750100">
      <w:bodyDiv w:val="1"/>
      <w:marLeft w:val="0"/>
      <w:marRight w:val="0"/>
      <w:marTop w:val="0"/>
      <w:marBottom w:val="0"/>
      <w:divBdr>
        <w:top w:val="none" w:sz="0" w:space="0" w:color="auto"/>
        <w:left w:val="none" w:sz="0" w:space="0" w:color="auto"/>
        <w:bottom w:val="none" w:sz="0" w:space="0" w:color="auto"/>
        <w:right w:val="none" w:sz="0" w:space="0" w:color="auto"/>
      </w:divBdr>
    </w:div>
    <w:div w:id="414520717">
      <w:bodyDiv w:val="1"/>
      <w:marLeft w:val="0"/>
      <w:marRight w:val="0"/>
      <w:marTop w:val="0"/>
      <w:marBottom w:val="0"/>
      <w:divBdr>
        <w:top w:val="none" w:sz="0" w:space="0" w:color="auto"/>
        <w:left w:val="none" w:sz="0" w:space="0" w:color="auto"/>
        <w:bottom w:val="none" w:sz="0" w:space="0" w:color="auto"/>
        <w:right w:val="none" w:sz="0" w:space="0" w:color="auto"/>
      </w:divBdr>
    </w:div>
    <w:div w:id="415443416">
      <w:bodyDiv w:val="1"/>
      <w:marLeft w:val="0"/>
      <w:marRight w:val="0"/>
      <w:marTop w:val="0"/>
      <w:marBottom w:val="0"/>
      <w:divBdr>
        <w:top w:val="none" w:sz="0" w:space="0" w:color="auto"/>
        <w:left w:val="none" w:sz="0" w:space="0" w:color="auto"/>
        <w:bottom w:val="none" w:sz="0" w:space="0" w:color="auto"/>
        <w:right w:val="none" w:sz="0" w:space="0" w:color="auto"/>
      </w:divBdr>
    </w:div>
    <w:div w:id="415790293">
      <w:bodyDiv w:val="1"/>
      <w:marLeft w:val="0"/>
      <w:marRight w:val="0"/>
      <w:marTop w:val="0"/>
      <w:marBottom w:val="0"/>
      <w:divBdr>
        <w:top w:val="none" w:sz="0" w:space="0" w:color="auto"/>
        <w:left w:val="none" w:sz="0" w:space="0" w:color="auto"/>
        <w:bottom w:val="none" w:sz="0" w:space="0" w:color="auto"/>
        <w:right w:val="none" w:sz="0" w:space="0" w:color="auto"/>
      </w:divBdr>
    </w:div>
    <w:div w:id="417599769">
      <w:bodyDiv w:val="1"/>
      <w:marLeft w:val="0"/>
      <w:marRight w:val="0"/>
      <w:marTop w:val="0"/>
      <w:marBottom w:val="0"/>
      <w:divBdr>
        <w:top w:val="none" w:sz="0" w:space="0" w:color="auto"/>
        <w:left w:val="none" w:sz="0" w:space="0" w:color="auto"/>
        <w:bottom w:val="none" w:sz="0" w:space="0" w:color="auto"/>
        <w:right w:val="none" w:sz="0" w:space="0" w:color="auto"/>
      </w:divBdr>
    </w:div>
    <w:div w:id="419135450">
      <w:bodyDiv w:val="1"/>
      <w:marLeft w:val="0"/>
      <w:marRight w:val="0"/>
      <w:marTop w:val="0"/>
      <w:marBottom w:val="0"/>
      <w:divBdr>
        <w:top w:val="none" w:sz="0" w:space="0" w:color="auto"/>
        <w:left w:val="none" w:sz="0" w:space="0" w:color="auto"/>
        <w:bottom w:val="none" w:sz="0" w:space="0" w:color="auto"/>
        <w:right w:val="none" w:sz="0" w:space="0" w:color="auto"/>
      </w:divBdr>
    </w:div>
    <w:div w:id="419259936">
      <w:bodyDiv w:val="1"/>
      <w:marLeft w:val="0"/>
      <w:marRight w:val="0"/>
      <w:marTop w:val="0"/>
      <w:marBottom w:val="0"/>
      <w:divBdr>
        <w:top w:val="none" w:sz="0" w:space="0" w:color="auto"/>
        <w:left w:val="none" w:sz="0" w:space="0" w:color="auto"/>
        <w:bottom w:val="none" w:sz="0" w:space="0" w:color="auto"/>
        <w:right w:val="none" w:sz="0" w:space="0" w:color="auto"/>
      </w:divBdr>
    </w:div>
    <w:div w:id="420419088">
      <w:bodyDiv w:val="1"/>
      <w:marLeft w:val="0"/>
      <w:marRight w:val="0"/>
      <w:marTop w:val="0"/>
      <w:marBottom w:val="0"/>
      <w:divBdr>
        <w:top w:val="none" w:sz="0" w:space="0" w:color="auto"/>
        <w:left w:val="none" w:sz="0" w:space="0" w:color="auto"/>
        <w:bottom w:val="none" w:sz="0" w:space="0" w:color="auto"/>
        <w:right w:val="none" w:sz="0" w:space="0" w:color="auto"/>
      </w:divBdr>
    </w:div>
    <w:div w:id="421530398">
      <w:bodyDiv w:val="1"/>
      <w:marLeft w:val="0"/>
      <w:marRight w:val="0"/>
      <w:marTop w:val="0"/>
      <w:marBottom w:val="0"/>
      <w:divBdr>
        <w:top w:val="none" w:sz="0" w:space="0" w:color="auto"/>
        <w:left w:val="none" w:sz="0" w:space="0" w:color="auto"/>
        <w:bottom w:val="none" w:sz="0" w:space="0" w:color="auto"/>
        <w:right w:val="none" w:sz="0" w:space="0" w:color="auto"/>
      </w:divBdr>
    </w:div>
    <w:div w:id="422144005">
      <w:bodyDiv w:val="1"/>
      <w:marLeft w:val="0"/>
      <w:marRight w:val="0"/>
      <w:marTop w:val="0"/>
      <w:marBottom w:val="0"/>
      <w:divBdr>
        <w:top w:val="none" w:sz="0" w:space="0" w:color="auto"/>
        <w:left w:val="none" w:sz="0" w:space="0" w:color="auto"/>
        <w:bottom w:val="none" w:sz="0" w:space="0" w:color="auto"/>
        <w:right w:val="none" w:sz="0" w:space="0" w:color="auto"/>
      </w:divBdr>
    </w:div>
    <w:div w:id="424762973">
      <w:bodyDiv w:val="1"/>
      <w:marLeft w:val="0"/>
      <w:marRight w:val="0"/>
      <w:marTop w:val="0"/>
      <w:marBottom w:val="0"/>
      <w:divBdr>
        <w:top w:val="none" w:sz="0" w:space="0" w:color="auto"/>
        <w:left w:val="none" w:sz="0" w:space="0" w:color="auto"/>
        <w:bottom w:val="none" w:sz="0" w:space="0" w:color="auto"/>
        <w:right w:val="none" w:sz="0" w:space="0" w:color="auto"/>
      </w:divBdr>
    </w:div>
    <w:div w:id="425269695">
      <w:bodyDiv w:val="1"/>
      <w:marLeft w:val="0"/>
      <w:marRight w:val="0"/>
      <w:marTop w:val="0"/>
      <w:marBottom w:val="0"/>
      <w:divBdr>
        <w:top w:val="none" w:sz="0" w:space="0" w:color="auto"/>
        <w:left w:val="none" w:sz="0" w:space="0" w:color="auto"/>
        <w:bottom w:val="none" w:sz="0" w:space="0" w:color="auto"/>
        <w:right w:val="none" w:sz="0" w:space="0" w:color="auto"/>
      </w:divBdr>
    </w:div>
    <w:div w:id="425462627">
      <w:bodyDiv w:val="1"/>
      <w:marLeft w:val="0"/>
      <w:marRight w:val="0"/>
      <w:marTop w:val="0"/>
      <w:marBottom w:val="0"/>
      <w:divBdr>
        <w:top w:val="none" w:sz="0" w:space="0" w:color="auto"/>
        <w:left w:val="none" w:sz="0" w:space="0" w:color="auto"/>
        <w:bottom w:val="none" w:sz="0" w:space="0" w:color="auto"/>
        <w:right w:val="none" w:sz="0" w:space="0" w:color="auto"/>
      </w:divBdr>
    </w:div>
    <w:div w:id="425807548">
      <w:bodyDiv w:val="1"/>
      <w:marLeft w:val="0"/>
      <w:marRight w:val="0"/>
      <w:marTop w:val="0"/>
      <w:marBottom w:val="0"/>
      <w:divBdr>
        <w:top w:val="none" w:sz="0" w:space="0" w:color="auto"/>
        <w:left w:val="none" w:sz="0" w:space="0" w:color="auto"/>
        <w:bottom w:val="none" w:sz="0" w:space="0" w:color="auto"/>
        <w:right w:val="none" w:sz="0" w:space="0" w:color="auto"/>
      </w:divBdr>
    </w:div>
    <w:div w:id="428474618">
      <w:bodyDiv w:val="1"/>
      <w:marLeft w:val="0"/>
      <w:marRight w:val="0"/>
      <w:marTop w:val="0"/>
      <w:marBottom w:val="0"/>
      <w:divBdr>
        <w:top w:val="none" w:sz="0" w:space="0" w:color="auto"/>
        <w:left w:val="none" w:sz="0" w:space="0" w:color="auto"/>
        <w:bottom w:val="none" w:sz="0" w:space="0" w:color="auto"/>
        <w:right w:val="none" w:sz="0" w:space="0" w:color="auto"/>
      </w:divBdr>
    </w:div>
    <w:div w:id="429545775">
      <w:bodyDiv w:val="1"/>
      <w:marLeft w:val="0"/>
      <w:marRight w:val="0"/>
      <w:marTop w:val="0"/>
      <w:marBottom w:val="0"/>
      <w:divBdr>
        <w:top w:val="none" w:sz="0" w:space="0" w:color="auto"/>
        <w:left w:val="none" w:sz="0" w:space="0" w:color="auto"/>
        <w:bottom w:val="none" w:sz="0" w:space="0" w:color="auto"/>
        <w:right w:val="none" w:sz="0" w:space="0" w:color="auto"/>
      </w:divBdr>
    </w:div>
    <w:div w:id="429546834">
      <w:bodyDiv w:val="1"/>
      <w:marLeft w:val="0"/>
      <w:marRight w:val="0"/>
      <w:marTop w:val="0"/>
      <w:marBottom w:val="0"/>
      <w:divBdr>
        <w:top w:val="none" w:sz="0" w:space="0" w:color="auto"/>
        <w:left w:val="none" w:sz="0" w:space="0" w:color="auto"/>
        <w:bottom w:val="none" w:sz="0" w:space="0" w:color="auto"/>
        <w:right w:val="none" w:sz="0" w:space="0" w:color="auto"/>
      </w:divBdr>
    </w:div>
    <w:div w:id="430473159">
      <w:bodyDiv w:val="1"/>
      <w:marLeft w:val="0"/>
      <w:marRight w:val="0"/>
      <w:marTop w:val="0"/>
      <w:marBottom w:val="0"/>
      <w:divBdr>
        <w:top w:val="none" w:sz="0" w:space="0" w:color="auto"/>
        <w:left w:val="none" w:sz="0" w:space="0" w:color="auto"/>
        <w:bottom w:val="none" w:sz="0" w:space="0" w:color="auto"/>
        <w:right w:val="none" w:sz="0" w:space="0" w:color="auto"/>
      </w:divBdr>
    </w:div>
    <w:div w:id="432895581">
      <w:bodyDiv w:val="1"/>
      <w:marLeft w:val="0"/>
      <w:marRight w:val="0"/>
      <w:marTop w:val="0"/>
      <w:marBottom w:val="0"/>
      <w:divBdr>
        <w:top w:val="none" w:sz="0" w:space="0" w:color="auto"/>
        <w:left w:val="none" w:sz="0" w:space="0" w:color="auto"/>
        <w:bottom w:val="none" w:sz="0" w:space="0" w:color="auto"/>
        <w:right w:val="none" w:sz="0" w:space="0" w:color="auto"/>
      </w:divBdr>
    </w:div>
    <w:div w:id="434252464">
      <w:bodyDiv w:val="1"/>
      <w:marLeft w:val="0"/>
      <w:marRight w:val="0"/>
      <w:marTop w:val="0"/>
      <w:marBottom w:val="0"/>
      <w:divBdr>
        <w:top w:val="none" w:sz="0" w:space="0" w:color="auto"/>
        <w:left w:val="none" w:sz="0" w:space="0" w:color="auto"/>
        <w:bottom w:val="none" w:sz="0" w:space="0" w:color="auto"/>
        <w:right w:val="none" w:sz="0" w:space="0" w:color="auto"/>
      </w:divBdr>
    </w:div>
    <w:div w:id="434330200">
      <w:bodyDiv w:val="1"/>
      <w:marLeft w:val="0"/>
      <w:marRight w:val="0"/>
      <w:marTop w:val="0"/>
      <w:marBottom w:val="0"/>
      <w:divBdr>
        <w:top w:val="none" w:sz="0" w:space="0" w:color="auto"/>
        <w:left w:val="none" w:sz="0" w:space="0" w:color="auto"/>
        <w:bottom w:val="none" w:sz="0" w:space="0" w:color="auto"/>
        <w:right w:val="none" w:sz="0" w:space="0" w:color="auto"/>
      </w:divBdr>
    </w:div>
    <w:div w:id="436945414">
      <w:bodyDiv w:val="1"/>
      <w:marLeft w:val="0"/>
      <w:marRight w:val="0"/>
      <w:marTop w:val="0"/>
      <w:marBottom w:val="0"/>
      <w:divBdr>
        <w:top w:val="none" w:sz="0" w:space="0" w:color="auto"/>
        <w:left w:val="none" w:sz="0" w:space="0" w:color="auto"/>
        <w:bottom w:val="none" w:sz="0" w:space="0" w:color="auto"/>
        <w:right w:val="none" w:sz="0" w:space="0" w:color="auto"/>
      </w:divBdr>
    </w:div>
    <w:div w:id="437212981">
      <w:bodyDiv w:val="1"/>
      <w:marLeft w:val="0"/>
      <w:marRight w:val="0"/>
      <w:marTop w:val="0"/>
      <w:marBottom w:val="0"/>
      <w:divBdr>
        <w:top w:val="none" w:sz="0" w:space="0" w:color="auto"/>
        <w:left w:val="none" w:sz="0" w:space="0" w:color="auto"/>
        <w:bottom w:val="none" w:sz="0" w:space="0" w:color="auto"/>
        <w:right w:val="none" w:sz="0" w:space="0" w:color="auto"/>
      </w:divBdr>
    </w:div>
    <w:div w:id="437717026">
      <w:bodyDiv w:val="1"/>
      <w:marLeft w:val="0"/>
      <w:marRight w:val="0"/>
      <w:marTop w:val="0"/>
      <w:marBottom w:val="0"/>
      <w:divBdr>
        <w:top w:val="none" w:sz="0" w:space="0" w:color="auto"/>
        <w:left w:val="none" w:sz="0" w:space="0" w:color="auto"/>
        <w:bottom w:val="none" w:sz="0" w:space="0" w:color="auto"/>
        <w:right w:val="none" w:sz="0" w:space="0" w:color="auto"/>
      </w:divBdr>
    </w:div>
    <w:div w:id="438136613">
      <w:bodyDiv w:val="1"/>
      <w:marLeft w:val="0"/>
      <w:marRight w:val="0"/>
      <w:marTop w:val="0"/>
      <w:marBottom w:val="0"/>
      <w:divBdr>
        <w:top w:val="none" w:sz="0" w:space="0" w:color="auto"/>
        <w:left w:val="none" w:sz="0" w:space="0" w:color="auto"/>
        <w:bottom w:val="none" w:sz="0" w:space="0" w:color="auto"/>
        <w:right w:val="none" w:sz="0" w:space="0" w:color="auto"/>
      </w:divBdr>
    </w:div>
    <w:div w:id="438766760">
      <w:bodyDiv w:val="1"/>
      <w:marLeft w:val="0"/>
      <w:marRight w:val="0"/>
      <w:marTop w:val="0"/>
      <w:marBottom w:val="0"/>
      <w:divBdr>
        <w:top w:val="none" w:sz="0" w:space="0" w:color="auto"/>
        <w:left w:val="none" w:sz="0" w:space="0" w:color="auto"/>
        <w:bottom w:val="none" w:sz="0" w:space="0" w:color="auto"/>
        <w:right w:val="none" w:sz="0" w:space="0" w:color="auto"/>
      </w:divBdr>
    </w:div>
    <w:div w:id="440806365">
      <w:bodyDiv w:val="1"/>
      <w:marLeft w:val="0"/>
      <w:marRight w:val="0"/>
      <w:marTop w:val="0"/>
      <w:marBottom w:val="0"/>
      <w:divBdr>
        <w:top w:val="none" w:sz="0" w:space="0" w:color="auto"/>
        <w:left w:val="none" w:sz="0" w:space="0" w:color="auto"/>
        <w:bottom w:val="none" w:sz="0" w:space="0" w:color="auto"/>
        <w:right w:val="none" w:sz="0" w:space="0" w:color="auto"/>
      </w:divBdr>
    </w:div>
    <w:div w:id="441148631">
      <w:bodyDiv w:val="1"/>
      <w:marLeft w:val="0"/>
      <w:marRight w:val="0"/>
      <w:marTop w:val="0"/>
      <w:marBottom w:val="0"/>
      <w:divBdr>
        <w:top w:val="none" w:sz="0" w:space="0" w:color="auto"/>
        <w:left w:val="none" w:sz="0" w:space="0" w:color="auto"/>
        <w:bottom w:val="none" w:sz="0" w:space="0" w:color="auto"/>
        <w:right w:val="none" w:sz="0" w:space="0" w:color="auto"/>
      </w:divBdr>
    </w:div>
    <w:div w:id="443574233">
      <w:bodyDiv w:val="1"/>
      <w:marLeft w:val="0"/>
      <w:marRight w:val="0"/>
      <w:marTop w:val="0"/>
      <w:marBottom w:val="0"/>
      <w:divBdr>
        <w:top w:val="none" w:sz="0" w:space="0" w:color="auto"/>
        <w:left w:val="none" w:sz="0" w:space="0" w:color="auto"/>
        <w:bottom w:val="none" w:sz="0" w:space="0" w:color="auto"/>
        <w:right w:val="none" w:sz="0" w:space="0" w:color="auto"/>
      </w:divBdr>
    </w:div>
    <w:div w:id="443884921">
      <w:bodyDiv w:val="1"/>
      <w:marLeft w:val="0"/>
      <w:marRight w:val="0"/>
      <w:marTop w:val="0"/>
      <w:marBottom w:val="0"/>
      <w:divBdr>
        <w:top w:val="none" w:sz="0" w:space="0" w:color="auto"/>
        <w:left w:val="none" w:sz="0" w:space="0" w:color="auto"/>
        <w:bottom w:val="none" w:sz="0" w:space="0" w:color="auto"/>
        <w:right w:val="none" w:sz="0" w:space="0" w:color="auto"/>
      </w:divBdr>
    </w:div>
    <w:div w:id="444038311">
      <w:bodyDiv w:val="1"/>
      <w:marLeft w:val="0"/>
      <w:marRight w:val="0"/>
      <w:marTop w:val="0"/>
      <w:marBottom w:val="0"/>
      <w:divBdr>
        <w:top w:val="none" w:sz="0" w:space="0" w:color="auto"/>
        <w:left w:val="none" w:sz="0" w:space="0" w:color="auto"/>
        <w:bottom w:val="none" w:sz="0" w:space="0" w:color="auto"/>
        <w:right w:val="none" w:sz="0" w:space="0" w:color="auto"/>
      </w:divBdr>
    </w:div>
    <w:div w:id="444353460">
      <w:bodyDiv w:val="1"/>
      <w:marLeft w:val="0"/>
      <w:marRight w:val="0"/>
      <w:marTop w:val="0"/>
      <w:marBottom w:val="0"/>
      <w:divBdr>
        <w:top w:val="none" w:sz="0" w:space="0" w:color="auto"/>
        <w:left w:val="none" w:sz="0" w:space="0" w:color="auto"/>
        <w:bottom w:val="none" w:sz="0" w:space="0" w:color="auto"/>
        <w:right w:val="none" w:sz="0" w:space="0" w:color="auto"/>
      </w:divBdr>
    </w:div>
    <w:div w:id="446969203">
      <w:bodyDiv w:val="1"/>
      <w:marLeft w:val="0"/>
      <w:marRight w:val="0"/>
      <w:marTop w:val="0"/>
      <w:marBottom w:val="0"/>
      <w:divBdr>
        <w:top w:val="none" w:sz="0" w:space="0" w:color="auto"/>
        <w:left w:val="none" w:sz="0" w:space="0" w:color="auto"/>
        <w:bottom w:val="none" w:sz="0" w:space="0" w:color="auto"/>
        <w:right w:val="none" w:sz="0" w:space="0" w:color="auto"/>
      </w:divBdr>
    </w:div>
    <w:div w:id="448354854">
      <w:bodyDiv w:val="1"/>
      <w:marLeft w:val="0"/>
      <w:marRight w:val="0"/>
      <w:marTop w:val="0"/>
      <w:marBottom w:val="0"/>
      <w:divBdr>
        <w:top w:val="none" w:sz="0" w:space="0" w:color="auto"/>
        <w:left w:val="none" w:sz="0" w:space="0" w:color="auto"/>
        <w:bottom w:val="none" w:sz="0" w:space="0" w:color="auto"/>
        <w:right w:val="none" w:sz="0" w:space="0" w:color="auto"/>
      </w:divBdr>
    </w:div>
    <w:div w:id="448428450">
      <w:bodyDiv w:val="1"/>
      <w:marLeft w:val="0"/>
      <w:marRight w:val="0"/>
      <w:marTop w:val="0"/>
      <w:marBottom w:val="0"/>
      <w:divBdr>
        <w:top w:val="none" w:sz="0" w:space="0" w:color="auto"/>
        <w:left w:val="none" w:sz="0" w:space="0" w:color="auto"/>
        <w:bottom w:val="none" w:sz="0" w:space="0" w:color="auto"/>
        <w:right w:val="none" w:sz="0" w:space="0" w:color="auto"/>
      </w:divBdr>
    </w:div>
    <w:div w:id="449784191">
      <w:bodyDiv w:val="1"/>
      <w:marLeft w:val="0"/>
      <w:marRight w:val="0"/>
      <w:marTop w:val="0"/>
      <w:marBottom w:val="0"/>
      <w:divBdr>
        <w:top w:val="none" w:sz="0" w:space="0" w:color="auto"/>
        <w:left w:val="none" w:sz="0" w:space="0" w:color="auto"/>
        <w:bottom w:val="none" w:sz="0" w:space="0" w:color="auto"/>
        <w:right w:val="none" w:sz="0" w:space="0" w:color="auto"/>
      </w:divBdr>
    </w:div>
    <w:div w:id="450979608">
      <w:bodyDiv w:val="1"/>
      <w:marLeft w:val="0"/>
      <w:marRight w:val="0"/>
      <w:marTop w:val="0"/>
      <w:marBottom w:val="0"/>
      <w:divBdr>
        <w:top w:val="none" w:sz="0" w:space="0" w:color="auto"/>
        <w:left w:val="none" w:sz="0" w:space="0" w:color="auto"/>
        <w:bottom w:val="none" w:sz="0" w:space="0" w:color="auto"/>
        <w:right w:val="none" w:sz="0" w:space="0" w:color="auto"/>
      </w:divBdr>
    </w:div>
    <w:div w:id="451632605">
      <w:bodyDiv w:val="1"/>
      <w:marLeft w:val="0"/>
      <w:marRight w:val="0"/>
      <w:marTop w:val="0"/>
      <w:marBottom w:val="0"/>
      <w:divBdr>
        <w:top w:val="none" w:sz="0" w:space="0" w:color="auto"/>
        <w:left w:val="none" w:sz="0" w:space="0" w:color="auto"/>
        <w:bottom w:val="none" w:sz="0" w:space="0" w:color="auto"/>
        <w:right w:val="none" w:sz="0" w:space="0" w:color="auto"/>
      </w:divBdr>
    </w:div>
    <w:div w:id="451680068">
      <w:bodyDiv w:val="1"/>
      <w:marLeft w:val="0"/>
      <w:marRight w:val="0"/>
      <w:marTop w:val="0"/>
      <w:marBottom w:val="0"/>
      <w:divBdr>
        <w:top w:val="none" w:sz="0" w:space="0" w:color="auto"/>
        <w:left w:val="none" w:sz="0" w:space="0" w:color="auto"/>
        <w:bottom w:val="none" w:sz="0" w:space="0" w:color="auto"/>
        <w:right w:val="none" w:sz="0" w:space="0" w:color="auto"/>
      </w:divBdr>
    </w:div>
    <w:div w:id="452788843">
      <w:bodyDiv w:val="1"/>
      <w:marLeft w:val="0"/>
      <w:marRight w:val="0"/>
      <w:marTop w:val="0"/>
      <w:marBottom w:val="0"/>
      <w:divBdr>
        <w:top w:val="none" w:sz="0" w:space="0" w:color="auto"/>
        <w:left w:val="none" w:sz="0" w:space="0" w:color="auto"/>
        <w:bottom w:val="none" w:sz="0" w:space="0" w:color="auto"/>
        <w:right w:val="none" w:sz="0" w:space="0" w:color="auto"/>
      </w:divBdr>
    </w:div>
    <w:div w:id="453209182">
      <w:bodyDiv w:val="1"/>
      <w:marLeft w:val="0"/>
      <w:marRight w:val="0"/>
      <w:marTop w:val="0"/>
      <w:marBottom w:val="0"/>
      <w:divBdr>
        <w:top w:val="none" w:sz="0" w:space="0" w:color="auto"/>
        <w:left w:val="none" w:sz="0" w:space="0" w:color="auto"/>
        <w:bottom w:val="none" w:sz="0" w:space="0" w:color="auto"/>
        <w:right w:val="none" w:sz="0" w:space="0" w:color="auto"/>
      </w:divBdr>
    </w:div>
    <w:div w:id="454718369">
      <w:bodyDiv w:val="1"/>
      <w:marLeft w:val="0"/>
      <w:marRight w:val="0"/>
      <w:marTop w:val="0"/>
      <w:marBottom w:val="0"/>
      <w:divBdr>
        <w:top w:val="none" w:sz="0" w:space="0" w:color="auto"/>
        <w:left w:val="none" w:sz="0" w:space="0" w:color="auto"/>
        <w:bottom w:val="none" w:sz="0" w:space="0" w:color="auto"/>
        <w:right w:val="none" w:sz="0" w:space="0" w:color="auto"/>
      </w:divBdr>
    </w:div>
    <w:div w:id="456224315">
      <w:bodyDiv w:val="1"/>
      <w:marLeft w:val="0"/>
      <w:marRight w:val="0"/>
      <w:marTop w:val="0"/>
      <w:marBottom w:val="0"/>
      <w:divBdr>
        <w:top w:val="none" w:sz="0" w:space="0" w:color="auto"/>
        <w:left w:val="none" w:sz="0" w:space="0" w:color="auto"/>
        <w:bottom w:val="none" w:sz="0" w:space="0" w:color="auto"/>
        <w:right w:val="none" w:sz="0" w:space="0" w:color="auto"/>
      </w:divBdr>
    </w:div>
    <w:div w:id="459767150">
      <w:bodyDiv w:val="1"/>
      <w:marLeft w:val="0"/>
      <w:marRight w:val="0"/>
      <w:marTop w:val="0"/>
      <w:marBottom w:val="0"/>
      <w:divBdr>
        <w:top w:val="none" w:sz="0" w:space="0" w:color="auto"/>
        <w:left w:val="none" w:sz="0" w:space="0" w:color="auto"/>
        <w:bottom w:val="none" w:sz="0" w:space="0" w:color="auto"/>
        <w:right w:val="none" w:sz="0" w:space="0" w:color="auto"/>
      </w:divBdr>
    </w:div>
    <w:div w:id="459880930">
      <w:bodyDiv w:val="1"/>
      <w:marLeft w:val="0"/>
      <w:marRight w:val="0"/>
      <w:marTop w:val="0"/>
      <w:marBottom w:val="0"/>
      <w:divBdr>
        <w:top w:val="none" w:sz="0" w:space="0" w:color="auto"/>
        <w:left w:val="none" w:sz="0" w:space="0" w:color="auto"/>
        <w:bottom w:val="none" w:sz="0" w:space="0" w:color="auto"/>
        <w:right w:val="none" w:sz="0" w:space="0" w:color="auto"/>
      </w:divBdr>
    </w:div>
    <w:div w:id="461115955">
      <w:bodyDiv w:val="1"/>
      <w:marLeft w:val="0"/>
      <w:marRight w:val="0"/>
      <w:marTop w:val="0"/>
      <w:marBottom w:val="0"/>
      <w:divBdr>
        <w:top w:val="none" w:sz="0" w:space="0" w:color="auto"/>
        <w:left w:val="none" w:sz="0" w:space="0" w:color="auto"/>
        <w:bottom w:val="none" w:sz="0" w:space="0" w:color="auto"/>
        <w:right w:val="none" w:sz="0" w:space="0" w:color="auto"/>
      </w:divBdr>
    </w:div>
    <w:div w:id="461458501">
      <w:bodyDiv w:val="1"/>
      <w:marLeft w:val="0"/>
      <w:marRight w:val="0"/>
      <w:marTop w:val="0"/>
      <w:marBottom w:val="0"/>
      <w:divBdr>
        <w:top w:val="none" w:sz="0" w:space="0" w:color="auto"/>
        <w:left w:val="none" w:sz="0" w:space="0" w:color="auto"/>
        <w:bottom w:val="none" w:sz="0" w:space="0" w:color="auto"/>
        <w:right w:val="none" w:sz="0" w:space="0" w:color="auto"/>
      </w:divBdr>
    </w:div>
    <w:div w:id="461656067">
      <w:bodyDiv w:val="1"/>
      <w:marLeft w:val="0"/>
      <w:marRight w:val="0"/>
      <w:marTop w:val="0"/>
      <w:marBottom w:val="0"/>
      <w:divBdr>
        <w:top w:val="none" w:sz="0" w:space="0" w:color="auto"/>
        <w:left w:val="none" w:sz="0" w:space="0" w:color="auto"/>
        <w:bottom w:val="none" w:sz="0" w:space="0" w:color="auto"/>
        <w:right w:val="none" w:sz="0" w:space="0" w:color="auto"/>
      </w:divBdr>
    </w:div>
    <w:div w:id="462625669">
      <w:bodyDiv w:val="1"/>
      <w:marLeft w:val="0"/>
      <w:marRight w:val="0"/>
      <w:marTop w:val="0"/>
      <w:marBottom w:val="0"/>
      <w:divBdr>
        <w:top w:val="none" w:sz="0" w:space="0" w:color="auto"/>
        <w:left w:val="none" w:sz="0" w:space="0" w:color="auto"/>
        <w:bottom w:val="none" w:sz="0" w:space="0" w:color="auto"/>
        <w:right w:val="none" w:sz="0" w:space="0" w:color="auto"/>
      </w:divBdr>
    </w:div>
    <w:div w:id="465703330">
      <w:bodyDiv w:val="1"/>
      <w:marLeft w:val="0"/>
      <w:marRight w:val="0"/>
      <w:marTop w:val="0"/>
      <w:marBottom w:val="0"/>
      <w:divBdr>
        <w:top w:val="none" w:sz="0" w:space="0" w:color="auto"/>
        <w:left w:val="none" w:sz="0" w:space="0" w:color="auto"/>
        <w:bottom w:val="none" w:sz="0" w:space="0" w:color="auto"/>
        <w:right w:val="none" w:sz="0" w:space="0" w:color="auto"/>
      </w:divBdr>
    </w:div>
    <w:div w:id="465855865">
      <w:bodyDiv w:val="1"/>
      <w:marLeft w:val="0"/>
      <w:marRight w:val="0"/>
      <w:marTop w:val="0"/>
      <w:marBottom w:val="0"/>
      <w:divBdr>
        <w:top w:val="none" w:sz="0" w:space="0" w:color="auto"/>
        <w:left w:val="none" w:sz="0" w:space="0" w:color="auto"/>
        <w:bottom w:val="none" w:sz="0" w:space="0" w:color="auto"/>
        <w:right w:val="none" w:sz="0" w:space="0" w:color="auto"/>
      </w:divBdr>
    </w:div>
    <w:div w:id="466314543">
      <w:bodyDiv w:val="1"/>
      <w:marLeft w:val="0"/>
      <w:marRight w:val="0"/>
      <w:marTop w:val="0"/>
      <w:marBottom w:val="0"/>
      <w:divBdr>
        <w:top w:val="none" w:sz="0" w:space="0" w:color="auto"/>
        <w:left w:val="none" w:sz="0" w:space="0" w:color="auto"/>
        <w:bottom w:val="none" w:sz="0" w:space="0" w:color="auto"/>
        <w:right w:val="none" w:sz="0" w:space="0" w:color="auto"/>
      </w:divBdr>
    </w:div>
    <w:div w:id="467478913">
      <w:bodyDiv w:val="1"/>
      <w:marLeft w:val="0"/>
      <w:marRight w:val="0"/>
      <w:marTop w:val="0"/>
      <w:marBottom w:val="0"/>
      <w:divBdr>
        <w:top w:val="none" w:sz="0" w:space="0" w:color="auto"/>
        <w:left w:val="none" w:sz="0" w:space="0" w:color="auto"/>
        <w:bottom w:val="none" w:sz="0" w:space="0" w:color="auto"/>
        <w:right w:val="none" w:sz="0" w:space="0" w:color="auto"/>
      </w:divBdr>
    </w:div>
    <w:div w:id="471023476">
      <w:bodyDiv w:val="1"/>
      <w:marLeft w:val="0"/>
      <w:marRight w:val="0"/>
      <w:marTop w:val="0"/>
      <w:marBottom w:val="0"/>
      <w:divBdr>
        <w:top w:val="none" w:sz="0" w:space="0" w:color="auto"/>
        <w:left w:val="none" w:sz="0" w:space="0" w:color="auto"/>
        <w:bottom w:val="none" w:sz="0" w:space="0" w:color="auto"/>
        <w:right w:val="none" w:sz="0" w:space="0" w:color="auto"/>
      </w:divBdr>
    </w:div>
    <w:div w:id="471219938">
      <w:bodyDiv w:val="1"/>
      <w:marLeft w:val="0"/>
      <w:marRight w:val="0"/>
      <w:marTop w:val="0"/>
      <w:marBottom w:val="0"/>
      <w:divBdr>
        <w:top w:val="none" w:sz="0" w:space="0" w:color="auto"/>
        <w:left w:val="none" w:sz="0" w:space="0" w:color="auto"/>
        <w:bottom w:val="none" w:sz="0" w:space="0" w:color="auto"/>
        <w:right w:val="none" w:sz="0" w:space="0" w:color="auto"/>
      </w:divBdr>
    </w:div>
    <w:div w:id="473759844">
      <w:bodyDiv w:val="1"/>
      <w:marLeft w:val="0"/>
      <w:marRight w:val="0"/>
      <w:marTop w:val="0"/>
      <w:marBottom w:val="0"/>
      <w:divBdr>
        <w:top w:val="none" w:sz="0" w:space="0" w:color="auto"/>
        <w:left w:val="none" w:sz="0" w:space="0" w:color="auto"/>
        <w:bottom w:val="none" w:sz="0" w:space="0" w:color="auto"/>
        <w:right w:val="none" w:sz="0" w:space="0" w:color="auto"/>
      </w:divBdr>
    </w:div>
    <w:div w:id="474639787">
      <w:bodyDiv w:val="1"/>
      <w:marLeft w:val="0"/>
      <w:marRight w:val="0"/>
      <w:marTop w:val="0"/>
      <w:marBottom w:val="0"/>
      <w:divBdr>
        <w:top w:val="none" w:sz="0" w:space="0" w:color="auto"/>
        <w:left w:val="none" w:sz="0" w:space="0" w:color="auto"/>
        <w:bottom w:val="none" w:sz="0" w:space="0" w:color="auto"/>
        <w:right w:val="none" w:sz="0" w:space="0" w:color="auto"/>
      </w:divBdr>
    </w:div>
    <w:div w:id="477381747">
      <w:bodyDiv w:val="1"/>
      <w:marLeft w:val="0"/>
      <w:marRight w:val="0"/>
      <w:marTop w:val="0"/>
      <w:marBottom w:val="0"/>
      <w:divBdr>
        <w:top w:val="none" w:sz="0" w:space="0" w:color="auto"/>
        <w:left w:val="none" w:sz="0" w:space="0" w:color="auto"/>
        <w:bottom w:val="none" w:sz="0" w:space="0" w:color="auto"/>
        <w:right w:val="none" w:sz="0" w:space="0" w:color="auto"/>
      </w:divBdr>
    </w:div>
    <w:div w:id="477500947">
      <w:bodyDiv w:val="1"/>
      <w:marLeft w:val="0"/>
      <w:marRight w:val="0"/>
      <w:marTop w:val="0"/>
      <w:marBottom w:val="0"/>
      <w:divBdr>
        <w:top w:val="none" w:sz="0" w:space="0" w:color="auto"/>
        <w:left w:val="none" w:sz="0" w:space="0" w:color="auto"/>
        <w:bottom w:val="none" w:sz="0" w:space="0" w:color="auto"/>
        <w:right w:val="none" w:sz="0" w:space="0" w:color="auto"/>
      </w:divBdr>
    </w:div>
    <w:div w:id="477651356">
      <w:bodyDiv w:val="1"/>
      <w:marLeft w:val="0"/>
      <w:marRight w:val="0"/>
      <w:marTop w:val="0"/>
      <w:marBottom w:val="0"/>
      <w:divBdr>
        <w:top w:val="none" w:sz="0" w:space="0" w:color="auto"/>
        <w:left w:val="none" w:sz="0" w:space="0" w:color="auto"/>
        <w:bottom w:val="none" w:sz="0" w:space="0" w:color="auto"/>
        <w:right w:val="none" w:sz="0" w:space="0" w:color="auto"/>
      </w:divBdr>
    </w:div>
    <w:div w:id="478232971">
      <w:bodyDiv w:val="1"/>
      <w:marLeft w:val="0"/>
      <w:marRight w:val="0"/>
      <w:marTop w:val="0"/>
      <w:marBottom w:val="0"/>
      <w:divBdr>
        <w:top w:val="none" w:sz="0" w:space="0" w:color="auto"/>
        <w:left w:val="none" w:sz="0" w:space="0" w:color="auto"/>
        <w:bottom w:val="none" w:sz="0" w:space="0" w:color="auto"/>
        <w:right w:val="none" w:sz="0" w:space="0" w:color="auto"/>
      </w:divBdr>
    </w:div>
    <w:div w:id="479811620">
      <w:bodyDiv w:val="1"/>
      <w:marLeft w:val="0"/>
      <w:marRight w:val="0"/>
      <w:marTop w:val="0"/>
      <w:marBottom w:val="0"/>
      <w:divBdr>
        <w:top w:val="none" w:sz="0" w:space="0" w:color="auto"/>
        <w:left w:val="none" w:sz="0" w:space="0" w:color="auto"/>
        <w:bottom w:val="none" w:sz="0" w:space="0" w:color="auto"/>
        <w:right w:val="none" w:sz="0" w:space="0" w:color="auto"/>
      </w:divBdr>
    </w:div>
    <w:div w:id="480535751">
      <w:bodyDiv w:val="1"/>
      <w:marLeft w:val="0"/>
      <w:marRight w:val="0"/>
      <w:marTop w:val="0"/>
      <w:marBottom w:val="0"/>
      <w:divBdr>
        <w:top w:val="none" w:sz="0" w:space="0" w:color="auto"/>
        <w:left w:val="none" w:sz="0" w:space="0" w:color="auto"/>
        <w:bottom w:val="none" w:sz="0" w:space="0" w:color="auto"/>
        <w:right w:val="none" w:sz="0" w:space="0" w:color="auto"/>
      </w:divBdr>
    </w:div>
    <w:div w:id="482745955">
      <w:bodyDiv w:val="1"/>
      <w:marLeft w:val="0"/>
      <w:marRight w:val="0"/>
      <w:marTop w:val="0"/>
      <w:marBottom w:val="0"/>
      <w:divBdr>
        <w:top w:val="none" w:sz="0" w:space="0" w:color="auto"/>
        <w:left w:val="none" w:sz="0" w:space="0" w:color="auto"/>
        <w:bottom w:val="none" w:sz="0" w:space="0" w:color="auto"/>
        <w:right w:val="none" w:sz="0" w:space="0" w:color="auto"/>
      </w:divBdr>
    </w:div>
    <w:div w:id="483548842">
      <w:bodyDiv w:val="1"/>
      <w:marLeft w:val="0"/>
      <w:marRight w:val="0"/>
      <w:marTop w:val="0"/>
      <w:marBottom w:val="0"/>
      <w:divBdr>
        <w:top w:val="none" w:sz="0" w:space="0" w:color="auto"/>
        <w:left w:val="none" w:sz="0" w:space="0" w:color="auto"/>
        <w:bottom w:val="none" w:sz="0" w:space="0" w:color="auto"/>
        <w:right w:val="none" w:sz="0" w:space="0" w:color="auto"/>
      </w:divBdr>
    </w:div>
    <w:div w:id="485634065">
      <w:bodyDiv w:val="1"/>
      <w:marLeft w:val="0"/>
      <w:marRight w:val="0"/>
      <w:marTop w:val="0"/>
      <w:marBottom w:val="0"/>
      <w:divBdr>
        <w:top w:val="none" w:sz="0" w:space="0" w:color="auto"/>
        <w:left w:val="none" w:sz="0" w:space="0" w:color="auto"/>
        <w:bottom w:val="none" w:sz="0" w:space="0" w:color="auto"/>
        <w:right w:val="none" w:sz="0" w:space="0" w:color="auto"/>
      </w:divBdr>
    </w:div>
    <w:div w:id="485825112">
      <w:bodyDiv w:val="1"/>
      <w:marLeft w:val="0"/>
      <w:marRight w:val="0"/>
      <w:marTop w:val="0"/>
      <w:marBottom w:val="0"/>
      <w:divBdr>
        <w:top w:val="none" w:sz="0" w:space="0" w:color="auto"/>
        <w:left w:val="none" w:sz="0" w:space="0" w:color="auto"/>
        <w:bottom w:val="none" w:sz="0" w:space="0" w:color="auto"/>
        <w:right w:val="none" w:sz="0" w:space="0" w:color="auto"/>
      </w:divBdr>
    </w:div>
    <w:div w:id="489563883">
      <w:bodyDiv w:val="1"/>
      <w:marLeft w:val="0"/>
      <w:marRight w:val="0"/>
      <w:marTop w:val="0"/>
      <w:marBottom w:val="0"/>
      <w:divBdr>
        <w:top w:val="none" w:sz="0" w:space="0" w:color="auto"/>
        <w:left w:val="none" w:sz="0" w:space="0" w:color="auto"/>
        <w:bottom w:val="none" w:sz="0" w:space="0" w:color="auto"/>
        <w:right w:val="none" w:sz="0" w:space="0" w:color="auto"/>
      </w:divBdr>
    </w:div>
    <w:div w:id="491221518">
      <w:bodyDiv w:val="1"/>
      <w:marLeft w:val="0"/>
      <w:marRight w:val="0"/>
      <w:marTop w:val="0"/>
      <w:marBottom w:val="0"/>
      <w:divBdr>
        <w:top w:val="none" w:sz="0" w:space="0" w:color="auto"/>
        <w:left w:val="none" w:sz="0" w:space="0" w:color="auto"/>
        <w:bottom w:val="none" w:sz="0" w:space="0" w:color="auto"/>
        <w:right w:val="none" w:sz="0" w:space="0" w:color="auto"/>
      </w:divBdr>
    </w:div>
    <w:div w:id="491726827">
      <w:bodyDiv w:val="1"/>
      <w:marLeft w:val="0"/>
      <w:marRight w:val="0"/>
      <w:marTop w:val="0"/>
      <w:marBottom w:val="0"/>
      <w:divBdr>
        <w:top w:val="none" w:sz="0" w:space="0" w:color="auto"/>
        <w:left w:val="none" w:sz="0" w:space="0" w:color="auto"/>
        <w:bottom w:val="none" w:sz="0" w:space="0" w:color="auto"/>
        <w:right w:val="none" w:sz="0" w:space="0" w:color="auto"/>
      </w:divBdr>
    </w:div>
    <w:div w:id="491915380">
      <w:bodyDiv w:val="1"/>
      <w:marLeft w:val="0"/>
      <w:marRight w:val="0"/>
      <w:marTop w:val="0"/>
      <w:marBottom w:val="0"/>
      <w:divBdr>
        <w:top w:val="none" w:sz="0" w:space="0" w:color="auto"/>
        <w:left w:val="none" w:sz="0" w:space="0" w:color="auto"/>
        <w:bottom w:val="none" w:sz="0" w:space="0" w:color="auto"/>
        <w:right w:val="none" w:sz="0" w:space="0" w:color="auto"/>
      </w:divBdr>
    </w:div>
    <w:div w:id="496960929">
      <w:bodyDiv w:val="1"/>
      <w:marLeft w:val="0"/>
      <w:marRight w:val="0"/>
      <w:marTop w:val="0"/>
      <w:marBottom w:val="0"/>
      <w:divBdr>
        <w:top w:val="none" w:sz="0" w:space="0" w:color="auto"/>
        <w:left w:val="none" w:sz="0" w:space="0" w:color="auto"/>
        <w:bottom w:val="none" w:sz="0" w:space="0" w:color="auto"/>
        <w:right w:val="none" w:sz="0" w:space="0" w:color="auto"/>
      </w:divBdr>
    </w:div>
    <w:div w:id="497038842">
      <w:bodyDiv w:val="1"/>
      <w:marLeft w:val="0"/>
      <w:marRight w:val="0"/>
      <w:marTop w:val="0"/>
      <w:marBottom w:val="0"/>
      <w:divBdr>
        <w:top w:val="none" w:sz="0" w:space="0" w:color="auto"/>
        <w:left w:val="none" w:sz="0" w:space="0" w:color="auto"/>
        <w:bottom w:val="none" w:sz="0" w:space="0" w:color="auto"/>
        <w:right w:val="none" w:sz="0" w:space="0" w:color="auto"/>
      </w:divBdr>
    </w:div>
    <w:div w:id="498158118">
      <w:bodyDiv w:val="1"/>
      <w:marLeft w:val="0"/>
      <w:marRight w:val="0"/>
      <w:marTop w:val="0"/>
      <w:marBottom w:val="0"/>
      <w:divBdr>
        <w:top w:val="none" w:sz="0" w:space="0" w:color="auto"/>
        <w:left w:val="none" w:sz="0" w:space="0" w:color="auto"/>
        <w:bottom w:val="none" w:sz="0" w:space="0" w:color="auto"/>
        <w:right w:val="none" w:sz="0" w:space="0" w:color="auto"/>
      </w:divBdr>
    </w:div>
    <w:div w:id="503785636">
      <w:bodyDiv w:val="1"/>
      <w:marLeft w:val="0"/>
      <w:marRight w:val="0"/>
      <w:marTop w:val="0"/>
      <w:marBottom w:val="0"/>
      <w:divBdr>
        <w:top w:val="none" w:sz="0" w:space="0" w:color="auto"/>
        <w:left w:val="none" w:sz="0" w:space="0" w:color="auto"/>
        <w:bottom w:val="none" w:sz="0" w:space="0" w:color="auto"/>
        <w:right w:val="none" w:sz="0" w:space="0" w:color="auto"/>
      </w:divBdr>
    </w:div>
    <w:div w:id="504323613">
      <w:bodyDiv w:val="1"/>
      <w:marLeft w:val="0"/>
      <w:marRight w:val="0"/>
      <w:marTop w:val="0"/>
      <w:marBottom w:val="0"/>
      <w:divBdr>
        <w:top w:val="none" w:sz="0" w:space="0" w:color="auto"/>
        <w:left w:val="none" w:sz="0" w:space="0" w:color="auto"/>
        <w:bottom w:val="none" w:sz="0" w:space="0" w:color="auto"/>
        <w:right w:val="none" w:sz="0" w:space="0" w:color="auto"/>
      </w:divBdr>
    </w:div>
    <w:div w:id="505486835">
      <w:bodyDiv w:val="1"/>
      <w:marLeft w:val="0"/>
      <w:marRight w:val="0"/>
      <w:marTop w:val="0"/>
      <w:marBottom w:val="0"/>
      <w:divBdr>
        <w:top w:val="none" w:sz="0" w:space="0" w:color="auto"/>
        <w:left w:val="none" w:sz="0" w:space="0" w:color="auto"/>
        <w:bottom w:val="none" w:sz="0" w:space="0" w:color="auto"/>
        <w:right w:val="none" w:sz="0" w:space="0" w:color="auto"/>
      </w:divBdr>
    </w:div>
    <w:div w:id="507521204">
      <w:bodyDiv w:val="1"/>
      <w:marLeft w:val="0"/>
      <w:marRight w:val="0"/>
      <w:marTop w:val="0"/>
      <w:marBottom w:val="0"/>
      <w:divBdr>
        <w:top w:val="none" w:sz="0" w:space="0" w:color="auto"/>
        <w:left w:val="none" w:sz="0" w:space="0" w:color="auto"/>
        <w:bottom w:val="none" w:sz="0" w:space="0" w:color="auto"/>
        <w:right w:val="none" w:sz="0" w:space="0" w:color="auto"/>
      </w:divBdr>
    </w:div>
    <w:div w:id="507670639">
      <w:bodyDiv w:val="1"/>
      <w:marLeft w:val="0"/>
      <w:marRight w:val="0"/>
      <w:marTop w:val="0"/>
      <w:marBottom w:val="0"/>
      <w:divBdr>
        <w:top w:val="none" w:sz="0" w:space="0" w:color="auto"/>
        <w:left w:val="none" w:sz="0" w:space="0" w:color="auto"/>
        <w:bottom w:val="none" w:sz="0" w:space="0" w:color="auto"/>
        <w:right w:val="none" w:sz="0" w:space="0" w:color="auto"/>
      </w:divBdr>
    </w:div>
    <w:div w:id="507864773">
      <w:bodyDiv w:val="1"/>
      <w:marLeft w:val="0"/>
      <w:marRight w:val="0"/>
      <w:marTop w:val="0"/>
      <w:marBottom w:val="0"/>
      <w:divBdr>
        <w:top w:val="none" w:sz="0" w:space="0" w:color="auto"/>
        <w:left w:val="none" w:sz="0" w:space="0" w:color="auto"/>
        <w:bottom w:val="none" w:sz="0" w:space="0" w:color="auto"/>
        <w:right w:val="none" w:sz="0" w:space="0" w:color="auto"/>
      </w:divBdr>
    </w:div>
    <w:div w:id="509024093">
      <w:bodyDiv w:val="1"/>
      <w:marLeft w:val="0"/>
      <w:marRight w:val="0"/>
      <w:marTop w:val="0"/>
      <w:marBottom w:val="0"/>
      <w:divBdr>
        <w:top w:val="none" w:sz="0" w:space="0" w:color="auto"/>
        <w:left w:val="none" w:sz="0" w:space="0" w:color="auto"/>
        <w:bottom w:val="none" w:sz="0" w:space="0" w:color="auto"/>
        <w:right w:val="none" w:sz="0" w:space="0" w:color="auto"/>
      </w:divBdr>
    </w:div>
    <w:div w:id="511534722">
      <w:bodyDiv w:val="1"/>
      <w:marLeft w:val="0"/>
      <w:marRight w:val="0"/>
      <w:marTop w:val="0"/>
      <w:marBottom w:val="0"/>
      <w:divBdr>
        <w:top w:val="none" w:sz="0" w:space="0" w:color="auto"/>
        <w:left w:val="none" w:sz="0" w:space="0" w:color="auto"/>
        <w:bottom w:val="none" w:sz="0" w:space="0" w:color="auto"/>
        <w:right w:val="none" w:sz="0" w:space="0" w:color="auto"/>
      </w:divBdr>
    </w:div>
    <w:div w:id="511644274">
      <w:bodyDiv w:val="1"/>
      <w:marLeft w:val="0"/>
      <w:marRight w:val="0"/>
      <w:marTop w:val="0"/>
      <w:marBottom w:val="0"/>
      <w:divBdr>
        <w:top w:val="none" w:sz="0" w:space="0" w:color="auto"/>
        <w:left w:val="none" w:sz="0" w:space="0" w:color="auto"/>
        <w:bottom w:val="none" w:sz="0" w:space="0" w:color="auto"/>
        <w:right w:val="none" w:sz="0" w:space="0" w:color="auto"/>
      </w:divBdr>
    </w:div>
    <w:div w:id="512378558">
      <w:bodyDiv w:val="1"/>
      <w:marLeft w:val="0"/>
      <w:marRight w:val="0"/>
      <w:marTop w:val="0"/>
      <w:marBottom w:val="0"/>
      <w:divBdr>
        <w:top w:val="none" w:sz="0" w:space="0" w:color="auto"/>
        <w:left w:val="none" w:sz="0" w:space="0" w:color="auto"/>
        <w:bottom w:val="none" w:sz="0" w:space="0" w:color="auto"/>
        <w:right w:val="none" w:sz="0" w:space="0" w:color="auto"/>
      </w:divBdr>
    </w:div>
    <w:div w:id="512843243">
      <w:bodyDiv w:val="1"/>
      <w:marLeft w:val="0"/>
      <w:marRight w:val="0"/>
      <w:marTop w:val="0"/>
      <w:marBottom w:val="0"/>
      <w:divBdr>
        <w:top w:val="none" w:sz="0" w:space="0" w:color="auto"/>
        <w:left w:val="none" w:sz="0" w:space="0" w:color="auto"/>
        <w:bottom w:val="none" w:sz="0" w:space="0" w:color="auto"/>
        <w:right w:val="none" w:sz="0" w:space="0" w:color="auto"/>
      </w:divBdr>
    </w:div>
    <w:div w:id="513304194">
      <w:bodyDiv w:val="1"/>
      <w:marLeft w:val="0"/>
      <w:marRight w:val="0"/>
      <w:marTop w:val="0"/>
      <w:marBottom w:val="0"/>
      <w:divBdr>
        <w:top w:val="none" w:sz="0" w:space="0" w:color="auto"/>
        <w:left w:val="none" w:sz="0" w:space="0" w:color="auto"/>
        <w:bottom w:val="none" w:sz="0" w:space="0" w:color="auto"/>
        <w:right w:val="none" w:sz="0" w:space="0" w:color="auto"/>
      </w:divBdr>
    </w:div>
    <w:div w:id="515927236">
      <w:bodyDiv w:val="1"/>
      <w:marLeft w:val="0"/>
      <w:marRight w:val="0"/>
      <w:marTop w:val="0"/>
      <w:marBottom w:val="0"/>
      <w:divBdr>
        <w:top w:val="none" w:sz="0" w:space="0" w:color="auto"/>
        <w:left w:val="none" w:sz="0" w:space="0" w:color="auto"/>
        <w:bottom w:val="none" w:sz="0" w:space="0" w:color="auto"/>
        <w:right w:val="none" w:sz="0" w:space="0" w:color="auto"/>
      </w:divBdr>
    </w:div>
    <w:div w:id="516575611">
      <w:bodyDiv w:val="1"/>
      <w:marLeft w:val="0"/>
      <w:marRight w:val="0"/>
      <w:marTop w:val="0"/>
      <w:marBottom w:val="0"/>
      <w:divBdr>
        <w:top w:val="none" w:sz="0" w:space="0" w:color="auto"/>
        <w:left w:val="none" w:sz="0" w:space="0" w:color="auto"/>
        <w:bottom w:val="none" w:sz="0" w:space="0" w:color="auto"/>
        <w:right w:val="none" w:sz="0" w:space="0" w:color="auto"/>
      </w:divBdr>
    </w:div>
    <w:div w:id="518281734">
      <w:bodyDiv w:val="1"/>
      <w:marLeft w:val="0"/>
      <w:marRight w:val="0"/>
      <w:marTop w:val="0"/>
      <w:marBottom w:val="0"/>
      <w:divBdr>
        <w:top w:val="none" w:sz="0" w:space="0" w:color="auto"/>
        <w:left w:val="none" w:sz="0" w:space="0" w:color="auto"/>
        <w:bottom w:val="none" w:sz="0" w:space="0" w:color="auto"/>
        <w:right w:val="none" w:sz="0" w:space="0" w:color="auto"/>
      </w:divBdr>
    </w:div>
    <w:div w:id="518617048">
      <w:bodyDiv w:val="1"/>
      <w:marLeft w:val="0"/>
      <w:marRight w:val="0"/>
      <w:marTop w:val="0"/>
      <w:marBottom w:val="0"/>
      <w:divBdr>
        <w:top w:val="none" w:sz="0" w:space="0" w:color="auto"/>
        <w:left w:val="none" w:sz="0" w:space="0" w:color="auto"/>
        <w:bottom w:val="none" w:sz="0" w:space="0" w:color="auto"/>
        <w:right w:val="none" w:sz="0" w:space="0" w:color="auto"/>
      </w:divBdr>
    </w:div>
    <w:div w:id="518936617">
      <w:bodyDiv w:val="1"/>
      <w:marLeft w:val="0"/>
      <w:marRight w:val="0"/>
      <w:marTop w:val="0"/>
      <w:marBottom w:val="0"/>
      <w:divBdr>
        <w:top w:val="none" w:sz="0" w:space="0" w:color="auto"/>
        <w:left w:val="none" w:sz="0" w:space="0" w:color="auto"/>
        <w:bottom w:val="none" w:sz="0" w:space="0" w:color="auto"/>
        <w:right w:val="none" w:sz="0" w:space="0" w:color="auto"/>
      </w:divBdr>
    </w:div>
    <w:div w:id="523599233">
      <w:bodyDiv w:val="1"/>
      <w:marLeft w:val="0"/>
      <w:marRight w:val="0"/>
      <w:marTop w:val="0"/>
      <w:marBottom w:val="0"/>
      <w:divBdr>
        <w:top w:val="none" w:sz="0" w:space="0" w:color="auto"/>
        <w:left w:val="none" w:sz="0" w:space="0" w:color="auto"/>
        <w:bottom w:val="none" w:sz="0" w:space="0" w:color="auto"/>
        <w:right w:val="none" w:sz="0" w:space="0" w:color="auto"/>
      </w:divBdr>
    </w:div>
    <w:div w:id="524249734">
      <w:bodyDiv w:val="1"/>
      <w:marLeft w:val="0"/>
      <w:marRight w:val="0"/>
      <w:marTop w:val="0"/>
      <w:marBottom w:val="0"/>
      <w:divBdr>
        <w:top w:val="none" w:sz="0" w:space="0" w:color="auto"/>
        <w:left w:val="none" w:sz="0" w:space="0" w:color="auto"/>
        <w:bottom w:val="none" w:sz="0" w:space="0" w:color="auto"/>
        <w:right w:val="none" w:sz="0" w:space="0" w:color="auto"/>
      </w:divBdr>
    </w:div>
    <w:div w:id="524251102">
      <w:bodyDiv w:val="1"/>
      <w:marLeft w:val="0"/>
      <w:marRight w:val="0"/>
      <w:marTop w:val="0"/>
      <w:marBottom w:val="0"/>
      <w:divBdr>
        <w:top w:val="none" w:sz="0" w:space="0" w:color="auto"/>
        <w:left w:val="none" w:sz="0" w:space="0" w:color="auto"/>
        <w:bottom w:val="none" w:sz="0" w:space="0" w:color="auto"/>
        <w:right w:val="none" w:sz="0" w:space="0" w:color="auto"/>
      </w:divBdr>
    </w:div>
    <w:div w:id="525296366">
      <w:bodyDiv w:val="1"/>
      <w:marLeft w:val="0"/>
      <w:marRight w:val="0"/>
      <w:marTop w:val="0"/>
      <w:marBottom w:val="0"/>
      <w:divBdr>
        <w:top w:val="none" w:sz="0" w:space="0" w:color="auto"/>
        <w:left w:val="none" w:sz="0" w:space="0" w:color="auto"/>
        <w:bottom w:val="none" w:sz="0" w:space="0" w:color="auto"/>
        <w:right w:val="none" w:sz="0" w:space="0" w:color="auto"/>
      </w:divBdr>
    </w:div>
    <w:div w:id="525826580">
      <w:bodyDiv w:val="1"/>
      <w:marLeft w:val="0"/>
      <w:marRight w:val="0"/>
      <w:marTop w:val="0"/>
      <w:marBottom w:val="0"/>
      <w:divBdr>
        <w:top w:val="none" w:sz="0" w:space="0" w:color="auto"/>
        <w:left w:val="none" w:sz="0" w:space="0" w:color="auto"/>
        <w:bottom w:val="none" w:sz="0" w:space="0" w:color="auto"/>
        <w:right w:val="none" w:sz="0" w:space="0" w:color="auto"/>
      </w:divBdr>
    </w:div>
    <w:div w:id="526599069">
      <w:bodyDiv w:val="1"/>
      <w:marLeft w:val="0"/>
      <w:marRight w:val="0"/>
      <w:marTop w:val="0"/>
      <w:marBottom w:val="0"/>
      <w:divBdr>
        <w:top w:val="none" w:sz="0" w:space="0" w:color="auto"/>
        <w:left w:val="none" w:sz="0" w:space="0" w:color="auto"/>
        <w:bottom w:val="none" w:sz="0" w:space="0" w:color="auto"/>
        <w:right w:val="none" w:sz="0" w:space="0" w:color="auto"/>
      </w:divBdr>
    </w:div>
    <w:div w:id="527109502">
      <w:bodyDiv w:val="1"/>
      <w:marLeft w:val="0"/>
      <w:marRight w:val="0"/>
      <w:marTop w:val="0"/>
      <w:marBottom w:val="0"/>
      <w:divBdr>
        <w:top w:val="none" w:sz="0" w:space="0" w:color="auto"/>
        <w:left w:val="none" w:sz="0" w:space="0" w:color="auto"/>
        <w:bottom w:val="none" w:sz="0" w:space="0" w:color="auto"/>
        <w:right w:val="none" w:sz="0" w:space="0" w:color="auto"/>
      </w:divBdr>
    </w:div>
    <w:div w:id="527331707">
      <w:bodyDiv w:val="1"/>
      <w:marLeft w:val="0"/>
      <w:marRight w:val="0"/>
      <w:marTop w:val="0"/>
      <w:marBottom w:val="0"/>
      <w:divBdr>
        <w:top w:val="none" w:sz="0" w:space="0" w:color="auto"/>
        <w:left w:val="none" w:sz="0" w:space="0" w:color="auto"/>
        <w:bottom w:val="none" w:sz="0" w:space="0" w:color="auto"/>
        <w:right w:val="none" w:sz="0" w:space="0" w:color="auto"/>
      </w:divBdr>
    </w:div>
    <w:div w:id="528225237">
      <w:bodyDiv w:val="1"/>
      <w:marLeft w:val="0"/>
      <w:marRight w:val="0"/>
      <w:marTop w:val="0"/>
      <w:marBottom w:val="0"/>
      <w:divBdr>
        <w:top w:val="none" w:sz="0" w:space="0" w:color="auto"/>
        <w:left w:val="none" w:sz="0" w:space="0" w:color="auto"/>
        <w:bottom w:val="none" w:sz="0" w:space="0" w:color="auto"/>
        <w:right w:val="none" w:sz="0" w:space="0" w:color="auto"/>
      </w:divBdr>
    </w:div>
    <w:div w:id="529148045">
      <w:bodyDiv w:val="1"/>
      <w:marLeft w:val="0"/>
      <w:marRight w:val="0"/>
      <w:marTop w:val="0"/>
      <w:marBottom w:val="0"/>
      <w:divBdr>
        <w:top w:val="none" w:sz="0" w:space="0" w:color="auto"/>
        <w:left w:val="none" w:sz="0" w:space="0" w:color="auto"/>
        <w:bottom w:val="none" w:sz="0" w:space="0" w:color="auto"/>
        <w:right w:val="none" w:sz="0" w:space="0" w:color="auto"/>
      </w:divBdr>
    </w:div>
    <w:div w:id="530923477">
      <w:bodyDiv w:val="1"/>
      <w:marLeft w:val="0"/>
      <w:marRight w:val="0"/>
      <w:marTop w:val="0"/>
      <w:marBottom w:val="0"/>
      <w:divBdr>
        <w:top w:val="none" w:sz="0" w:space="0" w:color="auto"/>
        <w:left w:val="none" w:sz="0" w:space="0" w:color="auto"/>
        <w:bottom w:val="none" w:sz="0" w:space="0" w:color="auto"/>
        <w:right w:val="none" w:sz="0" w:space="0" w:color="auto"/>
      </w:divBdr>
    </w:div>
    <w:div w:id="530996244">
      <w:bodyDiv w:val="1"/>
      <w:marLeft w:val="0"/>
      <w:marRight w:val="0"/>
      <w:marTop w:val="0"/>
      <w:marBottom w:val="0"/>
      <w:divBdr>
        <w:top w:val="none" w:sz="0" w:space="0" w:color="auto"/>
        <w:left w:val="none" w:sz="0" w:space="0" w:color="auto"/>
        <w:bottom w:val="none" w:sz="0" w:space="0" w:color="auto"/>
        <w:right w:val="none" w:sz="0" w:space="0" w:color="auto"/>
      </w:divBdr>
    </w:div>
    <w:div w:id="531117699">
      <w:bodyDiv w:val="1"/>
      <w:marLeft w:val="0"/>
      <w:marRight w:val="0"/>
      <w:marTop w:val="0"/>
      <w:marBottom w:val="0"/>
      <w:divBdr>
        <w:top w:val="none" w:sz="0" w:space="0" w:color="auto"/>
        <w:left w:val="none" w:sz="0" w:space="0" w:color="auto"/>
        <w:bottom w:val="none" w:sz="0" w:space="0" w:color="auto"/>
        <w:right w:val="none" w:sz="0" w:space="0" w:color="auto"/>
      </w:divBdr>
    </w:div>
    <w:div w:id="531266175">
      <w:bodyDiv w:val="1"/>
      <w:marLeft w:val="0"/>
      <w:marRight w:val="0"/>
      <w:marTop w:val="0"/>
      <w:marBottom w:val="0"/>
      <w:divBdr>
        <w:top w:val="none" w:sz="0" w:space="0" w:color="auto"/>
        <w:left w:val="none" w:sz="0" w:space="0" w:color="auto"/>
        <w:bottom w:val="none" w:sz="0" w:space="0" w:color="auto"/>
        <w:right w:val="none" w:sz="0" w:space="0" w:color="auto"/>
      </w:divBdr>
    </w:div>
    <w:div w:id="533274313">
      <w:bodyDiv w:val="1"/>
      <w:marLeft w:val="0"/>
      <w:marRight w:val="0"/>
      <w:marTop w:val="0"/>
      <w:marBottom w:val="0"/>
      <w:divBdr>
        <w:top w:val="none" w:sz="0" w:space="0" w:color="auto"/>
        <w:left w:val="none" w:sz="0" w:space="0" w:color="auto"/>
        <w:bottom w:val="none" w:sz="0" w:space="0" w:color="auto"/>
        <w:right w:val="none" w:sz="0" w:space="0" w:color="auto"/>
      </w:divBdr>
    </w:div>
    <w:div w:id="533734586">
      <w:bodyDiv w:val="1"/>
      <w:marLeft w:val="0"/>
      <w:marRight w:val="0"/>
      <w:marTop w:val="0"/>
      <w:marBottom w:val="0"/>
      <w:divBdr>
        <w:top w:val="none" w:sz="0" w:space="0" w:color="auto"/>
        <w:left w:val="none" w:sz="0" w:space="0" w:color="auto"/>
        <w:bottom w:val="none" w:sz="0" w:space="0" w:color="auto"/>
        <w:right w:val="none" w:sz="0" w:space="0" w:color="auto"/>
      </w:divBdr>
    </w:div>
    <w:div w:id="534316640">
      <w:bodyDiv w:val="1"/>
      <w:marLeft w:val="0"/>
      <w:marRight w:val="0"/>
      <w:marTop w:val="0"/>
      <w:marBottom w:val="0"/>
      <w:divBdr>
        <w:top w:val="none" w:sz="0" w:space="0" w:color="auto"/>
        <w:left w:val="none" w:sz="0" w:space="0" w:color="auto"/>
        <w:bottom w:val="none" w:sz="0" w:space="0" w:color="auto"/>
        <w:right w:val="none" w:sz="0" w:space="0" w:color="auto"/>
      </w:divBdr>
    </w:div>
    <w:div w:id="536044591">
      <w:bodyDiv w:val="1"/>
      <w:marLeft w:val="0"/>
      <w:marRight w:val="0"/>
      <w:marTop w:val="0"/>
      <w:marBottom w:val="0"/>
      <w:divBdr>
        <w:top w:val="none" w:sz="0" w:space="0" w:color="auto"/>
        <w:left w:val="none" w:sz="0" w:space="0" w:color="auto"/>
        <w:bottom w:val="none" w:sz="0" w:space="0" w:color="auto"/>
        <w:right w:val="none" w:sz="0" w:space="0" w:color="auto"/>
      </w:divBdr>
    </w:div>
    <w:div w:id="540171594">
      <w:bodyDiv w:val="1"/>
      <w:marLeft w:val="0"/>
      <w:marRight w:val="0"/>
      <w:marTop w:val="0"/>
      <w:marBottom w:val="0"/>
      <w:divBdr>
        <w:top w:val="none" w:sz="0" w:space="0" w:color="auto"/>
        <w:left w:val="none" w:sz="0" w:space="0" w:color="auto"/>
        <w:bottom w:val="none" w:sz="0" w:space="0" w:color="auto"/>
        <w:right w:val="none" w:sz="0" w:space="0" w:color="auto"/>
      </w:divBdr>
    </w:div>
    <w:div w:id="541282734">
      <w:bodyDiv w:val="1"/>
      <w:marLeft w:val="0"/>
      <w:marRight w:val="0"/>
      <w:marTop w:val="0"/>
      <w:marBottom w:val="0"/>
      <w:divBdr>
        <w:top w:val="none" w:sz="0" w:space="0" w:color="auto"/>
        <w:left w:val="none" w:sz="0" w:space="0" w:color="auto"/>
        <w:bottom w:val="none" w:sz="0" w:space="0" w:color="auto"/>
        <w:right w:val="none" w:sz="0" w:space="0" w:color="auto"/>
      </w:divBdr>
    </w:div>
    <w:div w:id="541283248">
      <w:bodyDiv w:val="1"/>
      <w:marLeft w:val="0"/>
      <w:marRight w:val="0"/>
      <w:marTop w:val="0"/>
      <w:marBottom w:val="0"/>
      <w:divBdr>
        <w:top w:val="none" w:sz="0" w:space="0" w:color="auto"/>
        <w:left w:val="none" w:sz="0" w:space="0" w:color="auto"/>
        <w:bottom w:val="none" w:sz="0" w:space="0" w:color="auto"/>
        <w:right w:val="none" w:sz="0" w:space="0" w:color="auto"/>
      </w:divBdr>
    </w:div>
    <w:div w:id="541986881">
      <w:bodyDiv w:val="1"/>
      <w:marLeft w:val="0"/>
      <w:marRight w:val="0"/>
      <w:marTop w:val="0"/>
      <w:marBottom w:val="0"/>
      <w:divBdr>
        <w:top w:val="none" w:sz="0" w:space="0" w:color="auto"/>
        <w:left w:val="none" w:sz="0" w:space="0" w:color="auto"/>
        <w:bottom w:val="none" w:sz="0" w:space="0" w:color="auto"/>
        <w:right w:val="none" w:sz="0" w:space="0" w:color="auto"/>
      </w:divBdr>
    </w:div>
    <w:div w:id="542519111">
      <w:bodyDiv w:val="1"/>
      <w:marLeft w:val="0"/>
      <w:marRight w:val="0"/>
      <w:marTop w:val="0"/>
      <w:marBottom w:val="0"/>
      <w:divBdr>
        <w:top w:val="none" w:sz="0" w:space="0" w:color="auto"/>
        <w:left w:val="none" w:sz="0" w:space="0" w:color="auto"/>
        <w:bottom w:val="none" w:sz="0" w:space="0" w:color="auto"/>
        <w:right w:val="none" w:sz="0" w:space="0" w:color="auto"/>
      </w:divBdr>
    </w:div>
    <w:div w:id="545141750">
      <w:bodyDiv w:val="1"/>
      <w:marLeft w:val="0"/>
      <w:marRight w:val="0"/>
      <w:marTop w:val="0"/>
      <w:marBottom w:val="0"/>
      <w:divBdr>
        <w:top w:val="none" w:sz="0" w:space="0" w:color="auto"/>
        <w:left w:val="none" w:sz="0" w:space="0" w:color="auto"/>
        <w:bottom w:val="none" w:sz="0" w:space="0" w:color="auto"/>
        <w:right w:val="none" w:sz="0" w:space="0" w:color="auto"/>
      </w:divBdr>
    </w:div>
    <w:div w:id="548230310">
      <w:bodyDiv w:val="1"/>
      <w:marLeft w:val="0"/>
      <w:marRight w:val="0"/>
      <w:marTop w:val="0"/>
      <w:marBottom w:val="0"/>
      <w:divBdr>
        <w:top w:val="none" w:sz="0" w:space="0" w:color="auto"/>
        <w:left w:val="none" w:sz="0" w:space="0" w:color="auto"/>
        <w:bottom w:val="none" w:sz="0" w:space="0" w:color="auto"/>
        <w:right w:val="none" w:sz="0" w:space="0" w:color="auto"/>
      </w:divBdr>
    </w:div>
    <w:div w:id="549851812">
      <w:bodyDiv w:val="1"/>
      <w:marLeft w:val="0"/>
      <w:marRight w:val="0"/>
      <w:marTop w:val="0"/>
      <w:marBottom w:val="0"/>
      <w:divBdr>
        <w:top w:val="none" w:sz="0" w:space="0" w:color="auto"/>
        <w:left w:val="none" w:sz="0" w:space="0" w:color="auto"/>
        <w:bottom w:val="none" w:sz="0" w:space="0" w:color="auto"/>
        <w:right w:val="none" w:sz="0" w:space="0" w:color="auto"/>
      </w:divBdr>
    </w:div>
    <w:div w:id="550921657">
      <w:bodyDiv w:val="1"/>
      <w:marLeft w:val="0"/>
      <w:marRight w:val="0"/>
      <w:marTop w:val="0"/>
      <w:marBottom w:val="0"/>
      <w:divBdr>
        <w:top w:val="none" w:sz="0" w:space="0" w:color="auto"/>
        <w:left w:val="none" w:sz="0" w:space="0" w:color="auto"/>
        <w:bottom w:val="none" w:sz="0" w:space="0" w:color="auto"/>
        <w:right w:val="none" w:sz="0" w:space="0" w:color="auto"/>
      </w:divBdr>
    </w:div>
    <w:div w:id="552158199">
      <w:bodyDiv w:val="1"/>
      <w:marLeft w:val="0"/>
      <w:marRight w:val="0"/>
      <w:marTop w:val="0"/>
      <w:marBottom w:val="0"/>
      <w:divBdr>
        <w:top w:val="none" w:sz="0" w:space="0" w:color="auto"/>
        <w:left w:val="none" w:sz="0" w:space="0" w:color="auto"/>
        <w:bottom w:val="none" w:sz="0" w:space="0" w:color="auto"/>
        <w:right w:val="none" w:sz="0" w:space="0" w:color="auto"/>
      </w:divBdr>
    </w:div>
    <w:div w:id="554661750">
      <w:bodyDiv w:val="1"/>
      <w:marLeft w:val="0"/>
      <w:marRight w:val="0"/>
      <w:marTop w:val="0"/>
      <w:marBottom w:val="0"/>
      <w:divBdr>
        <w:top w:val="none" w:sz="0" w:space="0" w:color="auto"/>
        <w:left w:val="none" w:sz="0" w:space="0" w:color="auto"/>
        <w:bottom w:val="none" w:sz="0" w:space="0" w:color="auto"/>
        <w:right w:val="none" w:sz="0" w:space="0" w:color="auto"/>
      </w:divBdr>
    </w:div>
    <w:div w:id="555094790">
      <w:bodyDiv w:val="1"/>
      <w:marLeft w:val="0"/>
      <w:marRight w:val="0"/>
      <w:marTop w:val="0"/>
      <w:marBottom w:val="0"/>
      <w:divBdr>
        <w:top w:val="none" w:sz="0" w:space="0" w:color="auto"/>
        <w:left w:val="none" w:sz="0" w:space="0" w:color="auto"/>
        <w:bottom w:val="none" w:sz="0" w:space="0" w:color="auto"/>
        <w:right w:val="none" w:sz="0" w:space="0" w:color="auto"/>
      </w:divBdr>
    </w:div>
    <w:div w:id="555122624">
      <w:bodyDiv w:val="1"/>
      <w:marLeft w:val="0"/>
      <w:marRight w:val="0"/>
      <w:marTop w:val="0"/>
      <w:marBottom w:val="0"/>
      <w:divBdr>
        <w:top w:val="none" w:sz="0" w:space="0" w:color="auto"/>
        <w:left w:val="none" w:sz="0" w:space="0" w:color="auto"/>
        <w:bottom w:val="none" w:sz="0" w:space="0" w:color="auto"/>
        <w:right w:val="none" w:sz="0" w:space="0" w:color="auto"/>
      </w:divBdr>
    </w:div>
    <w:div w:id="557013508">
      <w:bodyDiv w:val="1"/>
      <w:marLeft w:val="0"/>
      <w:marRight w:val="0"/>
      <w:marTop w:val="0"/>
      <w:marBottom w:val="0"/>
      <w:divBdr>
        <w:top w:val="none" w:sz="0" w:space="0" w:color="auto"/>
        <w:left w:val="none" w:sz="0" w:space="0" w:color="auto"/>
        <w:bottom w:val="none" w:sz="0" w:space="0" w:color="auto"/>
        <w:right w:val="none" w:sz="0" w:space="0" w:color="auto"/>
      </w:divBdr>
    </w:div>
    <w:div w:id="558126694">
      <w:bodyDiv w:val="1"/>
      <w:marLeft w:val="0"/>
      <w:marRight w:val="0"/>
      <w:marTop w:val="0"/>
      <w:marBottom w:val="0"/>
      <w:divBdr>
        <w:top w:val="none" w:sz="0" w:space="0" w:color="auto"/>
        <w:left w:val="none" w:sz="0" w:space="0" w:color="auto"/>
        <w:bottom w:val="none" w:sz="0" w:space="0" w:color="auto"/>
        <w:right w:val="none" w:sz="0" w:space="0" w:color="auto"/>
      </w:divBdr>
    </w:div>
    <w:div w:id="558856910">
      <w:bodyDiv w:val="1"/>
      <w:marLeft w:val="0"/>
      <w:marRight w:val="0"/>
      <w:marTop w:val="0"/>
      <w:marBottom w:val="0"/>
      <w:divBdr>
        <w:top w:val="none" w:sz="0" w:space="0" w:color="auto"/>
        <w:left w:val="none" w:sz="0" w:space="0" w:color="auto"/>
        <w:bottom w:val="none" w:sz="0" w:space="0" w:color="auto"/>
        <w:right w:val="none" w:sz="0" w:space="0" w:color="auto"/>
      </w:divBdr>
    </w:div>
    <w:div w:id="560556206">
      <w:bodyDiv w:val="1"/>
      <w:marLeft w:val="0"/>
      <w:marRight w:val="0"/>
      <w:marTop w:val="0"/>
      <w:marBottom w:val="0"/>
      <w:divBdr>
        <w:top w:val="none" w:sz="0" w:space="0" w:color="auto"/>
        <w:left w:val="none" w:sz="0" w:space="0" w:color="auto"/>
        <w:bottom w:val="none" w:sz="0" w:space="0" w:color="auto"/>
        <w:right w:val="none" w:sz="0" w:space="0" w:color="auto"/>
      </w:divBdr>
    </w:div>
    <w:div w:id="560557843">
      <w:bodyDiv w:val="1"/>
      <w:marLeft w:val="0"/>
      <w:marRight w:val="0"/>
      <w:marTop w:val="0"/>
      <w:marBottom w:val="0"/>
      <w:divBdr>
        <w:top w:val="none" w:sz="0" w:space="0" w:color="auto"/>
        <w:left w:val="none" w:sz="0" w:space="0" w:color="auto"/>
        <w:bottom w:val="none" w:sz="0" w:space="0" w:color="auto"/>
        <w:right w:val="none" w:sz="0" w:space="0" w:color="auto"/>
      </w:divBdr>
    </w:div>
    <w:div w:id="561597864">
      <w:bodyDiv w:val="1"/>
      <w:marLeft w:val="0"/>
      <w:marRight w:val="0"/>
      <w:marTop w:val="0"/>
      <w:marBottom w:val="0"/>
      <w:divBdr>
        <w:top w:val="none" w:sz="0" w:space="0" w:color="auto"/>
        <w:left w:val="none" w:sz="0" w:space="0" w:color="auto"/>
        <w:bottom w:val="none" w:sz="0" w:space="0" w:color="auto"/>
        <w:right w:val="none" w:sz="0" w:space="0" w:color="auto"/>
      </w:divBdr>
    </w:div>
    <w:div w:id="562788613">
      <w:bodyDiv w:val="1"/>
      <w:marLeft w:val="0"/>
      <w:marRight w:val="0"/>
      <w:marTop w:val="0"/>
      <w:marBottom w:val="0"/>
      <w:divBdr>
        <w:top w:val="none" w:sz="0" w:space="0" w:color="auto"/>
        <w:left w:val="none" w:sz="0" w:space="0" w:color="auto"/>
        <w:bottom w:val="none" w:sz="0" w:space="0" w:color="auto"/>
        <w:right w:val="none" w:sz="0" w:space="0" w:color="auto"/>
      </w:divBdr>
    </w:div>
    <w:div w:id="562914570">
      <w:bodyDiv w:val="1"/>
      <w:marLeft w:val="0"/>
      <w:marRight w:val="0"/>
      <w:marTop w:val="0"/>
      <w:marBottom w:val="0"/>
      <w:divBdr>
        <w:top w:val="none" w:sz="0" w:space="0" w:color="auto"/>
        <w:left w:val="none" w:sz="0" w:space="0" w:color="auto"/>
        <w:bottom w:val="none" w:sz="0" w:space="0" w:color="auto"/>
        <w:right w:val="none" w:sz="0" w:space="0" w:color="auto"/>
      </w:divBdr>
    </w:div>
    <w:div w:id="564797969">
      <w:bodyDiv w:val="1"/>
      <w:marLeft w:val="0"/>
      <w:marRight w:val="0"/>
      <w:marTop w:val="0"/>
      <w:marBottom w:val="0"/>
      <w:divBdr>
        <w:top w:val="none" w:sz="0" w:space="0" w:color="auto"/>
        <w:left w:val="none" w:sz="0" w:space="0" w:color="auto"/>
        <w:bottom w:val="none" w:sz="0" w:space="0" w:color="auto"/>
        <w:right w:val="none" w:sz="0" w:space="0" w:color="auto"/>
      </w:divBdr>
    </w:div>
    <w:div w:id="564872920">
      <w:bodyDiv w:val="1"/>
      <w:marLeft w:val="0"/>
      <w:marRight w:val="0"/>
      <w:marTop w:val="0"/>
      <w:marBottom w:val="0"/>
      <w:divBdr>
        <w:top w:val="none" w:sz="0" w:space="0" w:color="auto"/>
        <w:left w:val="none" w:sz="0" w:space="0" w:color="auto"/>
        <w:bottom w:val="none" w:sz="0" w:space="0" w:color="auto"/>
        <w:right w:val="none" w:sz="0" w:space="0" w:color="auto"/>
      </w:divBdr>
    </w:div>
    <w:div w:id="567301947">
      <w:bodyDiv w:val="1"/>
      <w:marLeft w:val="0"/>
      <w:marRight w:val="0"/>
      <w:marTop w:val="0"/>
      <w:marBottom w:val="0"/>
      <w:divBdr>
        <w:top w:val="none" w:sz="0" w:space="0" w:color="auto"/>
        <w:left w:val="none" w:sz="0" w:space="0" w:color="auto"/>
        <w:bottom w:val="none" w:sz="0" w:space="0" w:color="auto"/>
        <w:right w:val="none" w:sz="0" w:space="0" w:color="auto"/>
      </w:divBdr>
    </w:div>
    <w:div w:id="569199100">
      <w:bodyDiv w:val="1"/>
      <w:marLeft w:val="0"/>
      <w:marRight w:val="0"/>
      <w:marTop w:val="0"/>
      <w:marBottom w:val="0"/>
      <w:divBdr>
        <w:top w:val="none" w:sz="0" w:space="0" w:color="auto"/>
        <w:left w:val="none" w:sz="0" w:space="0" w:color="auto"/>
        <w:bottom w:val="none" w:sz="0" w:space="0" w:color="auto"/>
        <w:right w:val="none" w:sz="0" w:space="0" w:color="auto"/>
      </w:divBdr>
    </w:div>
    <w:div w:id="569384744">
      <w:bodyDiv w:val="1"/>
      <w:marLeft w:val="0"/>
      <w:marRight w:val="0"/>
      <w:marTop w:val="0"/>
      <w:marBottom w:val="0"/>
      <w:divBdr>
        <w:top w:val="none" w:sz="0" w:space="0" w:color="auto"/>
        <w:left w:val="none" w:sz="0" w:space="0" w:color="auto"/>
        <w:bottom w:val="none" w:sz="0" w:space="0" w:color="auto"/>
        <w:right w:val="none" w:sz="0" w:space="0" w:color="auto"/>
      </w:divBdr>
    </w:div>
    <w:div w:id="570434258">
      <w:bodyDiv w:val="1"/>
      <w:marLeft w:val="0"/>
      <w:marRight w:val="0"/>
      <w:marTop w:val="0"/>
      <w:marBottom w:val="0"/>
      <w:divBdr>
        <w:top w:val="none" w:sz="0" w:space="0" w:color="auto"/>
        <w:left w:val="none" w:sz="0" w:space="0" w:color="auto"/>
        <w:bottom w:val="none" w:sz="0" w:space="0" w:color="auto"/>
        <w:right w:val="none" w:sz="0" w:space="0" w:color="auto"/>
      </w:divBdr>
    </w:div>
    <w:div w:id="570577019">
      <w:bodyDiv w:val="1"/>
      <w:marLeft w:val="0"/>
      <w:marRight w:val="0"/>
      <w:marTop w:val="0"/>
      <w:marBottom w:val="0"/>
      <w:divBdr>
        <w:top w:val="none" w:sz="0" w:space="0" w:color="auto"/>
        <w:left w:val="none" w:sz="0" w:space="0" w:color="auto"/>
        <w:bottom w:val="none" w:sz="0" w:space="0" w:color="auto"/>
        <w:right w:val="none" w:sz="0" w:space="0" w:color="auto"/>
      </w:divBdr>
    </w:div>
    <w:div w:id="571742268">
      <w:bodyDiv w:val="1"/>
      <w:marLeft w:val="0"/>
      <w:marRight w:val="0"/>
      <w:marTop w:val="0"/>
      <w:marBottom w:val="0"/>
      <w:divBdr>
        <w:top w:val="none" w:sz="0" w:space="0" w:color="auto"/>
        <w:left w:val="none" w:sz="0" w:space="0" w:color="auto"/>
        <w:bottom w:val="none" w:sz="0" w:space="0" w:color="auto"/>
        <w:right w:val="none" w:sz="0" w:space="0" w:color="auto"/>
      </w:divBdr>
    </w:div>
    <w:div w:id="572548772">
      <w:bodyDiv w:val="1"/>
      <w:marLeft w:val="0"/>
      <w:marRight w:val="0"/>
      <w:marTop w:val="0"/>
      <w:marBottom w:val="0"/>
      <w:divBdr>
        <w:top w:val="none" w:sz="0" w:space="0" w:color="auto"/>
        <w:left w:val="none" w:sz="0" w:space="0" w:color="auto"/>
        <w:bottom w:val="none" w:sz="0" w:space="0" w:color="auto"/>
        <w:right w:val="none" w:sz="0" w:space="0" w:color="auto"/>
      </w:divBdr>
    </w:div>
    <w:div w:id="572588538">
      <w:bodyDiv w:val="1"/>
      <w:marLeft w:val="0"/>
      <w:marRight w:val="0"/>
      <w:marTop w:val="0"/>
      <w:marBottom w:val="0"/>
      <w:divBdr>
        <w:top w:val="none" w:sz="0" w:space="0" w:color="auto"/>
        <w:left w:val="none" w:sz="0" w:space="0" w:color="auto"/>
        <w:bottom w:val="none" w:sz="0" w:space="0" w:color="auto"/>
        <w:right w:val="none" w:sz="0" w:space="0" w:color="auto"/>
      </w:divBdr>
    </w:div>
    <w:div w:id="574052035">
      <w:bodyDiv w:val="1"/>
      <w:marLeft w:val="0"/>
      <w:marRight w:val="0"/>
      <w:marTop w:val="0"/>
      <w:marBottom w:val="0"/>
      <w:divBdr>
        <w:top w:val="none" w:sz="0" w:space="0" w:color="auto"/>
        <w:left w:val="none" w:sz="0" w:space="0" w:color="auto"/>
        <w:bottom w:val="none" w:sz="0" w:space="0" w:color="auto"/>
        <w:right w:val="none" w:sz="0" w:space="0" w:color="auto"/>
      </w:divBdr>
    </w:div>
    <w:div w:id="575360610">
      <w:bodyDiv w:val="1"/>
      <w:marLeft w:val="0"/>
      <w:marRight w:val="0"/>
      <w:marTop w:val="0"/>
      <w:marBottom w:val="0"/>
      <w:divBdr>
        <w:top w:val="none" w:sz="0" w:space="0" w:color="auto"/>
        <w:left w:val="none" w:sz="0" w:space="0" w:color="auto"/>
        <w:bottom w:val="none" w:sz="0" w:space="0" w:color="auto"/>
        <w:right w:val="none" w:sz="0" w:space="0" w:color="auto"/>
      </w:divBdr>
    </w:div>
    <w:div w:id="575671856">
      <w:bodyDiv w:val="1"/>
      <w:marLeft w:val="0"/>
      <w:marRight w:val="0"/>
      <w:marTop w:val="0"/>
      <w:marBottom w:val="0"/>
      <w:divBdr>
        <w:top w:val="none" w:sz="0" w:space="0" w:color="auto"/>
        <w:left w:val="none" w:sz="0" w:space="0" w:color="auto"/>
        <w:bottom w:val="none" w:sz="0" w:space="0" w:color="auto"/>
        <w:right w:val="none" w:sz="0" w:space="0" w:color="auto"/>
      </w:divBdr>
    </w:div>
    <w:div w:id="577059793">
      <w:bodyDiv w:val="1"/>
      <w:marLeft w:val="0"/>
      <w:marRight w:val="0"/>
      <w:marTop w:val="0"/>
      <w:marBottom w:val="0"/>
      <w:divBdr>
        <w:top w:val="none" w:sz="0" w:space="0" w:color="auto"/>
        <w:left w:val="none" w:sz="0" w:space="0" w:color="auto"/>
        <w:bottom w:val="none" w:sz="0" w:space="0" w:color="auto"/>
        <w:right w:val="none" w:sz="0" w:space="0" w:color="auto"/>
      </w:divBdr>
    </w:div>
    <w:div w:id="577133659">
      <w:bodyDiv w:val="1"/>
      <w:marLeft w:val="0"/>
      <w:marRight w:val="0"/>
      <w:marTop w:val="0"/>
      <w:marBottom w:val="0"/>
      <w:divBdr>
        <w:top w:val="none" w:sz="0" w:space="0" w:color="auto"/>
        <w:left w:val="none" w:sz="0" w:space="0" w:color="auto"/>
        <w:bottom w:val="none" w:sz="0" w:space="0" w:color="auto"/>
        <w:right w:val="none" w:sz="0" w:space="0" w:color="auto"/>
      </w:divBdr>
    </w:div>
    <w:div w:id="578052595">
      <w:bodyDiv w:val="1"/>
      <w:marLeft w:val="0"/>
      <w:marRight w:val="0"/>
      <w:marTop w:val="0"/>
      <w:marBottom w:val="0"/>
      <w:divBdr>
        <w:top w:val="none" w:sz="0" w:space="0" w:color="auto"/>
        <w:left w:val="none" w:sz="0" w:space="0" w:color="auto"/>
        <w:bottom w:val="none" w:sz="0" w:space="0" w:color="auto"/>
        <w:right w:val="none" w:sz="0" w:space="0" w:color="auto"/>
      </w:divBdr>
    </w:div>
    <w:div w:id="579482838">
      <w:bodyDiv w:val="1"/>
      <w:marLeft w:val="0"/>
      <w:marRight w:val="0"/>
      <w:marTop w:val="0"/>
      <w:marBottom w:val="0"/>
      <w:divBdr>
        <w:top w:val="none" w:sz="0" w:space="0" w:color="auto"/>
        <w:left w:val="none" w:sz="0" w:space="0" w:color="auto"/>
        <w:bottom w:val="none" w:sz="0" w:space="0" w:color="auto"/>
        <w:right w:val="none" w:sz="0" w:space="0" w:color="auto"/>
      </w:divBdr>
    </w:div>
    <w:div w:id="579489622">
      <w:bodyDiv w:val="1"/>
      <w:marLeft w:val="0"/>
      <w:marRight w:val="0"/>
      <w:marTop w:val="0"/>
      <w:marBottom w:val="0"/>
      <w:divBdr>
        <w:top w:val="none" w:sz="0" w:space="0" w:color="auto"/>
        <w:left w:val="none" w:sz="0" w:space="0" w:color="auto"/>
        <w:bottom w:val="none" w:sz="0" w:space="0" w:color="auto"/>
        <w:right w:val="none" w:sz="0" w:space="0" w:color="auto"/>
      </w:divBdr>
    </w:div>
    <w:div w:id="579948782">
      <w:bodyDiv w:val="1"/>
      <w:marLeft w:val="0"/>
      <w:marRight w:val="0"/>
      <w:marTop w:val="0"/>
      <w:marBottom w:val="0"/>
      <w:divBdr>
        <w:top w:val="none" w:sz="0" w:space="0" w:color="auto"/>
        <w:left w:val="none" w:sz="0" w:space="0" w:color="auto"/>
        <w:bottom w:val="none" w:sz="0" w:space="0" w:color="auto"/>
        <w:right w:val="none" w:sz="0" w:space="0" w:color="auto"/>
      </w:divBdr>
    </w:div>
    <w:div w:id="580602872">
      <w:bodyDiv w:val="1"/>
      <w:marLeft w:val="0"/>
      <w:marRight w:val="0"/>
      <w:marTop w:val="0"/>
      <w:marBottom w:val="0"/>
      <w:divBdr>
        <w:top w:val="none" w:sz="0" w:space="0" w:color="auto"/>
        <w:left w:val="none" w:sz="0" w:space="0" w:color="auto"/>
        <w:bottom w:val="none" w:sz="0" w:space="0" w:color="auto"/>
        <w:right w:val="none" w:sz="0" w:space="0" w:color="auto"/>
      </w:divBdr>
    </w:div>
    <w:div w:id="581642136">
      <w:bodyDiv w:val="1"/>
      <w:marLeft w:val="0"/>
      <w:marRight w:val="0"/>
      <w:marTop w:val="0"/>
      <w:marBottom w:val="0"/>
      <w:divBdr>
        <w:top w:val="none" w:sz="0" w:space="0" w:color="auto"/>
        <w:left w:val="none" w:sz="0" w:space="0" w:color="auto"/>
        <w:bottom w:val="none" w:sz="0" w:space="0" w:color="auto"/>
        <w:right w:val="none" w:sz="0" w:space="0" w:color="auto"/>
      </w:divBdr>
    </w:div>
    <w:div w:id="583298638">
      <w:bodyDiv w:val="1"/>
      <w:marLeft w:val="0"/>
      <w:marRight w:val="0"/>
      <w:marTop w:val="0"/>
      <w:marBottom w:val="0"/>
      <w:divBdr>
        <w:top w:val="none" w:sz="0" w:space="0" w:color="auto"/>
        <w:left w:val="none" w:sz="0" w:space="0" w:color="auto"/>
        <w:bottom w:val="none" w:sz="0" w:space="0" w:color="auto"/>
        <w:right w:val="none" w:sz="0" w:space="0" w:color="auto"/>
      </w:divBdr>
    </w:div>
    <w:div w:id="584069487">
      <w:bodyDiv w:val="1"/>
      <w:marLeft w:val="0"/>
      <w:marRight w:val="0"/>
      <w:marTop w:val="0"/>
      <w:marBottom w:val="0"/>
      <w:divBdr>
        <w:top w:val="none" w:sz="0" w:space="0" w:color="auto"/>
        <w:left w:val="none" w:sz="0" w:space="0" w:color="auto"/>
        <w:bottom w:val="none" w:sz="0" w:space="0" w:color="auto"/>
        <w:right w:val="none" w:sz="0" w:space="0" w:color="auto"/>
      </w:divBdr>
    </w:div>
    <w:div w:id="584073671">
      <w:bodyDiv w:val="1"/>
      <w:marLeft w:val="0"/>
      <w:marRight w:val="0"/>
      <w:marTop w:val="0"/>
      <w:marBottom w:val="0"/>
      <w:divBdr>
        <w:top w:val="none" w:sz="0" w:space="0" w:color="auto"/>
        <w:left w:val="none" w:sz="0" w:space="0" w:color="auto"/>
        <w:bottom w:val="none" w:sz="0" w:space="0" w:color="auto"/>
        <w:right w:val="none" w:sz="0" w:space="0" w:color="auto"/>
      </w:divBdr>
    </w:div>
    <w:div w:id="584336860">
      <w:bodyDiv w:val="1"/>
      <w:marLeft w:val="0"/>
      <w:marRight w:val="0"/>
      <w:marTop w:val="0"/>
      <w:marBottom w:val="0"/>
      <w:divBdr>
        <w:top w:val="none" w:sz="0" w:space="0" w:color="auto"/>
        <w:left w:val="none" w:sz="0" w:space="0" w:color="auto"/>
        <w:bottom w:val="none" w:sz="0" w:space="0" w:color="auto"/>
        <w:right w:val="none" w:sz="0" w:space="0" w:color="auto"/>
      </w:divBdr>
    </w:div>
    <w:div w:id="585892393">
      <w:bodyDiv w:val="1"/>
      <w:marLeft w:val="0"/>
      <w:marRight w:val="0"/>
      <w:marTop w:val="0"/>
      <w:marBottom w:val="0"/>
      <w:divBdr>
        <w:top w:val="none" w:sz="0" w:space="0" w:color="auto"/>
        <w:left w:val="none" w:sz="0" w:space="0" w:color="auto"/>
        <w:bottom w:val="none" w:sz="0" w:space="0" w:color="auto"/>
        <w:right w:val="none" w:sz="0" w:space="0" w:color="auto"/>
      </w:divBdr>
    </w:div>
    <w:div w:id="587151765">
      <w:bodyDiv w:val="1"/>
      <w:marLeft w:val="0"/>
      <w:marRight w:val="0"/>
      <w:marTop w:val="0"/>
      <w:marBottom w:val="0"/>
      <w:divBdr>
        <w:top w:val="none" w:sz="0" w:space="0" w:color="auto"/>
        <w:left w:val="none" w:sz="0" w:space="0" w:color="auto"/>
        <w:bottom w:val="none" w:sz="0" w:space="0" w:color="auto"/>
        <w:right w:val="none" w:sz="0" w:space="0" w:color="auto"/>
      </w:divBdr>
    </w:div>
    <w:div w:id="587274162">
      <w:bodyDiv w:val="1"/>
      <w:marLeft w:val="0"/>
      <w:marRight w:val="0"/>
      <w:marTop w:val="0"/>
      <w:marBottom w:val="0"/>
      <w:divBdr>
        <w:top w:val="none" w:sz="0" w:space="0" w:color="auto"/>
        <w:left w:val="none" w:sz="0" w:space="0" w:color="auto"/>
        <w:bottom w:val="none" w:sz="0" w:space="0" w:color="auto"/>
        <w:right w:val="none" w:sz="0" w:space="0" w:color="auto"/>
      </w:divBdr>
    </w:div>
    <w:div w:id="587496488">
      <w:bodyDiv w:val="1"/>
      <w:marLeft w:val="0"/>
      <w:marRight w:val="0"/>
      <w:marTop w:val="0"/>
      <w:marBottom w:val="0"/>
      <w:divBdr>
        <w:top w:val="none" w:sz="0" w:space="0" w:color="auto"/>
        <w:left w:val="none" w:sz="0" w:space="0" w:color="auto"/>
        <w:bottom w:val="none" w:sz="0" w:space="0" w:color="auto"/>
        <w:right w:val="none" w:sz="0" w:space="0" w:color="auto"/>
      </w:divBdr>
    </w:div>
    <w:div w:id="587497387">
      <w:bodyDiv w:val="1"/>
      <w:marLeft w:val="0"/>
      <w:marRight w:val="0"/>
      <w:marTop w:val="0"/>
      <w:marBottom w:val="0"/>
      <w:divBdr>
        <w:top w:val="none" w:sz="0" w:space="0" w:color="auto"/>
        <w:left w:val="none" w:sz="0" w:space="0" w:color="auto"/>
        <w:bottom w:val="none" w:sz="0" w:space="0" w:color="auto"/>
        <w:right w:val="none" w:sz="0" w:space="0" w:color="auto"/>
      </w:divBdr>
    </w:div>
    <w:div w:id="587613534">
      <w:bodyDiv w:val="1"/>
      <w:marLeft w:val="0"/>
      <w:marRight w:val="0"/>
      <w:marTop w:val="0"/>
      <w:marBottom w:val="0"/>
      <w:divBdr>
        <w:top w:val="none" w:sz="0" w:space="0" w:color="auto"/>
        <w:left w:val="none" w:sz="0" w:space="0" w:color="auto"/>
        <w:bottom w:val="none" w:sz="0" w:space="0" w:color="auto"/>
        <w:right w:val="none" w:sz="0" w:space="0" w:color="auto"/>
      </w:divBdr>
    </w:div>
    <w:div w:id="589003813">
      <w:bodyDiv w:val="1"/>
      <w:marLeft w:val="0"/>
      <w:marRight w:val="0"/>
      <w:marTop w:val="0"/>
      <w:marBottom w:val="0"/>
      <w:divBdr>
        <w:top w:val="none" w:sz="0" w:space="0" w:color="auto"/>
        <w:left w:val="none" w:sz="0" w:space="0" w:color="auto"/>
        <w:bottom w:val="none" w:sz="0" w:space="0" w:color="auto"/>
        <w:right w:val="none" w:sz="0" w:space="0" w:color="auto"/>
      </w:divBdr>
    </w:div>
    <w:div w:id="589316392">
      <w:bodyDiv w:val="1"/>
      <w:marLeft w:val="0"/>
      <w:marRight w:val="0"/>
      <w:marTop w:val="0"/>
      <w:marBottom w:val="0"/>
      <w:divBdr>
        <w:top w:val="none" w:sz="0" w:space="0" w:color="auto"/>
        <w:left w:val="none" w:sz="0" w:space="0" w:color="auto"/>
        <w:bottom w:val="none" w:sz="0" w:space="0" w:color="auto"/>
        <w:right w:val="none" w:sz="0" w:space="0" w:color="auto"/>
      </w:divBdr>
    </w:div>
    <w:div w:id="589969402">
      <w:bodyDiv w:val="1"/>
      <w:marLeft w:val="0"/>
      <w:marRight w:val="0"/>
      <w:marTop w:val="0"/>
      <w:marBottom w:val="0"/>
      <w:divBdr>
        <w:top w:val="none" w:sz="0" w:space="0" w:color="auto"/>
        <w:left w:val="none" w:sz="0" w:space="0" w:color="auto"/>
        <w:bottom w:val="none" w:sz="0" w:space="0" w:color="auto"/>
        <w:right w:val="none" w:sz="0" w:space="0" w:color="auto"/>
      </w:divBdr>
    </w:div>
    <w:div w:id="590361332">
      <w:bodyDiv w:val="1"/>
      <w:marLeft w:val="0"/>
      <w:marRight w:val="0"/>
      <w:marTop w:val="0"/>
      <w:marBottom w:val="0"/>
      <w:divBdr>
        <w:top w:val="none" w:sz="0" w:space="0" w:color="auto"/>
        <w:left w:val="none" w:sz="0" w:space="0" w:color="auto"/>
        <w:bottom w:val="none" w:sz="0" w:space="0" w:color="auto"/>
        <w:right w:val="none" w:sz="0" w:space="0" w:color="auto"/>
      </w:divBdr>
    </w:div>
    <w:div w:id="591554224">
      <w:bodyDiv w:val="1"/>
      <w:marLeft w:val="0"/>
      <w:marRight w:val="0"/>
      <w:marTop w:val="0"/>
      <w:marBottom w:val="0"/>
      <w:divBdr>
        <w:top w:val="none" w:sz="0" w:space="0" w:color="auto"/>
        <w:left w:val="none" w:sz="0" w:space="0" w:color="auto"/>
        <w:bottom w:val="none" w:sz="0" w:space="0" w:color="auto"/>
        <w:right w:val="none" w:sz="0" w:space="0" w:color="auto"/>
      </w:divBdr>
    </w:div>
    <w:div w:id="593441513">
      <w:bodyDiv w:val="1"/>
      <w:marLeft w:val="0"/>
      <w:marRight w:val="0"/>
      <w:marTop w:val="0"/>
      <w:marBottom w:val="0"/>
      <w:divBdr>
        <w:top w:val="none" w:sz="0" w:space="0" w:color="auto"/>
        <w:left w:val="none" w:sz="0" w:space="0" w:color="auto"/>
        <w:bottom w:val="none" w:sz="0" w:space="0" w:color="auto"/>
        <w:right w:val="none" w:sz="0" w:space="0" w:color="auto"/>
      </w:divBdr>
    </w:div>
    <w:div w:id="593635948">
      <w:bodyDiv w:val="1"/>
      <w:marLeft w:val="0"/>
      <w:marRight w:val="0"/>
      <w:marTop w:val="0"/>
      <w:marBottom w:val="0"/>
      <w:divBdr>
        <w:top w:val="none" w:sz="0" w:space="0" w:color="auto"/>
        <w:left w:val="none" w:sz="0" w:space="0" w:color="auto"/>
        <w:bottom w:val="none" w:sz="0" w:space="0" w:color="auto"/>
        <w:right w:val="none" w:sz="0" w:space="0" w:color="auto"/>
      </w:divBdr>
    </w:div>
    <w:div w:id="593823525">
      <w:bodyDiv w:val="1"/>
      <w:marLeft w:val="0"/>
      <w:marRight w:val="0"/>
      <w:marTop w:val="0"/>
      <w:marBottom w:val="0"/>
      <w:divBdr>
        <w:top w:val="none" w:sz="0" w:space="0" w:color="auto"/>
        <w:left w:val="none" w:sz="0" w:space="0" w:color="auto"/>
        <w:bottom w:val="none" w:sz="0" w:space="0" w:color="auto"/>
        <w:right w:val="none" w:sz="0" w:space="0" w:color="auto"/>
      </w:divBdr>
    </w:div>
    <w:div w:id="595139682">
      <w:bodyDiv w:val="1"/>
      <w:marLeft w:val="0"/>
      <w:marRight w:val="0"/>
      <w:marTop w:val="0"/>
      <w:marBottom w:val="0"/>
      <w:divBdr>
        <w:top w:val="none" w:sz="0" w:space="0" w:color="auto"/>
        <w:left w:val="none" w:sz="0" w:space="0" w:color="auto"/>
        <w:bottom w:val="none" w:sz="0" w:space="0" w:color="auto"/>
        <w:right w:val="none" w:sz="0" w:space="0" w:color="auto"/>
      </w:divBdr>
    </w:div>
    <w:div w:id="595676342">
      <w:bodyDiv w:val="1"/>
      <w:marLeft w:val="0"/>
      <w:marRight w:val="0"/>
      <w:marTop w:val="0"/>
      <w:marBottom w:val="0"/>
      <w:divBdr>
        <w:top w:val="none" w:sz="0" w:space="0" w:color="auto"/>
        <w:left w:val="none" w:sz="0" w:space="0" w:color="auto"/>
        <w:bottom w:val="none" w:sz="0" w:space="0" w:color="auto"/>
        <w:right w:val="none" w:sz="0" w:space="0" w:color="auto"/>
      </w:divBdr>
    </w:div>
    <w:div w:id="598760647">
      <w:bodyDiv w:val="1"/>
      <w:marLeft w:val="0"/>
      <w:marRight w:val="0"/>
      <w:marTop w:val="0"/>
      <w:marBottom w:val="0"/>
      <w:divBdr>
        <w:top w:val="none" w:sz="0" w:space="0" w:color="auto"/>
        <w:left w:val="none" w:sz="0" w:space="0" w:color="auto"/>
        <w:bottom w:val="none" w:sz="0" w:space="0" w:color="auto"/>
        <w:right w:val="none" w:sz="0" w:space="0" w:color="auto"/>
      </w:divBdr>
    </w:div>
    <w:div w:id="599485008">
      <w:bodyDiv w:val="1"/>
      <w:marLeft w:val="0"/>
      <w:marRight w:val="0"/>
      <w:marTop w:val="0"/>
      <w:marBottom w:val="0"/>
      <w:divBdr>
        <w:top w:val="none" w:sz="0" w:space="0" w:color="auto"/>
        <w:left w:val="none" w:sz="0" w:space="0" w:color="auto"/>
        <w:bottom w:val="none" w:sz="0" w:space="0" w:color="auto"/>
        <w:right w:val="none" w:sz="0" w:space="0" w:color="auto"/>
      </w:divBdr>
    </w:div>
    <w:div w:id="599723964">
      <w:bodyDiv w:val="1"/>
      <w:marLeft w:val="0"/>
      <w:marRight w:val="0"/>
      <w:marTop w:val="0"/>
      <w:marBottom w:val="0"/>
      <w:divBdr>
        <w:top w:val="none" w:sz="0" w:space="0" w:color="auto"/>
        <w:left w:val="none" w:sz="0" w:space="0" w:color="auto"/>
        <w:bottom w:val="none" w:sz="0" w:space="0" w:color="auto"/>
        <w:right w:val="none" w:sz="0" w:space="0" w:color="auto"/>
      </w:divBdr>
    </w:div>
    <w:div w:id="601107897">
      <w:bodyDiv w:val="1"/>
      <w:marLeft w:val="0"/>
      <w:marRight w:val="0"/>
      <w:marTop w:val="0"/>
      <w:marBottom w:val="0"/>
      <w:divBdr>
        <w:top w:val="none" w:sz="0" w:space="0" w:color="auto"/>
        <w:left w:val="none" w:sz="0" w:space="0" w:color="auto"/>
        <w:bottom w:val="none" w:sz="0" w:space="0" w:color="auto"/>
        <w:right w:val="none" w:sz="0" w:space="0" w:color="auto"/>
      </w:divBdr>
    </w:div>
    <w:div w:id="601913098">
      <w:bodyDiv w:val="1"/>
      <w:marLeft w:val="0"/>
      <w:marRight w:val="0"/>
      <w:marTop w:val="0"/>
      <w:marBottom w:val="0"/>
      <w:divBdr>
        <w:top w:val="none" w:sz="0" w:space="0" w:color="auto"/>
        <w:left w:val="none" w:sz="0" w:space="0" w:color="auto"/>
        <w:bottom w:val="none" w:sz="0" w:space="0" w:color="auto"/>
        <w:right w:val="none" w:sz="0" w:space="0" w:color="auto"/>
      </w:divBdr>
    </w:div>
    <w:div w:id="602491359">
      <w:bodyDiv w:val="1"/>
      <w:marLeft w:val="0"/>
      <w:marRight w:val="0"/>
      <w:marTop w:val="0"/>
      <w:marBottom w:val="0"/>
      <w:divBdr>
        <w:top w:val="none" w:sz="0" w:space="0" w:color="auto"/>
        <w:left w:val="none" w:sz="0" w:space="0" w:color="auto"/>
        <w:bottom w:val="none" w:sz="0" w:space="0" w:color="auto"/>
        <w:right w:val="none" w:sz="0" w:space="0" w:color="auto"/>
      </w:divBdr>
    </w:div>
    <w:div w:id="604850762">
      <w:bodyDiv w:val="1"/>
      <w:marLeft w:val="0"/>
      <w:marRight w:val="0"/>
      <w:marTop w:val="0"/>
      <w:marBottom w:val="0"/>
      <w:divBdr>
        <w:top w:val="none" w:sz="0" w:space="0" w:color="auto"/>
        <w:left w:val="none" w:sz="0" w:space="0" w:color="auto"/>
        <w:bottom w:val="none" w:sz="0" w:space="0" w:color="auto"/>
        <w:right w:val="none" w:sz="0" w:space="0" w:color="auto"/>
      </w:divBdr>
    </w:div>
    <w:div w:id="606355011">
      <w:bodyDiv w:val="1"/>
      <w:marLeft w:val="0"/>
      <w:marRight w:val="0"/>
      <w:marTop w:val="0"/>
      <w:marBottom w:val="0"/>
      <w:divBdr>
        <w:top w:val="none" w:sz="0" w:space="0" w:color="auto"/>
        <w:left w:val="none" w:sz="0" w:space="0" w:color="auto"/>
        <w:bottom w:val="none" w:sz="0" w:space="0" w:color="auto"/>
        <w:right w:val="none" w:sz="0" w:space="0" w:color="auto"/>
      </w:divBdr>
    </w:div>
    <w:div w:id="606422745">
      <w:bodyDiv w:val="1"/>
      <w:marLeft w:val="0"/>
      <w:marRight w:val="0"/>
      <w:marTop w:val="0"/>
      <w:marBottom w:val="0"/>
      <w:divBdr>
        <w:top w:val="none" w:sz="0" w:space="0" w:color="auto"/>
        <w:left w:val="none" w:sz="0" w:space="0" w:color="auto"/>
        <w:bottom w:val="none" w:sz="0" w:space="0" w:color="auto"/>
        <w:right w:val="none" w:sz="0" w:space="0" w:color="auto"/>
      </w:divBdr>
    </w:div>
    <w:div w:id="606691117">
      <w:bodyDiv w:val="1"/>
      <w:marLeft w:val="0"/>
      <w:marRight w:val="0"/>
      <w:marTop w:val="0"/>
      <w:marBottom w:val="0"/>
      <w:divBdr>
        <w:top w:val="none" w:sz="0" w:space="0" w:color="auto"/>
        <w:left w:val="none" w:sz="0" w:space="0" w:color="auto"/>
        <w:bottom w:val="none" w:sz="0" w:space="0" w:color="auto"/>
        <w:right w:val="none" w:sz="0" w:space="0" w:color="auto"/>
      </w:divBdr>
    </w:div>
    <w:div w:id="606934175">
      <w:bodyDiv w:val="1"/>
      <w:marLeft w:val="0"/>
      <w:marRight w:val="0"/>
      <w:marTop w:val="0"/>
      <w:marBottom w:val="0"/>
      <w:divBdr>
        <w:top w:val="none" w:sz="0" w:space="0" w:color="auto"/>
        <w:left w:val="none" w:sz="0" w:space="0" w:color="auto"/>
        <w:bottom w:val="none" w:sz="0" w:space="0" w:color="auto"/>
        <w:right w:val="none" w:sz="0" w:space="0" w:color="auto"/>
      </w:divBdr>
    </w:div>
    <w:div w:id="606934416">
      <w:bodyDiv w:val="1"/>
      <w:marLeft w:val="0"/>
      <w:marRight w:val="0"/>
      <w:marTop w:val="0"/>
      <w:marBottom w:val="0"/>
      <w:divBdr>
        <w:top w:val="none" w:sz="0" w:space="0" w:color="auto"/>
        <w:left w:val="none" w:sz="0" w:space="0" w:color="auto"/>
        <w:bottom w:val="none" w:sz="0" w:space="0" w:color="auto"/>
        <w:right w:val="none" w:sz="0" w:space="0" w:color="auto"/>
      </w:divBdr>
    </w:div>
    <w:div w:id="607584690">
      <w:bodyDiv w:val="1"/>
      <w:marLeft w:val="0"/>
      <w:marRight w:val="0"/>
      <w:marTop w:val="0"/>
      <w:marBottom w:val="0"/>
      <w:divBdr>
        <w:top w:val="none" w:sz="0" w:space="0" w:color="auto"/>
        <w:left w:val="none" w:sz="0" w:space="0" w:color="auto"/>
        <w:bottom w:val="none" w:sz="0" w:space="0" w:color="auto"/>
        <w:right w:val="none" w:sz="0" w:space="0" w:color="auto"/>
      </w:divBdr>
    </w:div>
    <w:div w:id="607851598">
      <w:bodyDiv w:val="1"/>
      <w:marLeft w:val="0"/>
      <w:marRight w:val="0"/>
      <w:marTop w:val="0"/>
      <w:marBottom w:val="0"/>
      <w:divBdr>
        <w:top w:val="none" w:sz="0" w:space="0" w:color="auto"/>
        <w:left w:val="none" w:sz="0" w:space="0" w:color="auto"/>
        <w:bottom w:val="none" w:sz="0" w:space="0" w:color="auto"/>
        <w:right w:val="none" w:sz="0" w:space="0" w:color="auto"/>
      </w:divBdr>
    </w:div>
    <w:div w:id="610287626">
      <w:bodyDiv w:val="1"/>
      <w:marLeft w:val="0"/>
      <w:marRight w:val="0"/>
      <w:marTop w:val="0"/>
      <w:marBottom w:val="0"/>
      <w:divBdr>
        <w:top w:val="none" w:sz="0" w:space="0" w:color="auto"/>
        <w:left w:val="none" w:sz="0" w:space="0" w:color="auto"/>
        <w:bottom w:val="none" w:sz="0" w:space="0" w:color="auto"/>
        <w:right w:val="none" w:sz="0" w:space="0" w:color="auto"/>
      </w:divBdr>
    </w:div>
    <w:div w:id="611981616">
      <w:bodyDiv w:val="1"/>
      <w:marLeft w:val="0"/>
      <w:marRight w:val="0"/>
      <w:marTop w:val="0"/>
      <w:marBottom w:val="0"/>
      <w:divBdr>
        <w:top w:val="none" w:sz="0" w:space="0" w:color="auto"/>
        <w:left w:val="none" w:sz="0" w:space="0" w:color="auto"/>
        <w:bottom w:val="none" w:sz="0" w:space="0" w:color="auto"/>
        <w:right w:val="none" w:sz="0" w:space="0" w:color="auto"/>
      </w:divBdr>
    </w:div>
    <w:div w:id="612595101">
      <w:bodyDiv w:val="1"/>
      <w:marLeft w:val="0"/>
      <w:marRight w:val="0"/>
      <w:marTop w:val="0"/>
      <w:marBottom w:val="0"/>
      <w:divBdr>
        <w:top w:val="none" w:sz="0" w:space="0" w:color="auto"/>
        <w:left w:val="none" w:sz="0" w:space="0" w:color="auto"/>
        <w:bottom w:val="none" w:sz="0" w:space="0" w:color="auto"/>
        <w:right w:val="none" w:sz="0" w:space="0" w:color="auto"/>
      </w:divBdr>
    </w:div>
    <w:div w:id="614288278">
      <w:bodyDiv w:val="1"/>
      <w:marLeft w:val="0"/>
      <w:marRight w:val="0"/>
      <w:marTop w:val="0"/>
      <w:marBottom w:val="0"/>
      <w:divBdr>
        <w:top w:val="none" w:sz="0" w:space="0" w:color="auto"/>
        <w:left w:val="none" w:sz="0" w:space="0" w:color="auto"/>
        <w:bottom w:val="none" w:sz="0" w:space="0" w:color="auto"/>
        <w:right w:val="none" w:sz="0" w:space="0" w:color="auto"/>
      </w:divBdr>
    </w:div>
    <w:div w:id="614867195">
      <w:bodyDiv w:val="1"/>
      <w:marLeft w:val="0"/>
      <w:marRight w:val="0"/>
      <w:marTop w:val="0"/>
      <w:marBottom w:val="0"/>
      <w:divBdr>
        <w:top w:val="none" w:sz="0" w:space="0" w:color="auto"/>
        <w:left w:val="none" w:sz="0" w:space="0" w:color="auto"/>
        <w:bottom w:val="none" w:sz="0" w:space="0" w:color="auto"/>
        <w:right w:val="none" w:sz="0" w:space="0" w:color="auto"/>
      </w:divBdr>
    </w:div>
    <w:div w:id="616301217">
      <w:bodyDiv w:val="1"/>
      <w:marLeft w:val="0"/>
      <w:marRight w:val="0"/>
      <w:marTop w:val="0"/>
      <w:marBottom w:val="0"/>
      <w:divBdr>
        <w:top w:val="none" w:sz="0" w:space="0" w:color="auto"/>
        <w:left w:val="none" w:sz="0" w:space="0" w:color="auto"/>
        <w:bottom w:val="none" w:sz="0" w:space="0" w:color="auto"/>
        <w:right w:val="none" w:sz="0" w:space="0" w:color="auto"/>
      </w:divBdr>
    </w:div>
    <w:div w:id="620306189">
      <w:bodyDiv w:val="1"/>
      <w:marLeft w:val="0"/>
      <w:marRight w:val="0"/>
      <w:marTop w:val="0"/>
      <w:marBottom w:val="0"/>
      <w:divBdr>
        <w:top w:val="none" w:sz="0" w:space="0" w:color="auto"/>
        <w:left w:val="none" w:sz="0" w:space="0" w:color="auto"/>
        <w:bottom w:val="none" w:sz="0" w:space="0" w:color="auto"/>
        <w:right w:val="none" w:sz="0" w:space="0" w:color="auto"/>
      </w:divBdr>
    </w:div>
    <w:div w:id="620767796">
      <w:bodyDiv w:val="1"/>
      <w:marLeft w:val="0"/>
      <w:marRight w:val="0"/>
      <w:marTop w:val="0"/>
      <w:marBottom w:val="0"/>
      <w:divBdr>
        <w:top w:val="none" w:sz="0" w:space="0" w:color="auto"/>
        <w:left w:val="none" w:sz="0" w:space="0" w:color="auto"/>
        <w:bottom w:val="none" w:sz="0" w:space="0" w:color="auto"/>
        <w:right w:val="none" w:sz="0" w:space="0" w:color="auto"/>
      </w:divBdr>
    </w:div>
    <w:div w:id="620770509">
      <w:bodyDiv w:val="1"/>
      <w:marLeft w:val="0"/>
      <w:marRight w:val="0"/>
      <w:marTop w:val="0"/>
      <w:marBottom w:val="0"/>
      <w:divBdr>
        <w:top w:val="none" w:sz="0" w:space="0" w:color="auto"/>
        <w:left w:val="none" w:sz="0" w:space="0" w:color="auto"/>
        <w:bottom w:val="none" w:sz="0" w:space="0" w:color="auto"/>
        <w:right w:val="none" w:sz="0" w:space="0" w:color="auto"/>
      </w:divBdr>
    </w:div>
    <w:div w:id="623195682">
      <w:bodyDiv w:val="1"/>
      <w:marLeft w:val="0"/>
      <w:marRight w:val="0"/>
      <w:marTop w:val="0"/>
      <w:marBottom w:val="0"/>
      <w:divBdr>
        <w:top w:val="none" w:sz="0" w:space="0" w:color="auto"/>
        <w:left w:val="none" w:sz="0" w:space="0" w:color="auto"/>
        <w:bottom w:val="none" w:sz="0" w:space="0" w:color="auto"/>
        <w:right w:val="none" w:sz="0" w:space="0" w:color="auto"/>
      </w:divBdr>
    </w:div>
    <w:div w:id="624121795">
      <w:bodyDiv w:val="1"/>
      <w:marLeft w:val="0"/>
      <w:marRight w:val="0"/>
      <w:marTop w:val="0"/>
      <w:marBottom w:val="0"/>
      <w:divBdr>
        <w:top w:val="none" w:sz="0" w:space="0" w:color="auto"/>
        <w:left w:val="none" w:sz="0" w:space="0" w:color="auto"/>
        <w:bottom w:val="none" w:sz="0" w:space="0" w:color="auto"/>
        <w:right w:val="none" w:sz="0" w:space="0" w:color="auto"/>
      </w:divBdr>
    </w:div>
    <w:div w:id="624433661">
      <w:bodyDiv w:val="1"/>
      <w:marLeft w:val="0"/>
      <w:marRight w:val="0"/>
      <w:marTop w:val="0"/>
      <w:marBottom w:val="0"/>
      <w:divBdr>
        <w:top w:val="none" w:sz="0" w:space="0" w:color="auto"/>
        <w:left w:val="none" w:sz="0" w:space="0" w:color="auto"/>
        <w:bottom w:val="none" w:sz="0" w:space="0" w:color="auto"/>
        <w:right w:val="none" w:sz="0" w:space="0" w:color="auto"/>
      </w:divBdr>
    </w:div>
    <w:div w:id="626393727">
      <w:bodyDiv w:val="1"/>
      <w:marLeft w:val="0"/>
      <w:marRight w:val="0"/>
      <w:marTop w:val="0"/>
      <w:marBottom w:val="0"/>
      <w:divBdr>
        <w:top w:val="none" w:sz="0" w:space="0" w:color="auto"/>
        <w:left w:val="none" w:sz="0" w:space="0" w:color="auto"/>
        <w:bottom w:val="none" w:sz="0" w:space="0" w:color="auto"/>
        <w:right w:val="none" w:sz="0" w:space="0" w:color="auto"/>
      </w:divBdr>
    </w:div>
    <w:div w:id="626858154">
      <w:bodyDiv w:val="1"/>
      <w:marLeft w:val="0"/>
      <w:marRight w:val="0"/>
      <w:marTop w:val="0"/>
      <w:marBottom w:val="0"/>
      <w:divBdr>
        <w:top w:val="none" w:sz="0" w:space="0" w:color="auto"/>
        <w:left w:val="none" w:sz="0" w:space="0" w:color="auto"/>
        <w:bottom w:val="none" w:sz="0" w:space="0" w:color="auto"/>
        <w:right w:val="none" w:sz="0" w:space="0" w:color="auto"/>
      </w:divBdr>
    </w:div>
    <w:div w:id="628436716">
      <w:bodyDiv w:val="1"/>
      <w:marLeft w:val="0"/>
      <w:marRight w:val="0"/>
      <w:marTop w:val="0"/>
      <w:marBottom w:val="0"/>
      <w:divBdr>
        <w:top w:val="none" w:sz="0" w:space="0" w:color="auto"/>
        <w:left w:val="none" w:sz="0" w:space="0" w:color="auto"/>
        <w:bottom w:val="none" w:sz="0" w:space="0" w:color="auto"/>
        <w:right w:val="none" w:sz="0" w:space="0" w:color="auto"/>
      </w:divBdr>
    </w:div>
    <w:div w:id="629676089">
      <w:bodyDiv w:val="1"/>
      <w:marLeft w:val="0"/>
      <w:marRight w:val="0"/>
      <w:marTop w:val="0"/>
      <w:marBottom w:val="0"/>
      <w:divBdr>
        <w:top w:val="none" w:sz="0" w:space="0" w:color="auto"/>
        <w:left w:val="none" w:sz="0" w:space="0" w:color="auto"/>
        <w:bottom w:val="none" w:sz="0" w:space="0" w:color="auto"/>
        <w:right w:val="none" w:sz="0" w:space="0" w:color="auto"/>
      </w:divBdr>
    </w:div>
    <w:div w:id="631251708">
      <w:bodyDiv w:val="1"/>
      <w:marLeft w:val="0"/>
      <w:marRight w:val="0"/>
      <w:marTop w:val="0"/>
      <w:marBottom w:val="0"/>
      <w:divBdr>
        <w:top w:val="none" w:sz="0" w:space="0" w:color="auto"/>
        <w:left w:val="none" w:sz="0" w:space="0" w:color="auto"/>
        <w:bottom w:val="none" w:sz="0" w:space="0" w:color="auto"/>
        <w:right w:val="none" w:sz="0" w:space="0" w:color="auto"/>
      </w:divBdr>
    </w:div>
    <w:div w:id="633296382">
      <w:bodyDiv w:val="1"/>
      <w:marLeft w:val="0"/>
      <w:marRight w:val="0"/>
      <w:marTop w:val="0"/>
      <w:marBottom w:val="0"/>
      <w:divBdr>
        <w:top w:val="none" w:sz="0" w:space="0" w:color="auto"/>
        <w:left w:val="none" w:sz="0" w:space="0" w:color="auto"/>
        <w:bottom w:val="none" w:sz="0" w:space="0" w:color="auto"/>
        <w:right w:val="none" w:sz="0" w:space="0" w:color="auto"/>
      </w:divBdr>
    </w:div>
    <w:div w:id="634139425">
      <w:bodyDiv w:val="1"/>
      <w:marLeft w:val="0"/>
      <w:marRight w:val="0"/>
      <w:marTop w:val="0"/>
      <w:marBottom w:val="0"/>
      <w:divBdr>
        <w:top w:val="none" w:sz="0" w:space="0" w:color="auto"/>
        <w:left w:val="none" w:sz="0" w:space="0" w:color="auto"/>
        <w:bottom w:val="none" w:sz="0" w:space="0" w:color="auto"/>
        <w:right w:val="none" w:sz="0" w:space="0" w:color="auto"/>
      </w:divBdr>
    </w:div>
    <w:div w:id="634217258">
      <w:bodyDiv w:val="1"/>
      <w:marLeft w:val="0"/>
      <w:marRight w:val="0"/>
      <w:marTop w:val="0"/>
      <w:marBottom w:val="0"/>
      <w:divBdr>
        <w:top w:val="none" w:sz="0" w:space="0" w:color="auto"/>
        <w:left w:val="none" w:sz="0" w:space="0" w:color="auto"/>
        <w:bottom w:val="none" w:sz="0" w:space="0" w:color="auto"/>
        <w:right w:val="none" w:sz="0" w:space="0" w:color="auto"/>
      </w:divBdr>
    </w:div>
    <w:div w:id="637684120">
      <w:bodyDiv w:val="1"/>
      <w:marLeft w:val="0"/>
      <w:marRight w:val="0"/>
      <w:marTop w:val="0"/>
      <w:marBottom w:val="0"/>
      <w:divBdr>
        <w:top w:val="none" w:sz="0" w:space="0" w:color="auto"/>
        <w:left w:val="none" w:sz="0" w:space="0" w:color="auto"/>
        <w:bottom w:val="none" w:sz="0" w:space="0" w:color="auto"/>
        <w:right w:val="none" w:sz="0" w:space="0" w:color="auto"/>
      </w:divBdr>
    </w:div>
    <w:div w:id="637881905">
      <w:bodyDiv w:val="1"/>
      <w:marLeft w:val="0"/>
      <w:marRight w:val="0"/>
      <w:marTop w:val="0"/>
      <w:marBottom w:val="0"/>
      <w:divBdr>
        <w:top w:val="none" w:sz="0" w:space="0" w:color="auto"/>
        <w:left w:val="none" w:sz="0" w:space="0" w:color="auto"/>
        <w:bottom w:val="none" w:sz="0" w:space="0" w:color="auto"/>
        <w:right w:val="none" w:sz="0" w:space="0" w:color="auto"/>
      </w:divBdr>
    </w:div>
    <w:div w:id="638386346">
      <w:bodyDiv w:val="1"/>
      <w:marLeft w:val="0"/>
      <w:marRight w:val="0"/>
      <w:marTop w:val="0"/>
      <w:marBottom w:val="0"/>
      <w:divBdr>
        <w:top w:val="none" w:sz="0" w:space="0" w:color="auto"/>
        <w:left w:val="none" w:sz="0" w:space="0" w:color="auto"/>
        <w:bottom w:val="none" w:sz="0" w:space="0" w:color="auto"/>
        <w:right w:val="none" w:sz="0" w:space="0" w:color="auto"/>
      </w:divBdr>
    </w:div>
    <w:div w:id="638724683">
      <w:bodyDiv w:val="1"/>
      <w:marLeft w:val="0"/>
      <w:marRight w:val="0"/>
      <w:marTop w:val="0"/>
      <w:marBottom w:val="0"/>
      <w:divBdr>
        <w:top w:val="none" w:sz="0" w:space="0" w:color="auto"/>
        <w:left w:val="none" w:sz="0" w:space="0" w:color="auto"/>
        <w:bottom w:val="none" w:sz="0" w:space="0" w:color="auto"/>
        <w:right w:val="none" w:sz="0" w:space="0" w:color="auto"/>
      </w:divBdr>
    </w:div>
    <w:div w:id="639044876">
      <w:bodyDiv w:val="1"/>
      <w:marLeft w:val="0"/>
      <w:marRight w:val="0"/>
      <w:marTop w:val="0"/>
      <w:marBottom w:val="0"/>
      <w:divBdr>
        <w:top w:val="none" w:sz="0" w:space="0" w:color="auto"/>
        <w:left w:val="none" w:sz="0" w:space="0" w:color="auto"/>
        <w:bottom w:val="none" w:sz="0" w:space="0" w:color="auto"/>
        <w:right w:val="none" w:sz="0" w:space="0" w:color="auto"/>
      </w:divBdr>
    </w:div>
    <w:div w:id="639653268">
      <w:bodyDiv w:val="1"/>
      <w:marLeft w:val="0"/>
      <w:marRight w:val="0"/>
      <w:marTop w:val="0"/>
      <w:marBottom w:val="0"/>
      <w:divBdr>
        <w:top w:val="none" w:sz="0" w:space="0" w:color="auto"/>
        <w:left w:val="none" w:sz="0" w:space="0" w:color="auto"/>
        <w:bottom w:val="none" w:sz="0" w:space="0" w:color="auto"/>
        <w:right w:val="none" w:sz="0" w:space="0" w:color="auto"/>
      </w:divBdr>
    </w:div>
    <w:div w:id="639922009">
      <w:bodyDiv w:val="1"/>
      <w:marLeft w:val="0"/>
      <w:marRight w:val="0"/>
      <w:marTop w:val="0"/>
      <w:marBottom w:val="0"/>
      <w:divBdr>
        <w:top w:val="none" w:sz="0" w:space="0" w:color="auto"/>
        <w:left w:val="none" w:sz="0" w:space="0" w:color="auto"/>
        <w:bottom w:val="none" w:sz="0" w:space="0" w:color="auto"/>
        <w:right w:val="none" w:sz="0" w:space="0" w:color="auto"/>
      </w:divBdr>
    </w:div>
    <w:div w:id="640812492">
      <w:bodyDiv w:val="1"/>
      <w:marLeft w:val="0"/>
      <w:marRight w:val="0"/>
      <w:marTop w:val="0"/>
      <w:marBottom w:val="0"/>
      <w:divBdr>
        <w:top w:val="none" w:sz="0" w:space="0" w:color="auto"/>
        <w:left w:val="none" w:sz="0" w:space="0" w:color="auto"/>
        <w:bottom w:val="none" w:sz="0" w:space="0" w:color="auto"/>
        <w:right w:val="none" w:sz="0" w:space="0" w:color="auto"/>
      </w:divBdr>
    </w:div>
    <w:div w:id="642346151">
      <w:bodyDiv w:val="1"/>
      <w:marLeft w:val="0"/>
      <w:marRight w:val="0"/>
      <w:marTop w:val="0"/>
      <w:marBottom w:val="0"/>
      <w:divBdr>
        <w:top w:val="none" w:sz="0" w:space="0" w:color="auto"/>
        <w:left w:val="none" w:sz="0" w:space="0" w:color="auto"/>
        <w:bottom w:val="none" w:sz="0" w:space="0" w:color="auto"/>
        <w:right w:val="none" w:sz="0" w:space="0" w:color="auto"/>
      </w:divBdr>
    </w:div>
    <w:div w:id="642657701">
      <w:bodyDiv w:val="1"/>
      <w:marLeft w:val="0"/>
      <w:marRight w:val="0"/>
      <w:marTop w:val="0"/>
      <w:marBottom w:val="0"/>
      <w:divBdr>
        <w:top w:val="none" w:sz="0" w:space="0" w:color="auto"/>
        <w:left w:val="none" w:sz="0" w:space="0" w:color="auto"/>
        <w:bottom w:val="none" w:sz="0" w:space="0" w:color="auto"/>
        <w:right w:val="none" w:sz="0" w:space="0" w:color="auto"/>
      </w:divBdr>
    </w:div>
    <w:div w:id="644168543">
      <w:bodyDiv w:val="1"/>
      <w:marLeft w:val="0"/>
      <w:marRight w:val="0"/>
      <w:marTop w:val="0"/>
      <w:marBottom w:val="0"/>
      <w:divBdr>
        <w:top w:val="none" w:sz="0" w:space="0" w:color="auto"/>
        <w:left w:val="none" w:sz="0" w:space="0" w:color="auto"/>
        <w:bottom w:val="none" w:sz="0" w:space="0" w:color="auto"/>
        <w:right w:val="none" w:sz="0" w:space="0" w:color="auto"/>
      </w:divBdr>
    </w:div>
    <w:div w:id="646512983">
      <w:bodyDiv w:val="1"/>
      <w:marLeft w:val="0"/>
      <w:marRight w:val="0"/>
      <w:marTop w:val="0"/>
      <w:marBottom w:val="0"/>
      <w:divBdr>
        <w:top w:val="none" w:sz="0" w:space="0" w:color="auto"/>
        <w:left w:val="none" w:sz="0" w:space="0" w:color="auto"/>
        <w:bottom w:val="none" w:sz="0" w:space="0" w:color="auto"/>
        <w:right w:val="none" w:sz="0" w:space="0" w:color="auto"/>
      </w:divBdr>
    </w:div>
    <w:div w:id="646591434">
      <w:bodyDiv w:val="1"/>
      <w:marLeft w:val="0"/>
      <w:marRight w:val="0"/>
      <w:marTop w:val="0"/>
      <w:marBottom w:val="0"/>
      <w:divBdr>
        <w:top w:val="none" w:sz="0" w:space="0" w:color="auto"/>
        <w:left w:val="none" w:sz="0" w:space="0" w:color="auto"/>
        <w:bottom w:val="none" w:sz="0" w:space="0" w:color="auto"/>
        <w:right w:val="none" w:sz="0" w:space="0" w:color="auto"/>
      </w:divBdr>
    </w:div>
    <w:div w:id="646664127">
      <w:bodyDiv w:val="1"/>
      <w:marLeft w:val="0"/>
      <w:marRight w:val="0"/>
      <w:marTop w:val="0"/>
      <w:marBottom w:val="0"/>
      <w:divBdr>
        <w:top w:val="none" w:sz="0" w:space="0" w:color="auto"/>
        <w:left w:val="none" w:sz="0" w:space="0" w:color="auto"/>
        <w:bottom w:val="none" w:sz="0" w:space="0" w:color="auto"/>
        <w:right w:val="none" w:sz="0" w:space="0" w:color="auto"/>
      </w:divBdr>
    </w:div>
    <w:div w:id="647705202">
      <w:bodyDiv w:val="1"/>
      <w:marLeft w:val="0"/>
      <w:marRight w:val="0"/>
      <w:marTop w:val="0"/>
      <w:marBottom w:val="0"/>
      <w:divBdr>
        <w:top w:val="none" w:sz="0" w:space="0" w:color="auto"/>
        <w:left w:val="none" w:sz="0" w:space="0" w:color="auto"/>
        <w:bottom w:val="none" w:sz="0" w:space="0" w:color="auto"/>
        <w:right w:val="none" w:sz="0" w:space="0" w:color="auto"/>
      </w:divBdr>
    </w:div>
    <w:div w:id="648557239">
      <w:bodyDiv w:val="1"/>
      <w:marLeft w:val="0"/>
      <w:marRight w:val="0"/>
      <w:marTop w:val="0"/>
      <w:marBottom w:val="0"/>
      <w:divBdr>
        <w:top w:val="none" w:sz="0" w:space="0" w:color="auto"/>
        <w:left w:val="none" w:sz="0" w:space="0" w:color="auto"/>
        <w:bottom w:val="none" w:sz="0" w:space="0" w:color="auto"/>
        <w:right w:val="none" w:sz="0" w:space="0" w:color="auto"/>
      </w:divBdr>
    </w:div>
    <w:div w:id="649016966">
      <w:bodyDiv w:val="1"/>
      <w:marLeft w:val="0"/>
      <w:marRight w:val="0"/>
      <w:marTop w:val="0"/>
      <w:marBottom w:val="0"/>
      <w:divBdr>
        <w:top w:val="none" w:sz="0" w:space="0" w:color="auto"/>
        <w:left w:val="none" w:sz="0" w:space="0" w:color="auto"/>
        <w:bottom w:val="none" w:sz="0" w:space="0" w:color="auto"/>
        <w:right w:val="none" w:sz="0" w:space="0" w:color="auto"/>
      </w:divBdr>
    </w:div>
    <w:div w:id="650719551">
      <w:bodyDiv w:val="1"/>
      <w:marLeft w:val="0"/>
      <w:marRight w:val="0"/>
      <w:marTop w:val="0"/>
      <w:marBottom w:val="0"/>
      <w:divBdr>
        <w:top w:val="none" w:sz="0" w:space="0" w:color="auto"/>
        <w:left w:val="none" w:sz="0" w:space="0" w:color="auto"/>
        <w:bottom w:val="none" w:sz="0" w:space="0" w:color="auto"/>
        <w:right w:val="none" w:sz="0" w:space="0" w:color="auto"/>
      </w:divBdr>
    </w:div>
    <w:div w:id="651450620">
      <w:bodyDiv w:val="1"/>
      <w:marLeft w:val="0"/>
      <w:marRight w:val="0"/>
      <w:marTop w:val="0"/>
      <w:marBottom w:val="0"/>
      <w:divBdr>
        <w:top w:val="none" w:sz="0" w:space="0" w:color="auto"/>
        <w:left w:val="none" w:sz="0" w:space="0" w:color="auto"/>
        <w:bottom w:val="none" w:sz="0" w:space="0" w:color="auto"/>
        <w:right w:val="none" w:sz="0" w:space="0" w:color="auto"/>
      </w:divBdr>
    </w:div>
    <w:div w:id="652023477">
      <w:bodyDiv w:val="1"/>
      <w:marLeft w:val="0"/>
      <w:marRight w:val="0"/>
      <w:marTop w:val="0"/>
      <w:marBottom w:val="0"/>
      <w:divBdr>
        <w:top w:val="none" w:sz="0" w:space="0" w:color="auto"/>
        <w:left w:val="none" w:sz="0" w:space="0" w:color="auto"/>
        <w:bottom w:val="none" w:sz="0" w:space="0" w:color="auto"/>
        <w:right w:val="none" w:sz="0" w:space="0" w:color="auto"/>
      </w:divBdr>
    </w:div>
    <w:div w:id="654266198">
      <w:bodyDiv w:val="1"/>
      <w:marLeft w:val="0"/>
      <w:marRight w:val="0"/>
      <w:marTop w:val="0"/>
      <w:marBottom w:val="0"/>
      <w:divBdr>
        <w:top w:val="none" w:sz="0" w:space="0" w:color="auto"/>
        <w:left w:val="none" w:sz="0" w:space="0" w:color="auto"/>
        <w:bottom w:val="none" w:sz="0" w:space="0" w:color="auto"/>
        <w:right w:val="none" w:sz="0" w:space="0" w:color="auto"/>
      </w:divBdr>
    </w:div>
    <w:div w:id="654920378">
      <w:bodyDiv w:val="1"/>
      <w:marLeft w:val="0"/>
      <w:marRight w:val="0"/>
      <w:marTop w:val="0"/>
      <w:marBottom w:val="0"/>
      <w:divBdr>
        <w:top w:val="none" w:sz="0" w:space="0" w:color="auto"/>
        <w:left w:val="none" w:sz="0" w:space="0" w:color="auto"/>
        <w:bottom w:val="none" w:sz="0" w:space="0" w:color="auto"/>
        <w:right w:val="none" w:sz="0" w:space="0" w:color="auto"/>
      </w:divBdr>
    </w:div>
    <w:div w:id="658078961">
      <w:bodyDiv w:val="1"/>
      <w:marLeft w:val="0"/>
      <w:marRight w:val="0"/>
      <w:marTop w:val="0"/>
      <w:marBottom w:val="0"/>
      <w:divBdr>
        <w:top w:val="none" w:sz="0" w:space="0" w:color="auto"/>
        <w:left w:val="none" w:sz="0" w:space="0" w:color="auto"/>
        <w:bottom w:val="none" w:sz="0" w:space="0" w:color="auto"/>
        <w:right w:val="none" w:sz="0" w:space="0" w:color="auto"/>
      </w:divBdr>
    </w:div>
    <w:div w:id="658309695">
      <w:bodyDiv w:val="1"/>
      <w:marLeft w:val="0"/>
      <w:marRight w:val="0"/>
      <w:marTop w:val="0"/>
      <w:marBottom w:val="0"/>
      <w:divBdr>
        <w:top w:val="none" w:sz="0" w:space="0" w:color="auto"/>
        <w:left w:val="none" w:sz="0" w:space="0" w:color="auto"/>
        <w:bottom w:val="none" w:sz="0" w:space="0" w:color="auto"/>
        <w:right w:val="none" w:sz="0" w:space="0" w:color="auto"/>
      </w:divBdr>
    </w:div>
    <w:div w:id="659115714">
      <w:bodyDiv w:val="1"/>
      <w:marLeft w:val="0"/>
      <w:marRight w:val="0"/>
      <w:marTop w:val="0"/>
      <w:marBottom w:val="0"/>
      <w:divBdr>
        <w:top w:val="none" w:sz="0" w:space="0" w:color="auto"/>
        <w:left w:val="none" w:sz="0" w:space="0" w:color="auto"/>
        <w:bottom w:val="none" w:sz="0" w:space="0" w:color="auto"/>
        <w:right w:val="none" w:sz="0" w:space="0" w:color="auto"/>
      </w:divBdr>
    </w:div>
    <w:div w:id="659819938">
      <w:bodyDiv w:val="1"/>
      <w:marLeft w:val="0"/>
      <w:marRight w:val="0"/>
      <w:marTop w:val="0"/>
      <w:marBottom w:val="0"/>
      <w:divBdr>
        <w:top w:val="none" w:sz="0" w:space="0" w:color="auto"/>
        <w:left w:val="none" w:sz="0" w:space="0" w:color="auto"/>
        <w:bottom w:val="none" w:sz="0" w:space="0" w:color="auto"/>
        <w:right w:val="none" w:sz="0" w:space="0" w:color="auto"/>
      </w:divBdr>
    </w:div>
    <w:div w:id="659893871">
      <w:bodyDiv w:val="1"/>
      <w:marLeft w:val="0"/>
      <w:marRight w:val="0"/>
      <w:marTop w:val="0"/>
      <w:marBottom w:val="0"/>
      <w:divBdr>
        <w:top w:val="none" w:sz="0" w:space="0" w:color="auto"/>
        <w:left w:val="none" w:sz="0" w:space="0" w:color="auto"/>
        <w:bottom w:val="none" w:sz="0" w:space="0" w:color="auto"/>
        <w:right w:val="none" w:sz="0" w:space="0" w:color="auto"/>
      </w:divBdr>
    </w:div>
    <w:div w:id="661588229">
      <w:bodyDiv w:val="1"/>
      <w:marLeft w:val="0"/>
      <w:marRight w:val="0"/>
      <w:marTop w:val="0"/>
      <w:marBottom w:val="0"/>
      <w:divBdr>
        <w:top w:val="none" w:sz="0" w:space="0" w:color="auto"/>
        <w:left w:val="none" w:sz="0" w:space="0" w:color="auto"/>
        <w:bottom w:val="none" w:sz="0" w:space="0" w:color="auto"/>
        <w:right w:val="none" w:sz="0" w:space="0" w:color="auto"/>
      </w:divBdr>
    </w:div>
    <w:div w:id="662662839">
      <w:bodyDiv w:val="1"/>
      <w:marLeft w:val="0"/>
      <w:marRight w:val="0"/>
      <w:marTop w:val="0"/>
      <w:marBottom w:val="0"/>
      <w:divBdr>
        <w:top w:val="none" w:sz="0" w:space="0" w:color="auto"/>
        <w:left w:val="none" w:sz="0" w:space="0" w:color="auto"/>
        <w:bottom w:val="none" w:sz="0" w:space="0" w:color="auto"/>
        <w:right w:val="none" w:sz="0" w:space="0" w:color="auto"/>
      </w:divBdr>
    </w:div>
    <w:div w:id="662784596">
      <w:bodyDiv w:val="1"/>
      <w:marLeft w:val="0"/>
      <w:marRight w:val="0"/>
      <w:marTop w:val="0"/>
      <w:marBottom w:val="0"/>
      <w:divBdr>
        <w:top w:val="none" w:sz="0" w:space="0" w:color="auto"/>
        <w:left w:val="none" w:sz="0" w:space="0" w:color="auto"/>
        <w:bottom w:val="none" w:sz="0" w:space="0" w:color="auto"/>
        <w:right w:val="none" w:sz="0" w:space="0" w:color="auto"/>
      </w:divBdr>
    </w:div>
    <w:div w:id="664090342">
      <w:bodyDiv w:val="1"/>
      <w:marLeft w:val="0"/>
      <w:marRight w:val="0"/>
      <w:marTop w:val="0"/>
      <w:marBottom w:val="0"/>
      <w:divBdr>
        <w:top w:val="none" w:sz="0" w:space="0" w:color="auto"/>
        <w:left w:val="none" w:sz="0" w:space="0" w:color="auto"/>
        <w:bottom w:val="none" w:sz="0" w:space="0" w:color="auto"/>
        <w:right w:val="none" w:sz="0" w:space="0" w:color="auto"/>
      </w:divBdr>
    </w:div>
    <w:div w:id="664817358">
      <w:bodyDiv w:val="1"/>
      <w:marLeft w:val="0"/>
      <w:marRight w:val="0"/>
      <w:marTop w:val="0"/>
      <w:marBottom w:val="0"/>
      <w:divBdr>
        <w:top w:val="none" w:sz="0" w:space="0" w:color="auto"/>
        <w:left w:val="none" w:sz="0" w:space="0" w:color="auto"/>
        <w:bottom w:val="none" w:sz="0" w:space="0" w:color="auto"/>
        <w:right w:val="none" w:sz="0" w:space="0" w:color="auto"/>
      </w:divBdr>
    </w:div>
    <w:div w:id="665330869">
      <w:bodyDiv w:val="1"/>
      <w:marLeft w:val="0"/>
      <w:marRight w:val="0"/>
      <w:marTop w:val="0"/>
      <w:marBottom w:val="0"/>
      <w:divBdr>
        <w:top w:val="none" w:sz="0" w:space="0" w:color="auto"/>
        <w:left w:val="none" w:sz="0" w:space="0" w:color="auto"/>
        <w:bottom w:val="none" w:sz="0" w:space="0" w:color="auto"/>
        <w:right w:val="none" w:sz="0" w:space="0" w:color="auto"/>
      </w:divBdr>
    </w:div>
    <w:div w:id="666134449">
      <w:bodyDiv w:val="1"/>
      <w:marLeft w:val="0"/>
      <w:marRight w:val="0"/>
      <w:marTop w:val="0"/>
      <w:marBottom w:val="0"/>
      <w:divBdr>
        <w:top w:val="none" w:sz="0" w:space="0" w:color="auto"/>
        <w:left w:val="none" w:sz="0" w:space="0" w:color="auto"/>
        <w:bottom w:val="none" w:sz="0" w:space="0" w:color="auto"/>
        <w:right w:val="none" w:sz="0" w:space="0" w:color="auto"/>
      </w:divBdr>
    </w:div>
    <w:div w:id="667172899">
      <w:bodyDiv w:val="1"/>
      <w:marLeft w:val="0"/>
      <w:marRight w:val="0"/>
      <w:marTop w:val="0"/>
      <w:marBottom w:val="0"/>
      <w:divBdr>
        <w:top w:val="none" w:sz="0" w:space="0" w:color="auto"/>
        <w:left w:val="none" w:sz="0" w:space="0" w:color="auto"/>
        <w:bottom w:val="none" w:sz="0" w:space="0" w:color="auto"/>
        <w:right w:val="none" w:sz="0" w:space="0" w:color="auto"/>
      </w:divBdr>
    </w:div>
    <w:div w:id="667485303">
      <w:bodyDiv w:val="1"/>
      <w:marLeft w:val="0"/>
      <w:marRight w:val="0"/>
      <w:marTop w:val="0"/>
      <w:marBottom w:val="0"/>
      <w:divBdr>
        <w:top w:val="none" w:sz="0" w:space="0" w:color="auto"/>
        <w:left w:val="none" w:sz="0" w:space="0" w:color="auto"/>
        <w:bottom w:val="none" w:sz="0" w:space="0" w:color="auto"/>
        <w:right w:val="none" w:sz="0" w:space="0" w:color="auto"/>
      </w:divBdr>
    </w:div>
    <w:div w:id="668291835">
      <w:bodyDiv w:val="1"/>
      <w:marLeft w:val="0"/>
      <w:marRight w:val="0"/>
      <w:marTop w:val="0"/>
      <w:marBottom w:val="0"/>
      <w:divBdr>
        <w:top w:val="none" w:sz="0" w:space="0" w:color="auto"/>
        <w:left w:val="none" w:sz="0" w:space="0" w:color="auto"/>
        <w:bottom w:val="none" w:sz="0" w:space="0" w:color="auto"/>
        <w:right w:val="none" w:sz="0" w:space="0" w:color="auto"/>
      </w:divBdr>
    </w:div>
    <w:div w:id="668798264">
      <w:bodyDiv w:val="1"/>
      <w:marLeft w:val="0"/>
      <w:marRight w:val="0"/>
      <w:marTop w:val="0"/>
      <w:marBottom w:val="0"/>
      <w:divBdr>
        <w:top w:val="none" w:sz="0" w:space="0" w:color="auto"/>
        <w:left w:val="none" w:sz="0" w:space="0" w:color="auto"/>
        <w:bottom w:val="none" w:sz="0" w:space="0" w:color="auto"/>
        <w:right w:val="none" w:sz="0" w:space="0" w:color="auto"/>
      </w:divBdr>
    </w:div>
    <w:div w:id="669136708">
      <w:bodyDiv w:val="1"/>
      <w:marLeft w:val="0"/>
      <w:marRight w:val="0"/>
      <w:marTop w:val="0"/>
      <w:marBottom w:val="0"/>
      <w:divBdr>
        <w:top w:val="none" w:sz="0" w:space="0" w:color="auto"/>
        <w:left w:val="none" w:sz="0" w:space="0" w:color="auto"/>
        <w:bottom w:val="none" w:sz="0" w:space="0" w:color="auto"/>
        <w:right w:val="none" w:sz="0" w:space="0" w:color="auto"/>
      </w:divBdr>
    </w:div>
    <w:div w:id="670106038">
      <w:bodyDiv w:val="1"/>
      <w:marLeft w:val="0"/>
      <w:marRight w:val="0"/>
      <w:marTop w:val="0"/>
      <w:marBottom w:val="0"/>
      <w:divBdr>
        <w:top w:val="none" w:sz="0" w:space="0" w:color="auto"/>
        <w:left w:val="none" w:sz="0" w:space="0" w:color="auto"/>
        <w:bottom w:val="none" w:sz="0" w:space="0" w:color="auto"/>
        <w:right w:val="none" w:sz="0" w:space="0" w:color="auto"/>
      </w:divBdr>
    </w:div>
    <w:div w:id="670329198">
      <w:bodyDiv w:val="1"/>
      <w:marLeft w:val="0"/>
      <w:marRight w:val="0"/>
      <w:marTop w:val="0"/>
      <w:marBottom w:val="0"/>
      <w:divBdr>
        <w:top w:val="none" w:sz="0" w:space="0" w:color="auto"/>
        <w:left w:val="none" w:sz="0" w:space="0" w:color="auto"/>
        <w:bottom w:val="none" w:sz="0" w:space="0" w:color="auto"/>
        <w:right w:val="none" w:sz="0" w:space="0" w:color="auto"/>
      </w:divBdr>
    </w:div>
    <w:div w:id="672033071">
      <w:bodyDiv w:val="1"/>
      <w:marLeft w:val="0"/>
      <w:marRight w:val="0"/>
      <w:marTop w:val="0"/>
      <w:marBottom w:val="0"/>
      <w:divBdr>
        <w:top w:val="none" w:sz="0" w:space="0" w:color="auto"/>
        <w:left w:val="none" w:sz="0" w:space="0" w:color="auto"/>
        <w:bottom w:val="none" w:sz="0" w:space="0" w:color="auto"/>
        <w:right w:val="none" w:sz="0" w:space="0" w:color="auto"/>
      </w:divBdr>
    </w:div>
    <w:div w:id="673148681">
      <w:bodyDiv w:val="1"/>
      <w:marLeft w:val="0"/>
      <w:marRight w:val="0"/>
      <w:marTop w:val="0"/>
      <w:marBottom w:val="0"/>
      <w:divBdr>
        <w:top w:val="none" w:sz="0" w:space="0" w:color="auto"/>
        <w:left w:val="none" w:sz="0" w:space="0" w:color="auto"/>
        <w:bottom w:val="none" w:sz="0" w:space="0" w:color="auto"/>
        <w:right w:val="none" w:sz="0" w:space="0" w:color="auto"/>
      </w:divBdr>
    </w:div>
    <w:div w:id="675152922">
      <w:bodyDiv w:val="1"/>
      <w:marLeft w:val="0"/>
      <w:marRight w:val="0"/>
      <w:marTop w:val="0"/>
      <w:marBottom w:val="0"/>
      <w:divBdr>
        <w:top w:val="none" w:sz="0" w:space="0" w:color="auto"/>
        <w:left w:val="none" w:sz="0" w:space="0" w:color="auto"/>
        <w:bottom w:val="none" w:sz="0" w:space="0" w:color="auto"/>
        <w:right w:val="none" w:sz="0" w:space="0" w:color="auto"/>
      </w:divBdr>
    </w:div>
    <w:div w:id="677315278">
      <w:bodyDiv w:val="1"/>
      <w:marLeft w:val="0"/>
      <w:marRight w:val="0"/>
      <w:marTop w:val="0"/>
      <w:marBottom w:val="0"/>
      <w:divBdr>
        <w:top w:val="none" w:sz="0" w:space="0" w:color="auto"/>
        <w:left w:val="none" w:sz="0" w:space="0" w:color="auto"/>
        <w:bottom w:val="none" w:sz="0" w:space="0" w:color="auto"/>
        <w:right w:val="none" w:sz="0" w:space="0" w:color="auto"/>
      </w:divBdr>
    </w:div>
    <w:div w:id="677779206">
      <w:bodyDiv w:val="1"/>
      <w:marLeft w:val="0"/>
      <w:marRight w:val="0"/>
      <w:marTop w:val="0"/>
      <w:marBottom w:val="0"/>
      <w:divBdr>
        <w:top w:val="none" w:sz="0" w:space="0" w:color="auto"/>
        <w:left w:val="none" w:sz="0" w:space="0" w:color="auto"/>
        <w:bottom w:val="none" w:sz="0" w:space="0" w:color="auto"/>
        <w:right w:val="none" w:sz="0" w:space="0" w:color="auto"/>
      </w:divBdr>
    </w:div>
    <w:div w:id="678239552">
      <w:bodyDiv w:val="1"/>
      <w:marLeft w:val="0"/>
      <w:marRight w:val="0"/>
      <w:marTop w:val="0"/>
      <w:marBottom w:val="0"/>
      <w:divBdr>
        <w:top w:val="none" w:sz="0" w:space="0" w:color="auto"/>
        <w:left w:val="none" w:sz="0" w:space="0" w:color="auto"/>
        <w:bottom w:val="none" w:sz="0" w:space="0" w:color="auto"/>
        <w:right w:val="none" w:sz="0" w:space="0" w:color="auto"/>
      </w:divBdr>
    </w:div>
    <w:div w:id="681395316">
      <w:bodyDiv w:val="1"/>
      <w:marLeft w:val="0"/>
      <w:marRight w:val="0"/>
      <w:marTop w:val="0"/>
      <w:marBottom w:val="0"/>
      <w:divBdr>
        <w:top w:val="none" w:sz="0" w:space="0" w:color="auto"/>
        <w:left w:val="none" w:sz="0" w:space="0" w:color="auto"/>
        <w:bottom w:val="none" w:sz="0" w:space="0" w:color="auto"/>
        <w:right w:val="none" w:sz="0" w:space="0" w:color="auto"/>
      </w:divBdr>
      <w:divsChild>
        <w:div w:id="83240">
          <w:marLeft w:val="480"/>
          <w:marRight w:val="0"/>
          <w:marTop w:val="0"/>
          <w:marBottom w:val="0"/>
          <w:divBdr>
            <w:top w:val="none" w:sz="0" w:space="0" w:color="auto"/>
            <w:left w:val="none" w:sz="0" w:space="0" w:color="auto"/>
            <w:bottom w:val="none" w:sz="0" w:space="0" w:color="auto"/>
            <w:right w:val="none" w:sz="0" w:space="0" w:color="auto"/>
          </w:divBdr>
        </w:div>
        <w:div w:id="82071537">
          <w:marLeft w:val="480"/>
          <w:marRight w:val="0"/>
          <w:marTop w:val="0"/>
          <w:marBottom w:val="0"/>
          <w:divBdr>
            <w:top w:val="none" w:sz="0" w:space="0" w:color="auto"/>
            <w:left w:val="none" w:sz="0" w:space="0" w:color="auto"/>
            <w:bottom w:val="none" w:sz="0" w:space="0" w:color="auto"/>
            <w:right w:val="none" w:sz="0" w:space="0" w:color="auto"/>
          </w:divBdr>
        </w:div>
        <w:div w:id="125128085">
          <w:marLeft w:val="480"/>
          <w:marRight w:val="0"/>
          <w:marTop w:val="0"/>
          <w:marBottom w:val="0"/>
          <w:divBdr>
            <w:top w:val="none" w:sz="0" w:space="0" w:color="auto"/>
            <w:left w:val="none" w:sz="0" w:space="0" w:color="auto"/>
            <w:bottom w:val="none" w:sz="0" w:space="0" w:color="auto"/>
            <w:right w:val="none" w:sz="0" w:space="0" w:color="auto"/>
          </w:divBdr>
        </w:div>
        <w:div w:id="141040658">
          <w:marLeft w:val="480"/>
          <w:marRight w:val="0"/>
          <w:marTop w:val="0"/>
          <w:marBottom w:val="0"/>
          <w:divBdr>
            <w:top w:val="none" w:sz="0" w:space="0" w:color="auto"/>
            <w:left w:val="none" w:sz="0" w:space="0" w:color="auto"/>
            <w:bottom w:val="none" w:sz="0" w:space="0" w:color="auto"/>
            <w:right w:val="none" w:sz="0" w:space="0" w:color="auto"/>
          </w:divBdr>
        </w:div>
        <w:div w:id="141504445">
          <w:marLeft w:val="480"/>
          <w:marRight w:val="0"/>
          <w:marTop w:val="0"/>
          <w:marBottom w:val="0"/>
          <w:divBdr>
            <w:top w:val="none" w:sz="0" w:space="0" w:color="auto"/>
            <w:left w:val="none" w:sz="0" w:space="0" w:color="auto"/>
            <w:bottom w:val="none" w:sz="0" w:space="0" w:color="auto"/>
            <w:right w:val="none" w:sz="0" w:space="0" w:color="auto"/>
          </w:divBdr>
        </w:div>
        <w:div w:id="167402088">
          <w:marLeft w:val="480"/>
          <w:marRight w:val="0"/>
          <w:marTop w:val="0"/>
          <w:marBottom w:val="0"/>
          <w:divBdr>
            <w:top w:val="none" w:sz="0" w:space="0" w:color="auto"/>
            <w:left w:val="none" w:sz="0" w:space="0" w:color="auto"/>
            <w:bottom w:val="none" w:sz="0" w:space="0" w:color="auto"/>
            <w:right w:val="none" w:sz="0" w:space="0" w:color="auto"/>
          </w:divBdr>
        </w:div>
        <w:div w:id="198468597">
          <w:marLeft w:val="480"/>
          <w:marRight w:val="0"/>
          <w:marTop w:val="0"/>
          <w:marBottom w:val="0"/>
          <w:divBdr>
            <w:top w:val="none" w:sz="0" w:space="0" w:color="auto"/>
            <w:left w:val="none" w:sz="0" w:space="0" w:color="auto"/>
            <w:bottom w:val="none" w:sz="0" w:space="0" w:color="auto"/>
            <w:right w:val="none" w:sz="0" w:space="0" w:color="auto"/>
          </w:divBdr>
        </w:div>
        <w:div w:id="233973136">
          <w:marLeft w:val="480"/>
          <w:marRight w:val="0"/>
          <w:marTop w:val="0"/>
          <w:marBottom w:val="0"/>
          <w:divBdr>
            <w:top w:val="none" w:sz="0" w:space="0" w:color="auto"/>
            <w:left w:val="none" w:sz="0" w:space="0" w:color="auto"/>
            <w:bottom w:val="none" w:sz="0" w:space="0" w:color="auto"/>
            <w:right w:val="none" w:sz="0" w:space="0" w:color="auto"/>
          </w:divBdr>
        </w:div>
        <w:div w:id="304437553">
          <w:marLeft w:val="480"/>
          <w:marRight w:val="0"/>
          <w:marTop w:val="0"/>
          <w:marBottom w:val="0"/>
          <w:divBdr>
            <w:top w:val="none" w:sz="0" w:space="0" w:color="auto"/>
            <w:left w:val="none" w:sz="0" w:space="0" w:color="auto"/>
            <w:bottom w:val="none" w:sz="0" w:space="0" w:color="auto"/>
            <w:right w:val="none" w:sz="0" w:space="0" w:color="auto"/>
          </w:divBdr>
        </w:div>
        <w:div w:id="387730194">
          <w:marLeft w:val="480"/>
          <w:marRight w:val="0"/>
          <w:marTop w:val="0"/>
          <w:marBottom w:val="0"/>
          <w:divBdr>
            <w:top w:val="none" w:sz="0" w:space="0" w:color="auto"/>
            <w:left w:val="none" w:sz="0" w:space="0" w:color="auto"/>
            <w:bottom w:val="none" w:sz="0" w:space="0" w:color="auto"/>
            <w:right w:val="none" w:sz="0" w:space="0" w:color="auto"/>
          </w:divBdr>
        </w:div>
        <w:div w:id="397679212">
          <w:marLeft w:val="480"/>
          <w:marRight w:val="0"/>
          <w:marTop w:val="0"/>
          <w:marBottom w:val="0"/>
          <w:divBdr>
            <w:top w:val="none" w:sz="0" w:space="0" w:color="auto"/>
            <w:left w:val="none" w:sz="0" w:space="0" w:color="auto"/>
            <w:bottom w:val="none" w:sz="0" w:space="0" w:color="auto"/>
            <w:right w:val="none" w:sz="0" w:space="0" w:color="auto"/>
          </w:divBdr>
        </w:div>
        <w:div w:id="437019030">
          <w:marLeft w:val="480"/>
          <w:marRight w:val="0"/>
          <w:marTop w:val="0"/>
          <w:marBottom w:val="0"/>
          <w:divBdr>
            <w:top w:val="none" w:sz="0" w:space="0" w:color="auto"/>
            <w:left w:val="none" w:sz="0" w:space="0" w:color="auto"/>
            <w:bottom w:val="none" w:sz="0" w:space="0" w:color="auto"/>
            <w:right w:val="none" w:sz="0" w:space="0" w:color="auto"/>
          </w:divBdr>
        </w:div>
        <w:div w:id="485897722">
          <w:marLeft w:val="480"/>
          <w:marRight w:val="0"/>
          <w:marTop w:val="0"/>
          <w:marBottom w:val="0"/>
          <w:divBdr>
            <w:top w:val="none" w:sz="0" w:space="0" w:color="auto"/>
            <w:left w:val="none" w:sz="0" w:space="0" w:color="auto"/>
            <w:bottom w:val="none" w:sz="0" w:space="0" w:color="auto"/>
            <w:right w:val="none" w:sz="0" w:space="0" w:color="auto"/>
          </w:divBdr>
        </w:div>
        <w:div w:id="590700578">
          <w:marLeft w:val="480"/>
          <w:marRight w:val="0"/>
          <w:marTop w:val="0"/>
          <w:marBottom w:val="0"/>
          <w:divBdr>
            <w:top w:val="none" w:sz="0" w:space="0" w:color="auto"/>
            <w:left w:val="none" w:sz="0" w:space="0" w:color="auto"/>
            <w:bottom w:val="none" w:sz="0" w:space="0" w:color="auto"/>
            <w:right w:val="none" w:sz="0" w:space="0" w:color="auto"/>
          </w:divBdr>
        </w:div>
        <w:div w:id="609631068">
          <w:marLeft w:val="480"/>
          <w:marRight w:val="0"/>
          <w:marTop w:val="0"/>
          <w:marBottom w:val="0"/>
          <w:divBdr>
            <w:top w:val="none" w:sz="0" w:space="0" w:color="auto"/>
            <w:left w:val="none" w:sz="0" w:space="0" w:color="auto"/>
            <w:bottom w:val="none" w:sz="0" w:space="0" w:color="auto"/>
            <w:right w:val="none" w:sz="0" w:space="0" w:color="auto"/>
          </w:divBdr>
        </w:div>
        <w:div w:id="661592328">
          <w:marLeft w:val="480"/>
          <w:marRight w:val="0"/>
          <w:marTop w:val="0"/>
          <w:marBottom w:val="0"/>
          <w:divBdr>
            <w:top w:val="none" w:sz="0" w:space="0" w:color="auto"/>
            <w:left w:val="none" w:sz="0" w:space="0" w:color="auto"/>
            <w:bottom w:val="none" w:sz="0" w:space="0" w:color="auto"/>
            <w:right w:val="none" w:sz="0" w:space="0" w:color="auto"/>
          </w:divBdr>
        </w:div>
        <w:div w:id="689062179">
          <w:marLeft w:val="480"/>
          <w:marRight w:val="0"/>
          <w:marTop w:val="0"/>
          <w:marBottom w:val="0"/>
          <w:divBdr>
            <w:top w:val="none" w:sz="0" w:space="0" w:color="auto"/>
            <w:left w:val="none" w:sz="0" w:space="0" w:color="auto"/>
            <w:bottom w:val="none" w:sz="0" w:space="0" w:color="auto"/>
            <w:right w:val="none" w:sz="0" w:space="0" w:color="auto"/>
          </w:divBdr>
        </w:div>
        <w:div w:id="722994150">
          <w:marLeft w:val="480"/>
          <w:marRight w:val="0"/>
          <w:marTop w:val="0"/>
          <w:marBottom w:val="0"/>
          <w:divBdr>
            <w:top w:val="none" w:sz="0" w:space="0" w:color="auto"/>
            <w:left w:val="none" w:sz="0" w:space="0" w:color="auto"/>
            <w:bottom w:val="none" w:sz="0" w:space="0" w:color="auto"/>
            <w:right w:val="none" w:sz="0" w:space="0" w:color="auto"/>
          </w:divBdr>
        </w:div>
        <w:div w:id="809900409">
          <w:marLeft w:val="480"/>
          <w:marRight w:val="0"/>
          <w:marTop w:val="0"/>
          <w:marBottom w:val="0"/>
          <w:divBdr>
            <w:top w:val="none" w:sz="0" w:space="0" w:color="auto"/>
            <w:left w:val="none" w:sz="0" w:space="0" w:color="auto"/>
            <w:bottom w:val="none" w:sz="0" w:space="0" w:color="auto"/>
            <w:right w:val="none" w:sz="0" w:space="0" w:color="auto"/>
          </w:divBdr>
        </w:div>
        <w:div w:id="880943230">
          <w:marLeft w:val="480"/>
          <w:marRight w:val="0"/>
          <w:marTop w:val="0"/>
          <w:marBottom w:val="0"/>
          <w:divBdr>
            <w:top w:val="none" w:sz="0" w:space="0" w:color="auto"/>
            <w:left w:val="none" w:sz="0" w:space="0" w:color="auto"/>
            <w:bottom w:val="none" w:sz="0" w:space="0" w:color="auto"/>
            <w:right w:val="none" w:sz="0" w:space="0" w:color="auto"/>
          </w:divBdr>
        </w:div>
        <w:div w:id="966738413">
          <w:marLeft w:val="480"/>
          <w:marRight w:val="0"/>
          <w:marTop w:val="0"/>
          <w:marBottom w:val="0"/>
          <w:divBdr>
            <w:top w:val="none" w:sz="0" w:space="0" w:color="auto"/>
            <w:left w:val="none" w:sz="0" w:space="0" w:color="auto"/>
            <w:bottom w:val="none" w:sz="0" w:space="0" w:color="auto"/>
            <w:right w:val="none" w:sz="0" w:space="0" w:color="auto"/>
          </w:divBdr>
        </w:div>
        <w:div w:id="1005354371">
          <w:marLeft w:val="480"/>
          <w:marRight w:val="0"/>
          <w:marTop w:val="0"/>
          <w:marBottom w:val="0"/>
          <w:divBdr>
            <w:top w:val="none" w:sz="0" w:space="0" w:color="auto"/>
            <w:left w:val="none" w:sz="0" w:space="0" w:color="auto"/>
            <w:bottom w:val="none" w:sz="0" w:space="0" w:color="auto"/>
            <w:right w:val="none" w:sz="0" w:space="0" w:color="auto"/>
          </w:divBdr>
        </w:div>
        <w:div w:id="1023021559">
          <w:marLeft w:val="480"/>
          <w:marRight w:val="0"/>
          <w:marTop w:val="0"/>
          <w:marBottom w:val="0"/>
          <w:divBdr>
            <w:top w:val="none" w:sz="0" w:space="0" w:color="auto"/>
            <w:left w:val="none" w:sz="0" w:space="0" w:color="auto"/>
            <w:bottom w:val="none" w:sz="0" w:space="0" w:color="auto"/>
            <w:right w:val="none" w:sz="0" w:space="0" w:color="auto"/>
          </w:divBdr>
        </w:div>
        <w:div w:id="1039432992">
          <w:marLeft w:val="480"/>
          <w:marRight w:val="0"/>
          <w:marTop w:val="0"/>
          <w:marBottom w:val="0"/>
          <w:divBdr>
            <w:top w:val="none" w:sz="0" w:space="0" w:color="auto"/>
            <w:left w:val="none" w:sz="0" w:space="0" w:color="auto"/>
            <w:bottom w:val="none" w:sz="0" w:space="0" w:color="auto"/>
            <w:right w:val="none" w:sz="0" w:space="0" w:color="auto"/>
          </w:divBdr>
        </w:div>
        <w:div w:id="1040933993">
          <w:marLeft w:val="480"/>
          <w:marRight w:val="0"/>
          <w:marTop w:val="0"/>
          <w:marBottom w:val="0"/>
          <w:divBdr>
            <w:top w:val="none" w:sz="0" w:space="0" w:color="auto"/>
            <w:left w:val="none" w:sz="0" w:space="0" w:color="auto"/>
            <w:bottom w:val="none" w:sz="0" w:space="0" w:color="auto"/>
            <w:right w:val="none" w:sz="0" w:space="0" w:color="auto"/>
          </w:divBdr>
        </w:div>
        <w:div w:id="1042704427">
          <w:marLeft w:val="480"/>
          <w:marRight w:val="0"/>
          <w:marTop w:val="0"/>
          <w:marBottom w:val="0"/>
          <w:divBdr>
            <w:top w:val="none" w:sz="0" w:space="0" w:color="auto"/>
            <w:left w:val="none" w:sz="0" w:space="0" w:color="auto"/>
            <w:bottom w:val="none" w:sz="0" w:space="0" w:color="auto"/>
            <w:right w:val="none" w:sz="0" w:space="0" w:color="auto"/>
          </w:divBdr>
        </w:div>
        <w:div w:id="1074207811">
          <w:marLeft w:val="480"/>
          <w:marRight w:val="0"/>
          <w:marTop w:val="0"/>
          <w:marBottom w:val="0"/>
          <w:divBdr>
            <w:top w:val="none" w:sz="0" w:space="0" w:color="auto"/>
            <w:left w:val="none" w:sz="0" w:space="0" w:color="auto"/>
            <w:bottom w:val="none" w:sz="0" w:space="0" w:color="auto"/>
            <w:right w:val="none" w:sz="0" w:space="0" w:color="auto"/>
          </w:divBdr>
        </w:div>
        <w:div w:id="1085878118">
          <w:marLeft w:val="480"/>
          <w:marRight w:val="0"/>
          <w:marTop w:val="0"/>
          <w:marBottom w:val="0"/>
          <w:divBdr>
            <w:top w:val="none" w:sz="0" w:space="0" w:color="auto"/>
            <w:left w:val="none" w:sz="0" w:space="0" w:color="auto"/>
            <w:bottom w:val="none" w:sz="0" w:space="0" w:color="auto"/>
            <w:right w:val="none" w:sz="0" w:space="0" w:color="auto"/>
          </w:divBdr>
        </w:div>
        <w:div w:id="1102602892">
          <w:marLeft w:val="480"/>
          <w:marRight w:val="0"/>
          <w:marTop w:val="0"/>
          <w:marBottom w:val="0"/>
          <w:divBdr>
            <w:top w:val="none" w:sz="0" w:space="0" w:color="auto"/>
            <w:left w:val="none" w:sz="0" w:space="0" w:color="auto"/>
            <w:bottom w:val="none" w:sz="0" w:space="0" w:color="auto"/>
            <w:right w:val="none" w:sz="0" w:space="0" w:color="auto"/>
          </w:divBdr>
        </w:div>
        <w:div w:id="1107118417">
          <w:marLeft w:val="480"/>
          <w:marRight w:val="0"/>
          <w:marTop w:val="0"/>
          <w:marBottom w:val="0"/>
          <w:divBdr>
            <w:top w:val="none" w:sz="0" w:space="0" w:color="auto"/>
            <w:left w:val="none" w:sz="0" w:space="0" w:color="auto"/>
            <w:bottom w:val="none" w:sz="0" w:space="0" w:color="auto"/>
            <w:right w:val="none" w:sz="0" w:space="0" w:color="auto"/>
          </w:divBdr>
        </w:div>
        <w:div w:id="1116633331">
          <w:marLeft w:val="480"/>
          <w:marRight w:val="0"/>
          <w:marTop w:val="0"/>
          <w:marBottom w:val="0"/>
          <w:divBdr>
            <w:top w:val="none" w:sz="0" w:space="0" w:color="auto"/>
            <w:left w:val="none" w:sz="0" w:space="0" w:color="auto"/>
            <w:bottom w:val="none" w:sz="0" w:space="0" w:color="auto"/>
            <w:right w:val="none" w:sz="0" w:space="0" w:color="auto"/>
          </w:divBdr>
        </w:div>
        <w:div w:id="1127317284">
          <w:marLeft w:val="480"/>
          <w:marRight w:val="0"/>
          <w:marTop w:val="0"/>
          <w:marBottom w:val="0"/>
          <w:divBdr>
            <w:top w:val="none" w:sz="0" w:space="0" w:color="auto"/>
            <w:left w:val="none" w:sz="0" w:space="0" w:color="auto"/>
            <w:bottom w:val="none" w:sz="0" w:space="0" w:color="auto"/>
            <w:right w:val="none" w:sz="0" w:space="0" w:color="auto"/>
          </w:divBdr>
        </w:div>
        <w:div w:id="1141652191">
          <w:marLeft w:val="480"/>
          <w:marRight w:val="0"/>
          <w:marTop w:val="0"/>
          <w:marBottom w:val="0"/>
          <w:divBdr>
            <w:top w:val="none" w:sz="0" w:space="0" w:color="auto"/>
            <w:left w:val="none" w:sz="0" w:space="0" w:color="auto"/>
            <w:bottom w:val="none" w:sz="0" w:space="0" w:color="auto"/>
            <w:right w:val="none" w:sz="0" w:space="0" w:color="auto"/>
          </w:divBdr>
        </w:div>
        <w:div w:id="1162696032">
          <w:marLeft w:val="480"/>
          <w:marRight w:val="0"/>
          <w:marTop w:val="0"/>
          <w:marBottom w:val="0"/>
          <w:divBdr>
            <w:top w:val="none" w:sz="0" w:space="0" w:color="auto"/>
            <w:left w:val="none" w:sz="0" w:space="0" w:color="auto"/>
            <w:bottom w:val="none" w:sz="0" w:space="0" w:color="auto"/>
            <w:right w:val="none" w:sz="0" w:space="0" w:color="auto"/>
          </w:divBdr>
        </w:div>
        <w:div w:id="1172060525">
          <w:marLeft w:val="480"/>
          <w:marRight w:val="0"/>
          <w:marTop w:val="0"/>
          <w:marBottom w:val="0"/>
          <w:divBdr>
            <w:top w:val="none" w:sz="0" w:space="0" w:color="auto"/>
            <w:left w:val="none" w:sz="0" w:space="0" w:color="auto"/>
            <w:bottom w:val="none" w:sz="0" w:space="0" w:color="auto"/>
            <w:right w:val="none" w:sz="0" w:space="0" w:color="auto"/>
          </w:divBdr>
        </w:div>
        <w:div w:id="1176264344">
          <w:marLeft w:val="480"/>
          <w:marRight w:val="0"/>
          <w:marTop w:val="0"/>
          <w:marBottom w:val="0"/>
          <w:divBdr>
            <w:top w:val="none" w:sz="0" w:space="0" w:color="auto"/>
            <w:left w:val="none" w:sz="0" w:space="0" w:color="auto"/>
            <w:bottom w:val="none" w:sz="0" w:space="0" w:color="auto"/>
            <w:right w:val="none" w:sz="0" w:space="0" w:color="auto"/>
          </w:divBdr>
        </w:div>
        <w:div w:id="1196776012">
          <w:marLeft w:val="480"/>
          <w:marRight w:val="0"/>
          <w:marTop w:val="0"/>
          <w:marBottom w:val="0"/>
          <w:divBdr>
            <w:top w:val="none" w:sz="0" w:space="0" w:color="auto"/>
            <w:left w:val="none" w:sz="0" w:space="0" w:color="auto"/>
            <w:bottom w:val="none" w:sz="0" w:space="0" w:color="auto"/>
            <w:right w:val="none" w:sz="0" w:space="0" w:color="auto"/>
          </w:divBdr>
        </w:div>
        <w:div w:id="1204444704">
          <w:marLeft w:val="480"/>
          <w:marRight w:val="0"/>
          <w:marTop w:val="0"/>
          <w:marBottom w:val="0"/>
          <w:divBdr>
            <w:top w:val="none" w:sz="0" w:space="0" w:color="auto"/>
            <w:left w:val="none" w:sz="0" w:space="0" w:color="auto"/>
            <w:bottom w:val="none" w:sz="0" w:space="0" w:color="auto"/>
            <w:right w:val="none" w:sz="0" w:space="0" w:color="auto"/>
          </w:divBdr>
        </w:div>
        <w:div w:id="1209075023">
          <w:marLeft w:val="480"/>
          <w:marRight w:val="0"/>
          <w:marTop w:val="0"/>
          <w:marBottom w:val="0"/>
          <w:divBdr>
            <w:top w:val="none" w:sz="0" w:space="0" w:color="auto"/>
            <w:left w:val="none" w:sz="0" w:space="0" w:color="auto"/>
            <w:bottom w:val="none" w:sz="0" w:space="0" w:color="auto"/>
            <w:right w:val="none" w:sz="0" w:space="0" w:color="auto"/>
          </w:divBdr>
        </w:div>
        <w:div w:id="1262181243">
          <w:marLeft w:val="480"/>
          <w:marRight w:val="0"/>
          <w:marTop w:val="0"/>
          <w:marBottom w:val="0"/>
          <w:divBdr>
            <w:top w:val="none" w:sz="0" w:space="0" w:color="auto"/>
            <w:left w:val="none" w:sz="0" w:space="0" w:color="auto"/>
            <w:bottom w:val="none" w:sz="0" w:space="0" w:color="auto"/>
            <w:right w:val="none" w:sz="0" w:space="0" w:color="auto"/>
          </w:divBdr>
        </w:div>
        <w:div w:id="1356467454">
          <w:marLeft w:val="480"/>
          <w:marRight w:val="0"/>
          <w:marTop w:val="0"/>
          <w:marBottom w:val="0"/>
          <w:divBdr>
            <w:top w:val="none" w:sz="0" w:space="0" w:color="auto"/>
            <w:left w:val="none" w:sz="0" w:space="0" w:color="auto"/>
            <w:bottom w:val="none" w:sz="0" w:space="0" w:color="auto"/>
            <w:right w:val="none" w:sz="0" w:space="0" w:color="auto"/>
          </w:divBdr>
        </w:div>
        <w:div w:id="1361856658">
          <w:marLeft w:val="480"/>
          <w:marRight w:val="0"/>
          <w:marTop w:val="0"/>
          <w:marBottom w:val="0"/>
          <w:divBdr>
            <w:top w:val="none" w:sz="0" w:space="0" w:color="auto"/>
            <w:left w:val="none" w:sz="0" w:space="0" w:color="auto"/>
            <w:bottom w:val="none" w:sz="0" w:space="0" w:color="auto"/>
            <w:right w:val="none" w:sz="0" w:space="0" w:color="auto"/>
          </w:divBdr>
        </w:div>
        <w:div w:id="1410343630">
          <w:marLeft w:val="480"/>
          <w:marRight w:val="0"/>
          <w:marTop w:val="0"/>
          <w:marBottom w:val="0"/>
          <w:divBdr>
            <w:top w:val="none" w:sz="0" w:space="0" w:color="auto"/>
            <w:left w:val="none" w:sz="0" w:space="0" w:color="auto"/>
            <w:bottom w:val="none" w:sz="0" w:space="0" w:color="auto"/>
            <w:right w:val="none" w:sz="0" w:space="0" w:color="auto"/>
          </w:divBdr>
        </w:div>
        <w:div w:id="1417626253">
          <w:marLeft w:val="480"/>
          <w:marRight w:val="0"/>
          <w:marTop w:val="0"/>
          <w:marBottom w:val="0"/>
          <w:divBdr>
            <w:top w:val="none" w:sz="0" w:space="0" w:color="auto"/>
            <w:left w:val="none" w:sz="0" w:space="0" w:color="auto"/>
            <w:bottom w:val="none" w:sz="0" w:space="0" w:color="auto"/>
            <w:right w:val="none" w:sz="0" w:space="0" w:color="auto"/>
          </w:divBdr>
        </w:div>
        <w:div w:id="1427310008">
          <w:marLeft w:val="480"/>
          <w:marRight w:val="0"/>
          <w:marTop w:val="0"/>
          <w:marBottom w:val="0"/>
          <w:divBdr>
            <w:top w:val="none" w:sz="0" w:space="0" w:color="auto"/>
            <w:left w:val="none" w:sz="0" w:space="0" w:color="auto"/>
            <w:bottom w:val="none" w:sz="0" w:space="0" w:color="auto"/>
            <w:right w:val="none" w:sz="0" w:space="0" w:color="auto"/>
          </w:divBdr>
        </w:div>
        <w:div w:id="1625500701">
          <w:marLeft w:val="480"/>
          <w:marRight w:val="0"/>
          <w:marTop w:val="0"/>
          <w:marBottom w:val="0"/>
          <w:divBdr>
            <w:top w:val="none" w:sz="0" w:space="0" w:color="auto"/>
            <w:left w:val="none" w:sz="0" w:space="0" w:color="auto"/>
            <w:bottom w:val="none" w:sz="0" w:space="0" w:color="auto"/>
            <w:right w:val="none" w:sz="0" w:space="0" w:color="auto"/>
          </w:divBdr>
        </w:div>
        <w:div w:id="1631399743">
          <w:marLeft w:val="480"/>
          <w:marRight w:val="0"/>
          <w:marTop w:val="0"/>
          <w:marBottom w:val="0"/>
          <w:divBdr>
            <w:top w:val="none" w:sz="0" w:space="0" w:color="auto"/>
            <w:left w:val="none" w:sz="0" w:space="0" w:color="auto"/>
            <w:bottom w:val="none" w:sz="0" w:space="0" w:color="auto"/>
            <w:right w:val="none" w:sz="0" w:space="0" w:color="auto"/>
          </w:divBdr>
        </w:div>
        <w:div w:id="1632859437">
          <w:marLeft w:val="480"/>
          <w:marRight w:val="0"/>
          <w:marTop w:val="0"/>
          <w:marBottom w:val="0"/>
          <w:divBdr>
            <w:top w:val="none" w:sz="0" w:space="0" w:color="auto"/>
            <w:left w:val="none" w:sz="0" w:space="0" w:color="auto"/>
            <w:bottom w:val="none" w:sz="0" w:space="0" w:color="auto"/>
            <w:right w:val="none" w:sz="0" w:space="0" w:color="auto"/>
          </w:divBdr>
        </w:div>
        <w:div w:id="1662850158">
          <w:marLeft w:val="480"/>
          <w:marRight w:val="0"/>
          <w:marTop w:val="0"/>
          <w:marBottom w:val="0"/>
          <w:divBdr>
            <w:top w:val="none" w:sz="0" w:space="0" w:color="auto"/>
            <w:left w:val="none" w:sz="0" w:space="0" w:color="auto"/>
            <w:bottom w:val="none" w:sz="0" w:space="0" w:color="auto"/>
            <w:right w:val="none" w:sz="0" w:space="0" w:color="auto"/>
          </w:divBdr>
        </w:div>
        <w:div w:id="1664428918">
          <w:marLeft w:val="480"/>
          <w:marRight w:val="0"/>
          <w:marTop w:val="0"/>
          <w:marBottom w:val="0"/>
          <w:divBdr>
            <w:top w:val="none" w:sz="0" w:space="0" w:color="auto"/>
            <w:left w:val="none" w:sz="0" w:space="0" w:color="auto"/>
            <w:bottom w:val="none" w:sz="0" w:space="0" w:color="auto"/>
            <w:right w:val="none" w:sz="0" w:space="0" w:color="auto"/>
          </w:divBdr>
        </w:div>
        <w:div w:id="1727794154">
          <w:marLeft w:val="480"/>
          <w:marRight w:val="0"/>
          <w:marTop w:val="0"/>
          <w:marBottom w:val="0"/>
          <w:divBdr>
            <w:top w:val="none" w:sz="0" w:space="0" w:color="auto"/>
            <w:left w:val="none" w:sz="0" w:space="0" w:color="auto"/>
            <w:bottom w:val="none" w:sz="0" w:space="0" w:color="auto"/>
            <w:right w:val="none" w:sz="0" w:space="0" w:color="auto"/>
          </w:divBdr>
        </w:div>
        <w:div w:id="1757559338">
          <w:marLeft w:val="480"/>
          <w:marRight w:val="0"/>
          <w:marTop w:val="0"/>
          <w:marBottom w:val="0"/>
          <w:divBdr>
            <w:top w:val="none" w:sz="0" w:space="0" w:color="auto"/>
            <w:left w:val="none" w:sz="0" w:space="0" w:color="auto"/>
            <w:bottom w:val="none" w:sz="0" w:space="0" w:color="auto"/>
            <w:right w:val="none" w:sz="0" w:space="0" w:color="auto"/>
          </w:divBdr>
        </w:div>
        <w:div w:id="1771466895">
          <w:marLeft w:val="480"/>
          <w:marRight w:val="0"/>
          <w:marTop w:val="0"/>
          <w:marBottom w:val="0"/>
          <w:divBdr>
            <w:top w:val="none" w:sz="0" w:space="0" w:color="auto"/>
            <w:left w:val="none" w:sz="0" w:space="0" w:color="auto"/>
            <w:bottom w:val="none" w:sz="0" w:space="0" w:color="auto"/>
            <w:right w:val="none" w:sz="0" w:space="0" w:color="auto"/>
          </w:divBdr>
        </w:div>
        <w:div w:id="1777292259">
          <w:marLeft w:val="480"/>
          <w:marRight w:val="0"/>
          <w:marTop w:val="0"/>
          <w:marBottom w:val="0"/>
          <w:divBdr>
            <w:top w:val="none" w:sz="0" w:space="0" w:color="auto"/>
            <w:left w:val="none" w:sz="0" w:space="0" w:color="auto"/>
            <w:bottom w:val="none" w:sz="0" w:space="0" w:color="auto"/>
            <w:right w:val="none" w:sz="0" w:space="0" w:color="auto"/>
          </w:divBdr>
        </w:div>
        <w:div w:id="1795322006">
          <w:marLeft w:val="480"/>
          <w:marRight w:val="0"/>
          <w:marTop w:val="0"/>
          <w:marBottom w:val="0"/>
          <w:divBdr>
            <w:top w:val="none" w:sz="0" w:space="0" w:color="auto"/>
            <w:left w:val="none" w:sz="0" w:space="0" w:color="auto"/>
            <w:bottom w:val="none" w:sz="0" w:space="0" w:color="auto"/>
            <w:right w:val="none" w:sz="0" w:space="0" w:color="auto"/>
          </w:divBdr>
        </w:div>
        <w:div w:id="1820612798">
          <w:marLeft w:val="480"/>
          <w:marRight w:val="0"/>
          <w:marTop w:val="0"/>
          <w:marBottom w:val="0"/>
          <w:divBdr>
            <w:top w:val="none" w:sz="0" w:space="0" w:color="auto"/>
            <w:left w:val="none" w:sz="0" w:space="0" w:color="auto"/>
            <w:bottom w:val="none" w:sz="0" w:space="0" w:color="auto"/>
            <w:right w:val="none" w:sz="0" w:space="0" w:color="auto"/>
          </w:divBdr>
        </w:div>
        <w:div w:id="1832674445">
          <w:marLeft w:val="480"/>
          <w:marRight w:val="0"/>
          <w:marTop w:val="0"/>
          <w:marBottom w:val="0"/>
          <w:divBdr>
            <w:top w:val="none" w:sz="0" w:space="0" w:color="auto"/>
            <w:left w:val="none" w:sz="0" w:space="0" w:color="auto"/>
            <w:bottom w:val="none" w:sz="0" w:space="0" w:color="auto"/>
            <w:right w:val="none" w:sz="0" w:space="0" w:color="auto"/>
          </w:divBdr>
        </w:div>
        <w:div w:id="1834755367">
          <w:marLeft w:val="480"/>
          <w:marRight w:val="0"/>
          <w:marTop w:val="0"/>
          <w:marBottom w:val="0"/>
          <w:divBdr>
            <w:top w:val="none" w:sz="0" w:space="0" w:color="auto"/>
            <w:left w:val="none" w:sz="0" w:space="0" w:color="auto"/>
            <w:bottom w:val="none" w:sz="0" w:space="0" w:color="auto"/>
            <w:right w:val="none" w:sz="0" w:space="0" w:color="auto"/>
          </w:divBdr>
        </w:div>
        <w:div w:id="1869829274">
          <w:marLeft w:val="480"/>
          <w:marRight w:val="0"/>
          <w:marTop w:val="0"/>
          <w:marBottom w:val="0"/>
          <w:divBdr>
            <w:top w:val="none" w:sz="0" w:space="0" w:color="auto"/>
            <w:left w:val="none" w:sz="0" w:space="0" w:color="auto"/>
            <w:bottom w:val="none" w:sz="0" w:space="0" w:color="auto"/>
            <w:right w:val="none" w:sz="0" w:space="0" w:color="auto"/>
          </w:divBdr>
        </w:div>
        <w:div w:id="1873037494">
          <w:marLeft w:val="480"/>
          <w:marRight w:val="0"/>
          <w:marTop w:val="0"/>
          <w:marBottom w:val="0"/>
          <w:divBdr>
            <w:top w:val="none" w:sz="0" w:space="0" w:color="auto"/>
            <w:left w:val="none" w:sz="0" w:space="0" w:color="auto"/>
            <w:bottom w:val="none" w:sz="0" w:space="0" w:color="auto"/>
            <w:right w:val="none" w:sz="0" w:space="0" w:color="auto"/>
          </w:divBdr>
        </w:div>
        <w:div w:id="1933852230">
          <w:marLeft w:val="480"/>
          <w:marRight w:val="0"/>
          <w:marTop w:val="0"/>
          <w:marBottom w:val="0"/>
          <w:divBdr>
            <w:top w:val="none" w:sz="0" w:space="0" w:color="auto"/>
            <w:left w:val="none" w:sz="0" w:space="0" w:color="auto"/>
            <w:bottom w:val="none" w:sz="0" w:space="0" w:color="auto"/>
            <w:right w:val="none" w:sz="0" w:space="0" w:color="auto"/>
          </w:divBdr>
        </w:div>
        <w:div w:id="1935287886">
          <w:marLeft w:val="480"/>
          <w:marRight w:val="0"/>
          <w:marTop w:val="0"/>
          <w:marBottom w:val="0"/>
          <w:divBdr>
            <w:top w:val="none" w:sz="0" w:space="0" w:color="auto"/>
            <w:left w:val="none" w:sz="0" w:space="0" w:color="auto"/>
            <w:bottom w:val="none" w:sz="0" w:space="0" w:color="auto"/>
            <w:right w:val="none" w:sz="0" w:space="0" w:color="auto"/>
          </w:divBdr>
        </w:div>
        <w:div w:id="1940600424">
          <w:marLeft w:val="480"/>
          <w:marRight w:val="0"/>
          <w:marTop w:val="0"/>
          <w:marBottom w:val="0"/>
          <w:divBdr>
            <w:top w:val="none" w:sz="0" w:space="0" w:color="auto"/>
            <w:left w:val="none" w:sz="0" w:space="0" w:color="auto"/>
            <w:bottom w:val="none" w:sz="0" w:space="0" w:color="auto"/>
            <w:right w:val="none" w:sz="0" w:space="0" w:color="auto"/>
          </w:divBdr>
        </w:div>
        <w:div w:id="1956327043">
          <w:marLeft w:val="480"/>
          <w:marRight w:val="0"/>
          <w:marTop w:val="0"/>
          <w:marBottom w:val="0"/>
          <w:divBdr>
            <w:top w:val="none" w:sz="0" w:space="0" w:color="auto"/>
            <w:left w:val="none" w:sz="0" w:space="0" w:color="auto"/>
            <w:bottom w:val="none" w:sz="0" w:space="0" w:color="auto"/>
            <w:right w:val="none" w:sz="0" w:space="0" w:color="auto"/>
          </w:divBdr>
        </w:div>
        <w:div w:id="2039112799">
          <w:marLeft w:val="480"/>
          <w:marRight w:val="0"/>
          <w:marTop w:val="0"/>
          <w:marBottom w:val="0"/>
          <w:divBdr>
            <w:top w:val="none" w:sz="0" w:space="0" w:color="auto"/>
            <w:left w:val="none" w:sz="0" w:space="0" w:color="auto"/>
            <w:bottom w:val="none" w:sz="0" w:space="0" w:color="auto"/>
            <w:right w:val="none" w:sz="0" w:space="0" w:color="auto"/>
          </w:divBdr>
        </w:div>
        <w:div w:id="2112119746">
          <w:marLeft w:val="480"/>
          <w:marRight w:val="0"/>
          <w:marTop w:val="0"/>
          <w:marBottom w:val="0"/>
          <w:divBdr>
            <w:top w:val="none" w:sz="0" w:space="0" w:color="auto"/>
            <w:left w:val="none" w:sz="0" w:space="0" w:color="auto"/>
            <w:bottom w:val="none" w:sz="0" w:space="0" w:color="auto"/>
            <w:right w:val="none" w:sz="0" w:space="0" w:color="auto"/>
          </w:divBdr>
        </w:div>
        <w:div w:id="2113162839">
          <w:marLeft w:val="480"/>
          <w:marRight w:val="0"/>
          <w:marTop w:val="0"/>
          <w:marBottom w:val="0"/>
          <w:divBdr>
            <w:top w:val="none" w:sz="0" w:space="0" w:color="auto"/>
            <w:left w:val="none" w:sz="0" w:space="0" w:color="auto"/>
            <w:bottom w:val="none" w:sz="0" w:space="0" w:color="auto"/>
            <w:right w:val="none" w:sz="0" w:space="0" w:color="auto"/>
          </w:divBdr>
        </w:div>
      </w:divsChild>
    </w:div>
    <w:div w:id="681854299">
      <w:bodyDiv w:val="1"/>
      <w:marLeft w:val="0"/>
      <w:marRight w:val="0"/>
      <w:marTop w:val="0"/>
      <w:marBottom w:val="0"/>
      <w:divBdr>
        <w:top w:val="none" w:sz="0" w:space="0" w:color="auto"/>
        <w:left w:val="none" w:sz="0" w:space="0" w:color="auto"/>
        <w:bottom w:val="none" w:sz="0" w:space="0" w:color="auto"/>
        <w:right w:val="none" w:sz="0" w:space="0" w:color="auto"/>
      </w:divBdr>
    </w:div>
    <w:div w:id="683476106">
      <w:bodyDiv w:val="1"/>
      <w:marLeft w:val="0"/>
      <w:marRight w:val="0"/>
      <w:marTop w:val="0"/>
      <w:marBottom w:val="0"/>
      <w:divBdr>
        <w:top w:val="none" w:sz="0" w:space="0" w:color="auto"/>
        <w:left w:val="none" w:sz="0" w:space="0" w:color="auto"/>
        <w:bottom w:val="none" w:sz="0" w:space="0" w:color="auto"/>
        <w:right w:val="none" w:sz="0" w:space="0" w:color="auto"/>
      </w:divBdr>
    </w:div>
    <w:div w:id="683557461">
      <w:bodyDiv w:val="1"/>
      <w:marLeft w:val="0"/>
      <w:marRight w:val="0"/>
      <w:marTop w:val="0"/>
      <w:marBottom w:val="0"/>
      <w:divBdr>
        <w:top w:val="none" w:sz="0" w:space="0" w:color="auto"/>
        <w:left w:val="none" w:sz="0" w:space="0" w:color="auto"/>
        <w:bottom w:val="none" w:sz="0" w:space="0" w:color="auto"/>
        <w:right w:val="none" w:sz="0" w:space="0" w:color="auto"/>
      </w:divBdr>
    </w:div>
    <w:div w:id="684401338">
      <w:bodyDiv w:val="1"/>
      <w:marLeft w:val="0"/>
      <w:marRight w:val="0"/>
      <w:marTop w:val="0"/>
      <w:marBottom w:val="0"/>
      <w:divBdr>
        <w:top w:val="none" w:sz="0" w:space="0" w:color="auto"/>
        <w:left w:val="none" w:sz="0" w:space="0" w:color="auto"/>
        <w:bottom w:val="none" w:sz="0" w:space="0" w:color="auto"/>
        <w:right w:val="none" w:sz="0" w:space="0" w:color="auto"/>
      </w:divBdr>
    </w:div>
    <w:div w:id="684794216">
      <w:bodyDiv w:val="1"/>
      <w:marLeft w:val="0"/>
      <w:marRight w:val="0"/>
      <w:marTop w:val="0"/>
      <w:marBottom w:val="0"/>
      <w:divBdr>
        <w:top w:val="none" w:sz="0" w:space="0" w:color="auto"/>
        <w:left w:val="none" w:sz="0" w:space="0" w:color="auto"/>
        <w:bottom w:val="none" w:sz="0" w:space="0" w:color="auto"/>
        <w:right w:val="none" w:sz="0" w:space="0" w:color="auto"/>
      </w:divBdr>
    </w:div>
    <w:div w:id="688022446">
      <w:bodyDiv w:val="1"/>
      <w:marLeft w:val="0"/>
      <w:marRight w:val="0"/>
      <w:marTop w:val="0"/>
      <w:marBottom w:val="0"/>
      <w:divBdr>
        <w:top w:val="none" w:sz="0" w:space="0" w:color="auto"/>
        <w:left w:val="none" w:sz="0" w:space="0" w:color="auto"/>
        <w:bottom w:val="none" w:sz="0" w:space="0" w:color="auto"/>
        <w:right w:val="none" w:sz="0" w:space="0" w:color="auto"/>
      </w:divBdr>
    </w:div>
    <w:div w:id="689379343">
      <w:bodyDiv w:val="1"/>
      <w:marLeft w:val="0"/>
      <w:marRight w:val="0"/>
      <w:marTop w:val="0"/>
      <w:marBottom w:val="0"/>
      <w:divBdr>
        <w:top w:val="none" w:sz="0" w:space="0" w:color="auto"/>
        <w:left w:val="none" w:sz="0" w:space="0" w:color="auto"/>
        <w:bottom w:val="none" w:sz="0" w:space="0" w:color="auto"/>
        <w:right w:val="none" w:sz="0" w:space="0" w:color="auto"/>
      </w:divBdr>
    </w:div>
    <w:div w:id="690953033">
      <w:bodyDiv w:val="1"/>
      <w:marLeft w:val="0"/>
      <w:marRight w:val="0"/>
      <w:marTop w:val="0"/>
      <w:marBottom w:val="0"/>
      <w:divBdr>
        <w:top w:val="none" w:sz="0" w:space="0" w:color="auto"/>
        <w:left w:val="none" w:sz="0" w:space="0" w:color="auto"/>
        <w:bottom w:val="none" w:sz="0" w:space="0" w:color="auto"/>
        <w:right w:val="none" w:sz="0" w:space="0" w:color="auto"/>
      </w:divBdr>
    </w:div>
    <w:div w:id="692148248">
      <w:bodyDiv w:val="1"/>
      <w:marLeft w:val="0"/>
      <w:marRight w:val="0"/>
      <w:marTop w:val="0"/>
      <w:marBottom w:val="0"/>
      <w:divBdr>
        <w:top w:val="none" w:sz="0" w:space="0" w:color="auto"/>
        <w:left w:val="none" w:sz="0" w:space="0" w:color="auto"/>
        <w:bottom w:val="none" w:sz="0" w:space="0" w:color="auto"/>
        <w:right w:val="none" w:sz="0" w:space="0" w:color="auto"/>
      </w:divBdr>
    </w:div>
    <w:div w:id="692268654">
      <w:bodyDiv w:val="1"/>
      <w:marLeft w:val="0"/>
      <w:marRight w:val="0"/>
      <w:marTop w:val="0"/>
      <w:marBottom w:val="0"/>
      <w:divBdr>
        <w:top w:val="none" w:sz="0" w:space="0" w:color="auto"/>
        <w:left w:val="none" w:sz="0" w:space="0" w:color="auto"/>
        <w:bottom w:val="none" w:sz="0" w:space="0" w:color="auto"/>
        <w:right w:val="none" w:sz="0" w:space="0" w:color="auto"/>
      </w:divBdr>
    </w:div>
    <w:div w:id="695153137">
      <w:bodyDiv w:val="1"/>
      <w:marLeft w:val="0"/>
      <w:marRight w:val="0"/>
      <w:marTop w:val="0"/>
      <w:marBottom w:val="0"/>
      <w:divBdr>
        <w:top w:val="none" w:sz="0" w:space="0" w:color="auto"/>
        <w:left w:val="none" w:sz="0" w:space="0" w:color="auto"/>
        <w:bottom w:val="none" w:sz="0" w:space="0" w:color="auto"/>
        <w:right w:val="none" w:sz="0" w:space="0" w:color="auto"/>
      </w:divBdr>
    </w:div>
    <w:div w:id="695543253">
      <w:bodyDiv w:val="1"/>
      <w:marLeft w:val="0"/>
      <w:marRight w:val="0"/>
      <w:marTop w:val="0"/>
      <w:marBottom w:val="0"/>
      <w:divBdr>
        <w:top w:val="none" w:sz="0" w:space="0" w:color="auto"/>
        <w:left w:val="none" w:sz="0" w:space="0" w:color="auto"/>
        <w:bottom w:val="none" w:sz="0" w:space="0" w:color="auto"/>
        <w:right w:val="none" w:sz="0" w:space="0" w:color="auto"/>
      </w:divBdr>
    </w:div>
    <w:div w:id="695812402">
      <w:bodyDiv w:val="1"/>
      <w:marLeft w:val="0"/>
      <w:marRight w:val="0"/>
      <w:marTop w:val="0"/>
      <w:marBottom w:val="0"/>
      <w:divBdr>
        <w:top w:val="none" w:sz="0" w:space="0" w:color="auto"/>
        <w:left w:val="none" w:sz="0" w:space="0" w:color="auto"/>
        <w:bottom w:val="none" w:sz="0" w:space="0" w:color="auto"/>
        <w:right w:val="none" w:sz="0" w:space="0" w:color="auto"/>
      </w:divBdr>
    </w:div>
    <w:div w:id="696320845">
      <w:bodyDiv w:val="1"/>
      <w:marLeft w:val="0"/>
      <w:marRight w:val="0"/>
      <w:marTop w:val="0"/>
      <w:marBottom w:val="0"/>
      <w:divBdr>
        <w:top w:val="none" w:sz="0" w:space="0" w:color="auto"/>
        <w:left w:val="none" w:sz="0" w:space="0" w:color="auto"/>
        <w:bottom w:val="none" w:sz="0" w:space="0" w:color="auto"/>
        <w:right w:val="none" w:sz="0" w:space="0" w:color="auto"/>
      </w:divBdr>
    </w:div>
    <w:div w:id="697003367">
      <w:bodyDiv w:val="1"/>
      <w:marLeft w:val="0"/>
      <w:marRight w:val="0"/>
      <w:marTop w:val="0"/>
      <w:marBottom w:val="0"/>
      <w:divBdr>
        <w:top w:val="none" w:sz="0" w:space="0" w:color="auto"/>
        <w:left w:val="none" w:sz="0" w:space="0" w:color="auto"/>
        <w:bottom w:val="none" w:sz="0" w:space="0" w:color="auto"/>
        <w:right w:val="none" w:sz="0" w:space="0" w:color="auto"/>
      </w:divBdr>
    </w:div>
    <w:div w:id="698048076">
      <w:bodyDiv w:val="1"/>
      <w:marLeft w:val="0"/>
      <w:marRight w:val="0"/>
      <w:marTop w:val="0"/>
      <w:marBottom w:val="0"/>
      <w:divBdr>
        <w:top w:val="none" w:sz="0" w:space="0" w:color="auto"/>
        <w:left w:val="none" w:sz="0" w:space="0" w:color="auto"/>
        <w:bottom w:val="none" w:sz="0" w:space="0" w:color="auto"/>
        <w:right w:val="none" w:sz="0" w:space="0" w:color="auto"/>
      </w:divBdr>
    </w:div>
    <w:div w:id="699476518">
      <w:bodyDiv w:val="1"/>
      <w:marLeft w:val="0"/>
      <w:marRight w:val="0"/>
      <w:marTop w:val="0"/>
      <w:marBottom w:val="0"/>
      <w:divBdr>
        <w:top w:val="none" w:sz="0" w:space="0" w:color="auto"/>
        <w:left w:val="none" w:sz="0" w:space="0" w:color="auto"/>
        <w:bottom w:val="none" w:sz="0" w:space="0" w:color="auto"/>
        <w:right w:val="none" w:sz="0" w:space="0" w:color="auto"/>
      </w:divBdr>
    </w:div>
    <w:div w:id="699548172">
      <w:bodyDiv w:val="1"/>
      <w:marLeft w:val="0"/>
      <w:marRight w:val="0"/>
      <w:marTop w:val="0"/>
      <w:marBottom w:val="0"/>
      <w:divBdr>
        <w:top w:val="none" w:sz="0" w:space="0" w:color="auto"/>
        <w:left w:val="none" w:sz="0" w:space="0" w:color="auto"/>
        <w:bottom w:val="none" w:sz="0" w:space="0" w:color="auto"/>
        <w:right w:val="none" w:sz="0" w:space="0" w:color="auto"/>
      </w:divBdr>
    </w:div>
    <w:div w:id="703136601">
      <w:bodyDiv w:val="1"/>
      <w:marLeft w:val="0"/>
      <w:marRight w:val="0"/>
      <w:marTop w:val="0"/>
      <w:marBottom w:val="0"/>
      <w:divBdr>
        <w:top w:val="none" w:sz="0" w:space="0" w:color="auto"/>
        <w:left w:val="none" w:sz="0" w:space="0" w:color="auto"/>
        <w:bottom w:val="none" w:sz="0" w:space="0" w:color="auto"/>
        <w:right w:val="none" w:sz="0" w:space="0" w:color="auto"/>
      </w:divBdr>
    </w:div>
    <w:div w:id="703212315">
      <w:bodyDiv w:val="1"/>
      <w:marLeft w:val="0"/>
      <w:marRight w:val="0"/>
      <w:marTop w:val="0"/>
      <w:marBottom w:val="0"/>
      <w:divBdr>
        <w:top w:val="none" w:sz="0" w:space="0" w:color="auto"/>
        <w:left w:val="none" w:sz="0" w:space="0" w:color="auto"/>
        <w:bottom w:val="none" w:sz="0" w:space="0" w:color="auto"/>
        <w:right w:val="none" w:sz="0" w:space="0" w:color="auto"/>
      </w:divBdr>
    </w:div>
    <w:div w:id="703407046">
      <w:bodyDiv w:val="1"/>
      <w:marLeft w:val="0"/>
      <w:marRight w:val="0"/>
      <w:marTop w:val="0"/>
      <w:marBottom w:val="0"/>
      <w:divBdr>
        <w:top w:val="none" w:sz="0" w:space="0" w:color="auto"/>
        <w:left w:val="none" w:sz="0" w:space="0" w:color="auto"/>
        <w:bottom w:val="none" w:sz="0" w:space="0" w:color="auto"/>
        <w:right w:val="none" w:sz="0" w:space="0" w:color="auto"/>
      </w:divBdr>
    </w:div>
    <w:div w:id="704527207">
      <w:bodyDiv w:val="1"/>
      <w:marLeft w:val="0"/>
      <w:marRight w:val="0"/>
      <w:marTop w:val="0"/>
      <w:marBottom w:val="0"/>
      <w:divBdr>
        <w:top w:val="none" w:sz="0" w:space="0" w:color="auto"/>
        <w:left w:val="none" w:sz="0" w:space="0" w:color="auto"/>
        <w:bottom w:val="none" w:sz="0" w:space="0" w:color="auto"/>
        <w:right w:val="none" w:sz="0" w:space="0" w:color="auto"/>
      </w:divBdr>
    </w:div>
    <w:div w:id="704867301">
      <w:bodyDiv w:val="1"/>
      <w:marLeft w:val="0"/>
      <w:marRight w:val="0"/>
      <w:marTop w:val="0"/>
      <w:marBottom w:val="0"/>
      <w:divBdr>
        <w:top w:val="none" w:sz="0" w:space="0" w:color="auto"/>
        <w:left w:val="none" w:sz="0" w:space="0" w:color="auto"/>
        <w:bottom w:val="none" w:sz="0" w:space="0" w:color="auto"/>
        <w:right w:val="none" w:sz="0" w:space="0" w:color="auto"/>
      </w:divBdr>
    </w:div>
    <w:div w:id="705521197">
      <w:bodyDiv w:val="1"/>
      <w:marLeft w:val="0"/>
      <w:marRight w:val="0"/>
      <w:marTop w:val="0"/>
      <w:marBottom w:val="0"/>
      <w:divBdr>
        <w:top w:val="none" w:sz="0" w:space="0" w:color="auto"/>
        <w:left w:val="none" w:sz="0" w:space="0" w:color="auto"/>
        <w:bottom w:val="none" w:sz="0" w:space="0" w:color="auto"/>
        <w:right w:val="none" w:sz="0" w:space="0" w:color="auto"/>
      </w:divBdr>
    </w:div>
    <w:div w:id="705525399">
      <w:bodyDiv w:val="1"/>
      <w:marLeft w:val="0"/>
      <w:marRight w:val="0"/>
      <w:marTop w:val="0"/>
      <w:marBottom w:val="0"/>
      <w:divBdr>
        <w:top w:val="none" w:sz="0" w:space="0" w:color="auto"/>
        <w:left w:val="none" w:sz="0" w:space="0" w:color="auto"/>
        <w:bottom w:val="none" w:sz="0" w:space="0" w:color="auto"/>
        <w:right w:val="none" w:sz="0" w:space="0" w:color="auto"/>
      </w:divBdr>
    </w:div>
    <w:div w:id="705910537">
      <w:bodyDiv w:val="1"/>
      <w:marLeft w:val="0"/>
      <w:marRight w:val="0"/>
      <w:marTop w:val="0"/>
      <w:marBottom w:val="0"/>
      <w:divBdr>
        <w:top w:val="none" w:sz="0" w:space="0" w:color="auto"/>
        <w:left w:val="none" w:sz="0" w:space="0" w:color="auto"/>
        <w:bottom w:val="none" w:sz="0" w:space="0" w:color="auto"/>
        <w:right w:val="none" w:sz="0" w:space="0" w:color="auto"/>
      </w:divBdr>
    </w:div>
    <w:div w:id="707068745">
      <w:bodyDiv w:val="1"/>
      <w:marLeft w:val="0"/>
      <w:marRight w:val="0"/>
      <w:marTop w:val="0"/>
      <w:marBottom w:val="0"/>
      <w:divBdr>
        <w:top w:val="none" w:sz="0" w:space="0" w:color="auto"/>
        <w:left w:val="none" w:sz="0" w:space="0" w:color="auto"/>
        <w:bottom w:val="none" w:sz="0" w:space="0" w:color="auto"/>
        <w:right w:val="none" w:sz="0" w:space="0" w:color="auto"/>
      </w:divBdr>
    </w:div>
    <w:div w:id="708652774">
      <w:bodyDiv w:val="1"/>
      <w:marLeft w:val="0"/>
      <w:marRight w:val="0"/>
      <w:marTop w:val="0"/>
      <w:marBottom w:val="0"/>
      <w:divBdr>
        <w:top w:val="none" w:sz="0" w:space="0" w:color="auto"/>
        <w:left w:val="none" w:sz="0" w:space="0" w:color="auto"/>
        <w:bottom w:val="none" w:sz="0" w:space="0" w:color="auto"/>
        <w:right w:val="none" w:sz="0" w:space="0" w:color="auto"/>
      </w:divBdr>
    </w:div>
    <w:div w:id="709692583">
      <w:bodyDiv w:val="1"/>
      <w:marLeft w:val="0"/>
      <w:marRight w:val="0"/>
      <w:marTop w:val="0"/>
      <w:marBottom w:val="0"/>
      <w:divBdr>
        <w:top w:val="none" w:sz="0" w:space="0" w:color="auto"/>
        <w:left w:val="none" w:sz="0" w:space="0" w:color="auto"/>
        <w:bottom w:val="none" w:sz="0" w:space="0" w:color="auto"/>
        <w:right w:val="none" w:sz="0" w:space="0" w:color="auto"/>
      </w:divBdr>
    </w:div>
    <w:div w:id="710573587">
      <w:bodyDiv w:val="1"/>
      <w:marLeft w:val="0"/>
      <w:marRight w:val="0"/>
      <w:marTop w:val="0"/>
      <w:marBottom w:val="0"/>
      <w:divBdr>
        <w:top w:val="none" w:sz="0" w:space="0" w:color="auto"/>
        <w:left w:val="none" w:sz="0" w:space="0" w:color="auto"/>
        <w:bottom w:val="none" w:sz="0" w:space="0" w:color="auto"/>
        <w:right w:val="none" w:sz="0" w:space="0" w:color="auto"/>
      </w:divBdr>
    </w:div>
    <w:div w:id="711927169">
      <w:bodyDiv w:val="1"/>
      <w:marLeft w:val="0"/>
      <w:marRight w:val="0"/>
      <w:marTop w:val="0"/>
      <w:marBottom w:val="0"/>
      <w:divBdr>
        <w:top w:val="none" w:sz="0" w:space="0" w:color="auto"/>
        <w:left w:val="none" w:sz="0" w:space="0" w:color="auto"/>
        <w:bottom w:val="none" w:sz="0" w:space="0" w:color="auto"/>
        <w:right w:val="none" w:sz="0" w:space="0" w:color="auto"/>
      </w:divBdr>
    </w:div>
    <w:div w:id="714767958">
      <w:bodyDiv w:val="1"/>
      <w:marLeft w:val="0"/>
      <w:marRight w:val="0"/>
      <w:marTop w:val="0"/>
      <w:marBottom w:val="0"/>
      <w:divBdr>
        <w:top w:val="none" w:sz="0" w:space="0" w:color="auto"/>
        <w:left w:val="none" w:sz="0" w:space="0" w:color="auto"/>
        <w:bottom w:val="none" w:sz="0" w:space="0" w:color="auto"/>
        <w:right w:val="none" w:sz="0" w:space="0" w:color="auto"/>
      </w:divBdr>
    </w:div>
    <w:div w:id="716393221">
      <w:bodyDiv w:val="1"/>
      <w:marLeft w:val="0"/>
      <w:marRight w:val="0"/>
      <w:marTop w:val="0"/>
      <w:marBottom w:val="0"/>
      <w:divBdr>
        <w:top w:val="none" w:sz="0" w:space="0" w:color="auto"/>
        <w:left w:val="none" w:sz="0" w:space="0" w:color="auto"/>
        <w:bottom w:val="none" w:sz="0" w:space="0" w:color="auto"/>
        <w:right w:val="none" w:sz="0" w:space="0" w:color="auto"/>
      </w:divBdr>
    </w:div>
    <w:div w:id="716469597">
      <w:bodyDiv w:val="1"/>
      <w:marLeft w:val="0"/>
      <w:marRight w:val="0"/>
      <w:marTop w:val="0"/>
      <w:marBottom w:val="0"/>
      <w:divBdr>
        <w:top w:val="none" w:sz="0" w:space="0" w:color="auto"/>
        <w:left w:val="none" w:sz="0" w:space="0" w:color="auto"/>
        <w:bottom w:val="none" w:sz="0" w:space="0" w:color="auto"/>
        <w:right w:val="none" w:sz="0" w:space="0" w:color="auto"/>
      </w:divBdr>
    </w:div>
    <w:div w:id="720128137">
      <w:bodyDiv w:val="1"/>
      <w:marLeft w:val="0"/>
      <w:marRight w:val="0"/>
      <w:marTop w:val="0"/>
      <w:marBottom w:val="0"/>
      <w:divBdr>
        <w:top w:val="none" w:sz="0" w:space="0" w:color="auto"/>
        <w:left w:val="none" w:sz="0" w:space="0" w:color="auto"/>
        <w:bottom w:val="none" w:sz="0" w:space="0" w:color="auto"/>
        <w:right w:val="none" w:sz="0" w:space="0" w:color="auto"/>
      </w:divBdr>
    </w:div>
    <w:div w:id="720321426">
      <w:bodyDiv w:val="1"/>
      <w:marLeft w:val="0"/>
      <w:marRight w:val="0"/>
      <w:marTop w:val="0"/>
      <w:marBottom w:val="0"/>
      <w:divBdr>
        <w:top w:val="none" w:sz="0" w:space="0" w:color="auto"/>
        <w:left w:val="none" w:sz="0" w:space="0" w:color="auto"/>
        <w:bottom w:val="none" w:sz="0" w:space="0" w:color="auto"/>
        <w:right w:val="none" w:sz="0" w:space="0" w:color="auto"/>
      </w:divBdr>
    </w:div>
    <w:div w:id="720716744">
      <w:bodyDiv w:val="1"/>
      <w:marLeft w:val="0"/>
      <w:marRight w:val="0"/>
      <w:marTop w:val="0"/>
      <w:marBottom w:val="0"/>
      <w:divBdr>
        <w:top w:val="none" w:sz="0" w:space="0" w:color="auto"/>
        <w:left w:val="none" w:sz="0" w:space="0" w:color="auto"/>
        <w:bottom w:val="none" w:sz="0" w:space="0" w:color="auto"/>
        <w:right w:val="none" w:sz="0" w:space="0" w:color="auto"/>
      </w:divBdr>
      <w:divsChild>
        <w:div w:id="13002353">
          <w:marLeft w:val="480"/>
          <w:marRight w:val="0"/>
          <w:marTop w:val="0"/>
          <w:marBottom w:val="0"/>
          <w:divBdr>
            <w:top w:val="none" w:sz="0" w:space="0" w:color="auto"/>
            <w:left w:val="none" w:sz="0" w:space="0" w:color="auto"/>
            <w:bottom w:val="none" w:sz="0" w:space="0" w:color="auto"/>
            <w:right w:val="none" w:sz="0" w:space="0" w:color="auto"/>
          </w:divBdr>
        </w:div>
        <w:div w:id="86509092">
          <w:marLeft w:val="480"/>
          <w:marRight w:val="0"/>
          <w:marTop w:val="0"/>
          <w:marBottom w:val="0"/>
          <w:divBdr>
            <w:top w:val="none" w:sz="0" w:space="0" w:color="auto"/>
            <w:left w:val="none" w:sz="0" w:space="0" w:color="auto"/>
            <w:bottom w:val="none" w:sz="0" w:space="0" w:color="auto"/>
            <w:right w:val="none" w:sz="0" w:space="0" w:color="auto"/>
          </w:divBdr>
        </w:div>
        <w:div w:id="101653396">
          <w:marLeft w:val="480"/>
          <w:marRight w:val="0"/>
          <w:marTop w:val="0"/>
          <w:marBottom w:val="0"/>
          <w:divBdr>
            <w:top w:val="none" w:sz="0" w:space="0" w:color="auto"/>
            <w:left w:val="none" w:sz="0" w:space="0" w:color="auto"/>
            <w:bottom w:val="none" w:sz="0" w:space="0" w:color="auto"/>
            <w:right w:val="none" w:sz="0" w:space="0" w:color="auto"/>
          </w:divBdr>
        </w:div>
        <w:div w:id="129518598">
          <w:marLeft w:val="480"/>
          <w:marRight w:val="0"/>
          <w:marTop w:val="0"/>
          <w:marBottom w:val="0"/>
          <w:divBdr>
            <w:top w:val="none" w:sz="0" w:space="0" w:color="auto"/>
            <w:left w:val="none" w:sz="0" w:space="0" w:color="auto"/>
            <w:bottom w:val="none" w:sz="0" w:space="0" w:color="auto"/>
            <w:right w:val="none" w:sz="0" w:space="0" w:color="auto"/>
          </w:divBdr>
        </w:div>
        <w:div w:id="156776254">
          <w:marLeft w:val="480"/>
          <w:marRight w:val="0"/>
          <w:marTop w:val="0"/>
          <w:marBottom w:val="0"/>
          <w:divBdr>
            <w:top w:val="none" w:sz="0" w:space="0" w:color="auto"/>
            <w:left w:val="none" w:sz="0" w:space="0" w:color="auto"/>
            <w:bottom w:val="none" w:sz="0" w:space="0" w:color="auto"/>
            <w:right w:val="none" w:sz="0" w:space="0" w:color="auto"/>
          </w:divBdr>
        </w:div>
        <w:div w:id="219901226">
          <w:marLeft w:val="480"/>
          <w:marRight w:val="0"/>
          <w:marTop w:val="0"/>
          <w:marBottom w:val="0"/>
          <w:divBdr>
            <w:top w:val="none" w:sz="0" w:space="0" w:color="auto"/>
            <w:left w:val="none" w:sz="0" w:space="0" w:color="auto"/>
            <w:bottom w:val="none" w:sz="0" w:space="0" w:color="auto"/>
            <w:right w:val="none" w:sz="0" w:space="0" w:color="auto"/>
          </w:divBdr>
        </w:div>
        <w:div w:id="227695111">
          <w:marLeft w:val="480"/>
          <w:marRight w:val="0"/>
          <w:marTop w:val="0"/>
          <w:marBottom w:val="0"/>
          <w:divBdr>
            <w:top w:val="none" w:sz="0" w:space="0" w:color="auto"/>
            <w:left w:val="none" w:sz="0" w:space="0" w:color="auto"/>
            <w:bottom w:val="none" w:sz="0" w:space="0" w:color="auto"/>
            <w:right w:val="none" w:sz="0" w:space="0" w:color="auto"/>
          </w:divBdr>
        </w:div>
        <w:div w:id="273678610">
          <w:marLeft w:val="480"/>
          <w:marRight w:val="0"/>
          <w:marTop w:val="0"/>
          <w:marBottom w:val="0"/>
          <w:divBdr>
            <w:top w:val="none" w:sz="0" w:space="0" w:color="auto"/>
            <w:left w:val="none" w:sz="0" w:space="0" w:color="auto"/>
            <w:bottom w:val="none" w:sz="0" w:space="0" w:color="auto"/>
            <w:right w:val="none" w:sz="0" w:space="0" w:color="auto"/>
          </w:divBdr>
        </w:div>
        <w:div w:id="409818458">
          <w:marLeft w:val="480"/>
          <w:marRight w:val="0"/>
          <w:marTop w:val="0"/>
          <w:marBottom w:val="0"/>
          <w:divBdr>
            <w:top w:val="none" w:sz="0" w:space="0" w:color="auto"/>
            <w:left w:val="none" w:sz="0" w:space="0" w:color="auto"/>
            <w:bottom w:val="none" w:sz="0" w:space="0" w:color="auto"/>
            <w:right w:val="none" w:sz="0" w:space="0" w:color="auto"/>
          </w:divBdr>
        </w:div>
        <w:div w:id="411125603">
          <w:marLeft w:val="480"/>
          <w:marRight w:val="0"/>
          <w:marTop w:val="0"/>
          <w:marBottom w:val="0"/>
          <w:divBdr>
            <w:top w:val="none" w:sz="0" w:space="0" w:color="auto"/>
            <w:left w:val="none" w:sz="0" w:space="0" w:color="auto"/>
            <w:bottom w:val="none" w:sz="0" w:space="0" w:color="auto"/>
            <w:right w:val="none" w:sz="0" w:space="0" w:color="auto"/>
          </w:divBdr>
        </w:div>
        <w:div w:id="435977662">
          <w:marLeft w:val="480"/>
          <w:marRight w:val="0"/>
          <w:marTop w:val="0"/>
          <w:marBottom w:val="0"/>
          <w:divBdr>
            <w:top w:val="none" w:sz="0" w:space="0" w:color="auto"/>
            <w:left w:val="none" w:sz="0" w:space="0" w:color="auto"/>
            <w:bottom w:val="none" w:sz="0" w:space="0" w:color="auto"/>
            <w:right w:val="none" w:sz="0" w:space="0" w:color="auto"/>
          </w:divBdr>
        </w:div>
        <w:div w:id="445346902">
          <w:marLeft w:val="480"/>
          <w:marRight w:val="0"/>
          <w:marTop w:val="0"/>
          <w:marBottom w:val="0"/>
          <w:divBdr>
            <w:top w:val="none" w:sz="0" w:space="0" w:color="auto"/>
            <w:left w:val="none" w:sz="0" w:space="0" w:color="auto"/>
            <w:bottom w:val="none" w:sz="0" w:space="0" w:color="auto"/>
            <w:right w:val="none" w:sz="0" w:space="0" w:color="auto"/>
          </w:divBdr>
        </w:div>
        <w:div w:id="458883794">
          <w:marLeft w:val="480"/>
          <w:marRight w:val="0"/>
          <w:marTop w:val="0"/>
          <w:marBottom w:val="0"/>
          <w:divBdr>
            <w:top w:val="none" w:sz="0" w:space="0" w:color="auto"/>
            <w:left w:val="none" w:sz="0" w:space="0" w:color="auto"/>
            <w:bottom w:val="none" w:sz="0" w:space="0" w:color="auto"/>
            <w:right w:val="none" w:sz="0" w:space="0" w:color="auto"/>
          </w:divBdr>
        </w:div>
        <w:div w:id="460340485">
          <w:marLeft w:val="480"/>
          <w:marRight w:val="0"/>
          <w:marTop w:val="0"/>
          <w:marBottom w:val="0"/>
          <w:divBdr>
            <w:top w:val="none" w:sz="0" w:space="0" w:color="auto"/>
            <w:left w:val="none" w:sz="0" w:space="0" w:color="auto"/>
            <w:bottom w:val="none" w:sz="0" w:space="0" w:color="auto"/>
            <w:right w:val="none" w:sz="0" w:space="0" w:color="auto"/>
          </w:divBdr>
        </w:div>
        <w:div w:id="483592661">
          <w:marLeft w:val="480"/>
          <w:marRight w:val="0"/>
          <w:marTop w:val="0"/>
          <w:marBottom w:val="0"/>
          <w:divBdr>
            <w:top w:val="none" w:sz="0" w:space="0" w:color="auto"/>
            <w:left w:val="none" w:sz="0" w:space="0" w:color="auto"/>
            <w:bottom w:val="none" w:sz="0" w:space="0" w:color="auto"/>
            <w:right w:val="none" w:sz="0" w:space="0" w:color="auto"/>
          </w:divBdr>
        </w:div>
        <w:div w:id="495876366">
          <w:marLeft w:val="480"/>
          <w:marRight w:val="0"/>
          <w:marTop w:val="0"/>
          <w:marBottom w:val="0"/>
          <w:divBdr>
            <w:top w:val="none" w:sz="0" w:space="0" w:color="auto"/>
            <w:left w:val="none" w:sz="0" w:space="0" w:color="auto"/>
            <w:bottom w:val="none" w:sz="0" w:space="0" w:color="auto"/>
            <w:right w:val="none" w:sz="0" w:space="0" w:color="auto"/>
          </w:divBdr>
        </w:div>
        <w:div w:id="515466727">
          <w:marLeft w:val="480"/>
          <w:marRight w:val="0"/>
          <w:marTop w:val="0"/>
          <w:marBottom w:val="0"/>
          <w:divBdr>
            <w:top w:val="none" w:sz="0" w:space="0" w:color="auto"/>
            <w:left w:val="none" w:sz="0" w:space="0" w:color="auto"/>
            <w:bottom w:val="none" w:sz="0" w:space="0" w:color="auto"/>
            <w:right w:val="none" w:sz="0" w:space="0" w:color="auto"/>
          </w:divBdr>
        </w:div>
        <w:div w:id="518352396">
          <w:marLeft w:val="480"/>
          <w:marRight w:val="0"/>
          <w:marTop w:val="0"/>
          <w:marBottom w:val="0"/>
          <w:divBdr>
            <w:top w:val="none" w:sz="0" w:space="0" w:color="auto"/>
            <w:left w:val="none" w:sz="0" w:space="0" w:color="auto"/>
            <w:bottom w:val="none" w:sz="0" w:space="0" w:color="auto"/>
            <w:right w:val="none" w:sz="0" w:space="0" w:color="auto"/>
          </w:divBdr>
        </w:div>
        <w:div w:id="552082224">
          <w:marLeft w:val="480"/>
          <w:marRight w:val="0"/>
          <w:marTop w:val="0"/>
          <w:marBottom w:val="0"/>
          <w:divBdr>
            <w:top w:val="none" w:sz="0" w:space="0" w:color="auto"/>
            <w:left w:val="none" w:sz="0" w:space="0" w:color="auto"/>
            <w:bottom w:val="none" w:sz="0" w:space="0" w:color="auto"/>
            <w:right w:val="none" w:sz="0" w:space="0" w:color="auto"/>
          </w:divBdr>
        </w:div>
        <w:div w:id="571504222">
          <w:marLeft w:val="480"/>
          <w:marRight w:val="0"/>
          <w:marTop w:val="0"/>
          <w:marBottom w:val="0"/>
          <w:divBdr>
            <w:top w:val="none" w:sz="0" w:space="0" w:color="auto"/>
            <w:left w:val="none" w:sz="0" w:space="0" w:color="auto"/>
            <w:bottom w:val="none" w:sz="0" w:space="0" w:color="auto"/>
            <w:right w:val="none" w:sz="0" w:space="0" w:color="auto"/>
          </w:divBdr>
        </w:div>
        <w:div w:id="689181384">
          <w:marLeft w:val="480"/>
          <w:marRight w:val="0"/>
          <w:marTop w:val="0"/>
          <w:marBottom w:val="0"/>
          <w:divBdr>
            <w:top w:val="none" w:sz="0" w:space="0" w:color="auto"/>
            <w:left w:val="none" w:sz="0" w:space="0" w:color="auto"/>
            <w:bottom w:val="none" w:sz="0" w:space="0" w:color="auto"/>
            <w:right w:val="none" w:sz="0" w:space="0" w:color="auto"/>
          </w:divBdr>
        </w:div>
        <w:div w:id="759956443">
          <w:marLeft w:val="480"/>
          <w:marRight w:val="0"/>
          <w:marTop w:val="0"/>
          <w:marBottom w:val="0"/>
          <w:divBdr>
            <w:top w:val="none" w:sz="0" w:space="0" w:color="auto"/>
            <w:left w:val="none" w:sz="0" w:space="0" w:color="auto"/>
            <w:bottom w:val="none" w:sz="0" w:space="0" w:color="auto"/>
            <w:right w:val="none" w:sz="0" w:space="0" w:color="auto"/>
          </w:divBdr>
        </w:div>
        <w:div w:id="845166630">
          <w:marLeft w:val="480"/>
          <w:marRight w:val="0"/>
          <w:marTop w:val="0"/>
          <w:marBottom w:val="0"/>
          <w:divBdr>
            <w:top w:val="none" w:sz="0" w:space="0" w:color="auto"/>
            <w:left w:val="none" w:sz="0" w:space="0" w:color="auto"/>
            <w:bottom w:val="none" w:sz="0" w:space="0" w:color="auto"/>
            <w:right w:val="none" w:sz="0" w:space="0" w:color="auto"/>
          </w:divBdr>
        </w:div>
        <w:div w:id="882523428">
          <w:marLeft w:val="480"/>
          <w:marRight w:val="0"/>
          <w:marTop w:val="0"/>
          <w:marBottom w:val="0"/>
          <w:divBdr>
            <w:top w:val="none" w:sz="0" w:space="0" w:color="auto"/>
            <w:left w:val="none" w:sz="0" w:space="0" w:color="auto"/>
            <w:bottom w:val="none" w:sz="0" w:space="0" w:color="auto"/>
            <w:right w:val="none" w:sz="0" w:space="0" w:color="auto"/>
          </w:divBdr>
        </w:div>
        <w:div w:id="900872020">
          <w:marLeft w:val="480"/>
          <w:marRight w:val="0"/>
          <w:marTop w:val="0"/>
          <w:marBottom w:val="0"/>
          <w:divBdr>
            <w:top w:val="none" w:sz="0" w:space="0" w:color="auto"/>
            <w:left w:val="none" w:sz="0" w:space="0" w:color="auto"/>
            <w:bottom w:val="none" w:sz="0" w:space="0" w:color="auto"/>
            <w:right w:val="none" w:sz="0" w:space="0" w:color="auto"/>
          </w:divBdr>
        </w:div>
        <w:div w:id="906115748">
          <w:marLeft w:val="480"/>
          <w:marRight w:val="0"/>
          <w:marTop w:val="0"/>
          <w:marBottom w:val="0"/>
          <w:divBdr>
            <w:top w:val="none" w:sz="0" w:space="0" w:color="auto"/>
            <w:left w:val="none" w:sz="0" w:space="0" w:color="auto"/>
            <w:bottom w:val="none" w:sz="0" w:space="0" w:color="auto"/>
            <w:right w:val="none" w:sz="0" w:space="0" w:color="auto"/>
          </w:divBdr>
        </w:div>
        <w:div w:id="913272016">
          <w:marLeft w:val="480"/>
          <w:marRight w:val="0"/>
          <w:marTop w:val="0"/>
          <w:marBottom w:val="0"/>
          <w:divBdr>
            <w:top w:val="none" w:sz="0" w:space="0" w:color="auto"/>
            <w:left w:val="none" w:sz="0" w:space="0" w:color="auto"/>
            <w:bottom w:val="none" w:sz="0" w:space="0" w:color="auto"/>
            <w:right w:val="none" w:sz="0" w:space="0" w:color="auto"/>
          </w:divBdr>
        </w:div>
        <w:div w:id="915167441">
          <w:marLeft w:val="480"/>
          <w:marRight w:val="0"/>
          <w:marTop w:val="0"/>
          <w:marBottom w:val="0"/>
          <w:divBdr>
            <w:top w:val="none" w:sz="0" w:space="0" w:color="auto"/>
            <w:left w:val="none" w:sz="0" w:space="0" w:color="auto"/>
            <w:bottom w:val="none" w:sz="0" w:space="0" w:color="auto"/>
            <w:right w:val="none" w:sz="0" w:space="0" w:color="auto"/>
          </w:divBdr>
        </w:div>
        <w:div w:id="975140943">
          <w:marLeft w:val="480"/>
          <w:marRight w:val="0"/>
          <w:marTop w:val="0"/>
          <w:marBottom w:val="0"/>
          <w:divBdr>
            <w:top w:val="none" w:sz="0" w:space="0" w:color="auto"/>
            <w:left w:val="none" w:sz="0" w:space="0" w:color="auto"/>
            <w:bottom w:val="none" w:sz="0" w:space="0" w:color="auto"/>
            <w:right w:val="none" w:sz="0" w:space="0" w:color="auto"/>
          </w:divBdr>
        </w:div>
        <w:div w:id="1005281549">
          <w:marLeft w:val="480"/>
          <w:marRight w:val="0"/>
          <w:marTop w:val="0"/>
          <w:marBottom w:val="0"/>
          <w:divBdr>
            <w:top w:val="none" w:sz="0" w:space="0" w:color="auto"/>
            <w:left w:val="none" w:sz="0" w:space="0" w:color="auto"/>
            <w:bottom w:val="none" w:sz="0" w:space="0" w:color="auto"/>
            <w:right w:val="none" w:sz="0" w:space="0" w:color="auto"/>
          </w:divBdr>
        </w:div>
        <w:div w:id="1011688738">
          <w:marLeft w:val="480"/>
          <w:marRight w:val="0"/>
          <w:marTop w:val="0"/>
          <w:marBottom w:val="0"/>
          <w:divBdr>
            <w:top w:val="none" w:sz="0" w:space="0" w:color="auto"/>
            <w:left w:val="none" w:sz="0" w:space="0" w:color="auto"/>
            <w:bottom w:val="none" w:sz="0" w:space="0" w:color="auto"/>
            <w:right w:val="none" w:sz="0" w:space="0" w:color="auto"/>
          </w:divBdr>
        </w:div>
        <w:div w:id="1040133446">
          <w:marLeft w:val="480"/>
          <w:marRight w:val="0"/>
          <w:marTop w:val="0"/>
          <w:marBottom w:val="0"/>
          <w:divBdr>
            <w:top w:val="none" w:sz="0" w:space="0" w:color="auto"/>
            <w:left w:val="none" w:sz="0" w:space="0" w:color="auto"/>
            <w:bottom w:val="none" w:sz="0" w:space="0" w:color="auto"/>
            <w:right w:val="none" w:sz="0" w:space="0" w:color="auto"/>
          </w:divBdr>
        </w:div>
        <w:div w:id="1083912403">
          <w:marLeft w:val="480"/>
          <w:marRight w:val="0"/>
          <w:marTop w:val="0"/>
          <w:marBottom w:val="0"/>
          <w:divBdr>
            <w:top w:val="none" w:sz="0" w:space="0" w:color="auto"/>
            <w:left w:val="none" w:sz="0" w:space="0" w:color="auto"/>
            <w:bottom w:val="none" w:sz="0" w:space="0" w:color="auto"/>
            <w:right w:val="none" w:sz="0" w:space="0" w:color="auto"/>
          </w:divBdr>
        </w:div>
        <w:div w:id="1099105486">
          <w:marLeft w:val="480"/>
          <w:marRight w:val="0"/>
          <w:marTop w:val="0"/>
          <w:marBottom w:val="0"/>
          <w:divBdr>
            <w:top w:val="none" w:sz="0" w:space="0" w:color="auto"/>
            <w:left w:val="none" w:sz="0" w:space="0" w:color="auto"/>
            <w:bottom w:val="none" w:sz="0" w:space="0" w:color="auto"/>
            <w:right w:val="none" w:sz="0" w:space="0" w:color="auto"/>
          </w:divBdr>
        </w:div>
        <w:div w:id="1124230934">
          <w:marLeft w:val="480"/>
          <w:marRight w:val="0"/>
          <w:marTop w:val="0"/>
          <w:marBottom w:val="0"/>
          <w:divBdr>
            <w:top w:val="none" w:sz="0" w:space="0" w:color="auto"/>
            <w:left w:val="none" w:sz="0" w:space="0" w:color="auto"/>
            <w:bottom w:val="none" w:sz="0" w:space="0" w:color="auto"/>
            <w:right w:val="none" w:sz="0" w:space="0" w:color="auto"/>
          </w:divBdr>
        </w:div>
        <w:div w:id="1170488804">
          <w:marLeft w:val="480"/>
          <w:marRight w:val="0"/>
          <w:marTop w:val="0"/>
          <w:marBottom w:val="0"/>
          <w:divBdr>
            <w:top w:val="none" w:sz="0" w:space="0" w:color="auto"/>
            <w:left w:val="none" w:sz="0" w:space="0" w:color="auto"/>
            <w:bottom w:val="none" w:sz="0" w:space="0" w:color="auto"/>
            <w:right w:val="none" w:sz="0" w:space="0" w:color="auto"/>
          </w:divBdr>
        </w:div>
        <w:div w:id="1200975920">
          <w:marLeft w:val="480"/>
          <w:marRight w:val="0"/>
          <w:marTop w:val="0"/>
          <w:marBottom w:val="0"/>
          <w:divBdr>
            <w:top w:val="none" w:sz="0" w:space="0" w:color="auto"/>
            <w:left w:val="none" w:sz="0" w:space="0" w:color="auto"/>
            <w:bottom w:val="none" w:sz="0" w:space="0" w:color="auto"/>
            <w:right w:val="none" w:sz="0" w:space="0" w:color="auto"/>
          </w:divBdr>
        </w:div>
        <w:div w:id="1208105324">
          <w:marLeft w:val="480"/>
          <w:marRight w:val="0"/>
          <w:marTop w:val="0"/>
          <w:marBottom w:val="0"/>
          <w:divBdr>
            <w:top w:val="none" w:sz="0" w:space="0" w:color="auto"/>
            <w:left w:val="none" w:sz="0" w:space="0" w:color="auto"/>
            <w:bottom w:val="none" w:sz="0" w:space="0" w:color="auto"/>
            <w:right w:val="none" w:sz="0" w:space="0" w:color="auto"/>
          </w:divBdr>
        </w:div>
        <w:div w:id="1239317396">
          <w:marLeft w:val="480"/>
          <w:marRight w:val="0"/>
          <w:marTop w:val="0"/>
          <w:marBottom w:val="0"/>
          <w:divBdr>
            <w:top w:val="none" w:sz="0" w:space="0" w:color="auto"/>
            <w:left w:val="none" w:sz="0" w:space="0" w:color="auto"/>
            <w:bottom w:val="none" w:sz="0" w:space="0" w:color="auto"/>
            <w:right w:val="none" w:sz="0" w:space="0" w:color="auto"/>
          </w:divBdr>
        </w:div>
        <w:div w:id="1248424142">
          <w:marLeft w:val="480"/>
          <w:marRight w:val="0"/>
          <w:marTop w:val="0"/>
          <w:marBottom w:val="0"/>
          <w:divBdr>
            <w:top w:val="none" w:sz="0" w:space="0" w:color="auto"/>
            <w:left w:val="none" w:sz="0" w:space="0" w:color="auto"/>
            <w:bottom w:val="none" w:sz="0" w:space="0" w:color="auto"/>
            <w:right w:val="none" w:sz="0" w:space="0" w:color="auto"/>
          </w:divBdr>
        </w:div>
        <w:div w:id="1270351953">
          <w:marLeft w:val="480"/>
          <w:marRight w:val="0"/>
          <w:marTop w:val="0"/>
          <w:marBottom w:val="0"/>
          <w:divBdr>
            <w:top w:val="none" w:sz="0" w:space="0" w:color="auto"/>
            <w:left w:val="none" w:sz="0" w:space="0" w:color="auto"/>
            <w:bottom w:val="none" w:sz="0" w:space="0" w:color="auto"/>
            <w:right w:val="none" w:sz="0" w:space="0" w:color="auto"/>
          </w:divBdr>
        </w:div>
        <w:div w:id="1343387448">
          <w:marLeft w:val="480"/>
          <w:marRight w:val="0"/>
          <w:marTop w:val="0"/>
          <w:marBottom w:val="0"/>
          <w:divBdr>
            <w:top w:val="none" w:sz="0" w:space="0" w:color="auto"/>
            <w:left w:val="none" w:sz="0" w:space="0" w:color="auto"/>
            <w:bottom w:val="none" w:sz="0" w:space="0" w:color="auto"/>
            <w:right w:val="none" w:sz="0" w:space="0" w:color="auto"/>
          </w:divBdr>
        </w:div>
        <w:div w:id="1346522131">
          <w:marLeft w:val="480"/>
          <w:marRight w:val="0"/>
          <w:marTop w:val="0"/>
          <w:marBottom w:val="0"/>
          <w:divBdr>
            <w:top w:val="none" w:sz="0" w:space="0" w:color="auto"/>
            <w:left w:val="none" w:sz="0" w:space="0" w:color="auto"/>
            <w:bottom w:val="none" w:sz="0" w:space="0" w:color="auto"/>
            <w:right w:val="none" w:sz="0" w:space="0" w:color="auto"/>
          </w:divBdr>
        </w:div>
        <w:div w:id="1359310238">
          <w:marLeft w:val="480"/>
          <w:marRight w:val="0"/>
          <w:marTop w:val="0"/>
          <w:marBottom w:val="0"/>
          <w:divBdr>
            <w:top w:val="none" w:sz="0" w:space="0" w:color="auto"/>
            <w:left w:val="none" w:sz="0" w:space="0" w:color="auto"/>
            <w:bottom w:val="none" w:sz="0" w:space="0" w:color="auto"/>
            <w:right w:val="none" w:sz="0" w:space="0" w:color="auto"/>
          </w:divBdr>
        </w:div>
        <w:div w:id="1368406743">
          <w:marLeft w:val="480"/>
          <w:marRight w:val="0"/>
          <w:marTop w:val="0"/>
          <w:marBottom w:val="0"/>
          <w:divBdr>
            <w:top w:val="none" w:sz="0" w:space="0" w:color="auto"/>
            <w:left w:val="none" w:sz="0" w:space="0" w:color="auto"/>
            <w:bottom w:val="none" w:sz="0" w:space="0" w:color="auto"/>
            <w:right w:val="none" w:sz="0" w:space="0" w:color="auto"/>
          </w:divBdr>
        </w:div>
        <w:div w:id="1370032588">
          <w:marLeft w:val="480"/>
          <w:marRight w:val="0"/>
          <w:marTop w:val="0"/>
          <w:marBottom w:val="0"/>
          <w:divBdr>
            <w:top w:val="none" w:sz="0" w:space="0" w:color="auto"/>
            <w:left w:val="none" w:sz="0" w:space="0" w:color="auto"/>
            <w:bottom w:val="none" w:sz="0" w:space="0" w:color="auto"/>
            <w:right w:val="none" w:sz="0" w:space="0" w:color="auto"/>
          </w:divBdr>
        </w:div>
        <w:div w:id="1378704854">
          <w:marLeft w:val="480"/>
          <w:marRight w:val="0"/>
          <w:marTop w:val="0"/>
          <w:marBottom w:val="0"/>
          <w:divBdr>
            <w:top w:val="none" w:sz="0" w:space="0" w:color="auto"/>
            <w:left w:val="none" w:sz="0" w:space="0" w:color="auto"/>
            <w:bottom w:val="none" w:sz="0" w:space="0" w:color="auto"/>
            <w:right w:val="none" w:sz="0" w:space="0" w:color="auto"/>
          </w:divBdr>
        </w:div>
        <w:div w:id="1394042723">
          <w:marLeft w:val="480"/>
          <w:marRight w:val="0"/>
          <w:marTop w:val="0"/>
          <w:marBottom w:val="0"/>
          <w:divBdr>
            <w:top w:val="none" w:sz="0" w:space="0" w:color="auto"/>
            <w:left w:val="none" w:sz="0" w:space="0" w:color="auto"/>
            <w:bottom w:val="none" w:sz="0" w:space="0" w:color="auto"/>
            <w:right w:val="none" w:sz="0" w:space="0" w:color="auto"/>
          </w:divBdr>
        </w:div>
        <w:div w:id="1403285706">
          <w:marLeft w:val="480"/>
          <w:marRight w:val="0"/>
          <w:marTop w:val="0"/>
          <w:marBottom w:val="0"/>
          <w:divBdr>
            <w:top w:val="none" w:sz="0" w:space="0" w:color="auto"/>
            <w:left w:val="none" w:sz="0" w:space="0" w:color="auto"/>
            <w:bottom w:val="none" w:sz="0" w:space="0" w:color="auto"/>
            <w:right w:val="none" w:sz="0" w:space="0" w:color="auto"/>
          </w:divBdr>
        </w:div>
        <w:div w:id="1406996127">
          <w:marLeft w:val="480"/>
          <w:marRight w:val="0"/>
          <w:marTop w:val="0"/>
          <w:marBottom w:val="0"/>
          <w:divBdr>
            <w:top w:val="none" w:sz="0" w:space="0" w:color="auto"/>
            <w:left w:val="none" w:sz="0" w:space="0" w:color="auto"/>
            <w:bottom w:val="none" w:sz="0" w:space="0" w:color="auto"/>
            <w:right w:val="none" w:sz="0" w:space="0" w:color="auto"/>
          </w:divBdr>
        </w:div>
        <w:div w:id="1454442048">
          <w:marLeft w:val="480"/>
          <w:marRight w:val="0"/>
          <w:marTop w:val="0"/>
          <w:marBottom w:val="0"/>
          <w:divBdr>
            <w:top w:val="none" w:sz="0" w:space="0" w:color="auto"/>
            <w:left w:val="none" w:sz="0" w:space="0" w:color="auto"/>
            <w:bottom w:val="none" w:sz="0" w:space="0" w:color="auto"/>
            <w:right w:val="none" w:sz="0" w:space="0" w:color="auto"/>
          </w:divBdr>
        </w:div>
        <w:div w:id="1502504098">
          <w:marLeft w:val="480"/>
          <w:marRight w:val="0"/>
          <w:marTop w:val="0"/>
          <w:marBottom w:val="0"/>
          <w:divBdr>
            <w:top w:val="none" w:sz="0" w:space="0" w:color="auto"/>
            <w:left w:val="none" w:sz="0" w:space="0" w:color="auto"/>
            <w:bottom w:val="none" w:sz="0" w:space="0" w:color="auto"/>
            <w:right w:val="none" w:sz="0" w:space="0" w:color="auto"/>
          </w:divBdr>
        </w:div>
        <w:div w:id="1504929179">
          <w:marLeft w:val="480"/>
          <w:marRight w:val="0"/>
          <w:marTop w:val="0"/>
          <w:marBottom w:val="0"/>
          <w:divBdr>
            <w:top w:val="none" w:sz="0" w:space="0" w:color="auto"/>
            <w:left w:val="none" w:sz="0" w:space="0" w:color="auto"/>
            <w:bottom w:val="none" w:sz="0" w:space="0" w:color="auto"/>
            <w:right w:val="none" w:sz="0" w:space="0" w:color="auto"/>
          </w:divBdr>
        </w:div>
        <w:div w:id="1555238372">
          <w:marLeft w:val="480"/>
          <w:marRight w:val="0"/>
          <w:marTop w:val="0"/>
          <w:marBottom w:val="0"/>
          <w:divBdr>
            <w:top w:val="none" w:sz="0" w:space="0" w:color="auto"/>
            <w:left w:val="none" w:sz="0" w:space="0" w:color="auto"/>
            <w:bottom w:val="none" w:sz="0" w:space="0" w:color="auto"/>
            <w:right w:val="none" w:sz="0" w:space="0" w:color="auto"/>
          </w:divBdr>
        </w:div>
        <w:div w:id="1564245650">
          <w:marLeft w:val="480"/>
          <w:marRight w:val="0"/>
          <w:marTop w:val="0"/>
          <w:marBottom w:val="0"/>
          <w:divBdr>
            <w:top w:val="none" w:sz="0" w:space="0" w:color="auto"/>
            <w:left w:val="none" w:sz="0" w:space="0" w:color="auto"/>
            <w:bottom w:val="none" w:sz="0" w:space="0" w:color="auto"/>
            <w:right w:val="none" w:sz="0" w:space="0" w:color="auto"/>
          </w:divBdr>
        </w:div>
        <w:div w:id="1590384031">
          <w:marLeft w:val="480"/>
          <w:marRight w:val="0"/>
          <w:marTop w:val="0"/>
          <w:marBottom w:val="0"/>
          <w:divBdr>
            <w:top w:val="none" w:sz="0" w:space="0" w:color="auto"/>
            <w:left w:val="none" w:sz="0" w:space="0" w:color="auto"/>
            <w:bottom w:val="none" w:sz="0" w:space="0" w:color="auto"/>
            <w:right w:val="none" w:sz="0" w:space="0" w:color="auto"/>
          </w:divBdr>
        </w:div>
        <w:div w:id="1616714542">
          <w:marLeft w:val="480"/>
          <w:marRight w:val="0"/>
          <w:marTop w:val="0"/>
          <w:marBottom w:val="0"/>
          <w:divBdr>
            <w:top w:val="none" w:sz="0" w:space="0" w:color="auto"/>
            <w:left w:val="none" w:sz="0" w:space="0" w:color="auto"/>
            <w:bottom w:val="none" w:sz="0" w:space="0" w:color="auto"/>
            <w:right w:val="none" w:sz="0" w:space="0" w:color="auto"/>
          </w:divBdr>
        </w:div>
        <w:div w:id="1622491425">
          <w:marLeft w:val="480"/>
          <w:marRight w:val="0"/>
          <w:marTop w:val="0"/>
          <w:marBottom w:val="0"/>
          <w:divBdr>
            <w:top w:val="none" w:sz="0" w:space="0" w:color="auto"/>
            <w:left w:val="none" w:sz="0" w:space="0" w:color="auto"/>
            <w:bottom w:val="none" w:sz="0" w:space="0" w:color="auto"/>
            <w:right w:val="none" w:sz="0" w:space="0" w:color="auto"/>
          </w:divBdr>
        </w:div>
        <w:div w:id="1641154370">
          <w:marLeft w:val="480"/>
          <w:marRight w:val="0"/>
          <w:marTop w:val="0"/>
          <w:marBottom w:val="0"/>
          <w:divBdr>
            <w:top w:val="none" w:sz="0" w:space="0" w:color="auto"/>
            <w:left w:val="none" w:sz="0" w:space="0" w:color="auto"/>
            <w:bottom w:val="none" w:sz="0" w:space="0" w:color="auto"/>
            <w:right w:val="none" w:sz="0" w:space="0" w:color="auto"/>
          </w:divBdr>
        </w:div>
        <w:div w:id="1810706642">
          <w:marLeft w:val="480"/>
          <w:marRight w:val="0"/>
          <w:marTop w:val="0"/>
          <w:marBottom w:val="0"/>
          <w:divBdr>
            <w:top w:val="none" w:sz="0" w:space="0" w:color="auto"/>
            <w:left w:val="none" w:sz="0" w:space="0" w:color="auto"/>
            <w:bottom w:val="none" w:sz="0" w:space="0" w:color="auto"/>
            <w:right w:val="none" w:sz="0" w:space="0" w:color="auto"/>
          </w:divBdr>
        </w:div>
        <w:div w:id="1887600332">
          <w:marLeft w:val="480"/>
          <w:marRight w:val="0"/>
          <w:marTop w:val="0"/>
          <w:marBottom w:val="0"/>
          <w:divBdr>
            <w:top w:val="none" w:sz="0" w:space="0" w:color="auto"/>
            <w:left w:val="none" w:sz="0" w:space="0" w:color="auto"/>
            <w:bottom w:val="none" w:sz="0" w:space="0" w:color="auto"/>
            <w:right w:val="none" w:sz="0" w:space="0" w:color="auto"/>
          </w:divBdr>
        </w:div>
        <w:div w:id="1920409505">
          <w:marLeft w:val="480"/>
          <w:marRight w:val="0"/>
          <w:marTop w:val="0"/>
          <w:marBottom w:val="0"/>
          <w:divBdr>
            <w:top w:val="none" w:sz="0" w:space="0" w:color="auto"/>
            <w:left w:val="none" w:sz="0" w:space="0" w:color="auto"/>
            <w:bottom w:val="none" w:sz="0" w:space="0" w:color="auto"/>
            <w:right w:val="none" w:sz="0" w:space="0" w:color="auto"/>
          </w:divBdr>
        </w:div>
        <w:div w:id="1947885897">
          <w:marLeft w:val="480"/>
          <w:marRight w:val="0"/>
          <w:marTop w:val="0"/>
          <w:marBottom w:val="0"/>
          <w:divBdr>
            <w:top w:val="none" w:sz="0" w:space="0" w:color="auto"/>
            <w:left w:val="none" w:sz="0" w:space="0" w:color="auto"/>
            <w:bottom w:val="none" w:sz="0" w:space="0" w:color="auto"/>
            <w:right w:val="none" w:sz="0" w:space="0" w:color="auto"/>
          </w:divBdr>
        </w:div>
        <w:div w:id="2036684915">
          <w:marLeft w:val="480"/>
          <w:marRight w:val="0"/>
          <w:marTop w:val="0"/>
          <w:marBottom w:val="0"/>
          <w:divBdr>
            <w:top w:val="none" w:sz="0" w:space="0" w:color="auto"/>
            <w:left w:val="none" w:sz="0" w:space="0" w:color="auto"/>
            <w:bottom w:val="none" w:sz="0" w:space="0" w:color="auto"/>
            <w:right w:val="none" w:sz="0" w:space="0" w:color="auto"/>
          </w:divBdr>
        </w:div>
        <w:div w:id="2092772409">
          <w:marLeft w:val="480"/>
          <w:marRight w:val="0"/>
          <w:marTop w:val="0"/>
          <w:marBottom w:val="0"/>
          <w:divBdr>
            <w:top w:val="none" w:sz="0" w:space="0" w:color="auto"/>
            <w:left w:val="none" w:sz="0" w:space="0" w:color="auto"/>
            <w:bottom w:val="none" w:sz="0" w:space="0" w:color="auto"/>
            <w:right w:val="none" w:sz="0" w:space="0" w:color="auto"/>
          </w:divBdr>
        </w:div>
        <w:div w:id="2143379958">
          <w:marLeft w:val="480"/>
          <w:marRight w:val="0"/>
          <w:marTop w:val="0"/>
          <w:marBottom w:val="0"/>
          <w:divBdr>
            <w:top w:val="none" w:sz="0" w:space="0" w:color="auto"/>
            <w:left w:val="none" w:sz="0" w:space="0" w:color="auto"/>
            <w:bottom w:val="none" w:sz="0" w:space="0" w:color="auto"/>
            <w:right w:val="none" w:sz="0" w:space="0" w:color="auto"/>
          </w:divBdr>
        </w:div>
      </w:divsChild>
    </w:div>
    <w:div w:id="722367171">
      <w:bodyDiv w:val="1"/>
      <w:marLeft w:val="0"/>
      <w:marRight w:val="0"/>
      <w:marTop w:val="0"/>
      <w:marBottom w:val="0"/>
      <w:divBdr>
        <w:top w:val="none" w:sz="0" w:space="0" w:color="auto"/>
        <w:left w:val="none" w:sz="0" w:space="0" w:color="auto"/>
        <w:bottom w:val="none" w:sz="0" w:space="0" w:color="auto"/>
        <w:right w:val="none" w:sz="0" w:space="0" w:color="auto"/>
      </w:divBdr>
    </w:div>
    <w:div w:id="722826888">
      <w:bodyDiv w:val="1"/>
      <w:marLeft w:val="0"/>
      <w:marRight w:val="0"/>
      <w:marTop w:val="0"/>
      <w:marBottom w:val="0"/>
      <w:divBdr>
        <w:top w:val="none" w:sz="0" w:space="0" w:color="auto"/>
        <w:left w:val="none" w:sz="0" w:space="0" w:color="auto"/>
        <w:bottom w:val="none" w:sz="0" w:space="0" w:color="auto"/>
        <w:right w:val="none" w:sz="0" w:space="0" w:color="auto"/>
      </w:divBdr>
    </w:div>
    <w:div w:id="722993440">
      <w:bodyDiv w:val="1"/>
      <w:marLeft w:val="0"/>
      <w:marRight w:val="0"/>
      <w:marTop w:val="0"/>
      <w:marBottom w:val="0"/>
      <w:divBdr>
        <w:top w:val="none" w:sz="0" w:space="0" w:color="auto"/>
        <w:left w:val="none" w:sz="0" w:space="0" w:color="auto"/>
        <w:bottom w:val="none" w:sz="0" w:space="0" w:color="auto"/>
        <w:right w:val="none" w:sz="0" w:space="0" w:color="auto"/>
      </w:divBdr>
    </w:div>
    <w:div w:id="726146336">
      <w:bodyDiv w:val="1"/>
      <w:marLeft w:val="0"/>
      <w:marRight w:val="0"/>
      <w:marTop w:val="0"/>
      <w:marBottom w:val="0"/>
      <w:divBdr>
        <w:top w:val="none" w:sz="0" w:space="0" w:color="auto"/>
        <w:left w:val="none" w:sz="0" w:space="0" w:color="auto"/>
        <w:bottom w:val="none" w:sz="0" w:space="0" w:color="auto"/>
        <w:right w:val="none" w:sz="0" w:space="0" w:color="auto"/>
      </w:divBdr>
    </w:div>
    <w:div w:id="728260982">
      <w:bodyDiv w:val="1"/>
      <w:marLeft w:val="0"/>
      <w:marRight w:val="0"/>
      <w:marTop w:val="0"/>
      <w:marBottom w:val="0"/>
      <w:divBdr>
        <w:top w:val="none" w:sz="0" w:space="0" w:color="auto"/>
        <w:left w:val="none" w:sz="0" w:space="0" w:color="auto"/>
        <w:bottom w:val="none" w:sz="0" w:space="0" w:color="auto"/>
        <w:right w:val="none" w:sz="0" w:space="0" w:color="auto"/>
      </w:divBdr>
    </w:div>
    <w:div w:id="730465873">
      <w:bodyDiv w:val="1"/>
      <w:marLeft w:val="0"/>
      <w:marRight w:val="0"/>
      <w:marTop w:val="0"/>
      <w:marBottom w:val="0"/>
      <w:divBdr>
        <w:top w:val="none" w:sz="0" w:space="0" w:color="auto"/>
        <w:left w:val="none" w:sz="0" w:space="0" w:color="auto"/>
        <w:bottom w:val="none" w:sz="0" w:space="0" w:color="auto"/>
        <w:right w:val="none" w:sz="0" w:space="0" w:color="auto"/>
      </w:divBdr>
    </w:div>
    <w:div w:id="731390187">
      <w:bodyDiv w:val="1"/>
      <w:marLeft w:val="0"/>
      <w:marRight w:val="0"/>
      <w:marTop w:val="0"/>
      <w:marBottom w:val="0"/>
      <w:divBdr>
        <w:top w:val="none" w:sz="0" w:space="0" w:color="auto"/>
        <w:left w:val="none" w:sz="0" w:space="0" w:color="auto"/>
        <w:bottom w:val="none" w:sz="0" w:space="0" w:color="auto"/>
        <w:right w:val="none" w:sz="0" w:space="0" w:color="auto"/>
      </w:divBdr>
    </w:div>
    <w:div w:id="733086664">
      <w:bodyDiv w:val="1"/>
      <w:marLeft w:val="0"/>
      <w:marRight w:val="0"/>
      <w:marTop w:val="0"/>
      <w:marBottom w:val="0"/>
      <w:divBdr>
        <w:top w:val="none" w:sz="0" w:space="0" w:color="auto"/>
        <w:left w:val="none" w:sz="0" w:space="0" w:color="auto"/>
        <w:bottom w:val="none" w:sz="0" w:space="0" w:color="auto"/>
        <w:right w:val="none" w:sz="0" w:space="0" w:color="auto"/>
      </w:divBdr>
    </w:div>
    <w:div w:id="733509854">
      <w:bodyDiv w:val="1"/>
      <w:marLeft w:val="0"/>
      <w:marRight w:val="0"/>
      <w:marTop w:val="0"/>
      <w:marBottom w:val="0"/>
      <w:divBdr>
        <w:top w:val="none" w:sz="0" w:space="0" w:color="auto"/>
        <w:left w:val="none" w:sz="0" w:space="0" w:color="auto"/>
        <w:bottom w:val="none" w:sz="0" w:space="0" w:color="auto"/>
        <w:right w:val="none" w:sz="0" w:space="0" w:color="auto"/>
      </w:divBdr>
    </w:div>
    <w:div w:id="734161897">
      <w:bodyDiv w:val="1"/>
      <w:marLeft w:val="0"/>
      <w:marRight w:val="0"/>
      <w:marTop w:val="0"/>
      <w:marBottom w:val="0"/>
      <w:divBdr>
        <w:top w:val="none" w:sz="0" w:space="0" w:color="auto"/>
        <w:left w:val="none" w:sz="0" w:space="0" w:color="auto"/>
        <w:bottom w:val="none" w:sz="0" w:space="0" w:color="auto"/>
        <w:right w:val="none" w:sz="0" w:space="0" w:color="auto"/>
      </w:divBdr>
    </w:div>
    <w:div w:id="734352578">
      <w:bodyDiv w:val="1"/>
      <w:marLeft w:val="0"/>
      <w:marRight w:val="0"/>
      <w:marTop w:val="0"/>
      <w:marBottom w:val="0"/>
      <w:divBdr>
        <w:top w:val="none" w:sz="0" w:space="0" w:color="auto"/>
        <w:left w:val="none" w:sz="0" w:space="0" w:color="auto"/>
        <w:bottom w:val="none" w:sz="0" w:space="0" w:color="auto"/>
        <w:right w:val="none" w:sz="0" w:space="0" w:color="auto"/>
      </w:divBdr>
    </w:div>
    <w:div w:id="734548894">
      <w:bodyDiv w:val="1"/>
      <w:marLeft w:val="0"/>
      <w:marRight w:val="0"/>
      <w:marTop w:val="0"/>
      <w:marBottom w:val="0"/>
      <w:divBdr>
        <w:top w:val="none" w:sz="0" w:space="0" w:color="auto"/>
        <w:left w:val="none" w:sz="0" w:space="0" w:color="auto"/>
        <w:bottom w:val="none" w:sz="0" w:space="0" w:color="auto"/>
        <w:right w:val="none" w:sz="0" w:space="0" w:color="auto"/>
      </w:divBdr>
    </w:div>
    <w:div w:id="736056760">
      <w:bodyDiv w:val="1"/>
      <w:marLeft w:val="0"/>
      <w:marRight w:val="0"/>
      <w:marTop w:val="0"/>
      <w:marBottom w:val="0"/>
      <w:divBdr>
        <w:top w:val="none" w:sz="0" w:space="0" w:color="auto"/>
        <w:left w:val="none" w:sz="0" w:space="0" w:color="auto"/>
        <w:bottom w:val="none" w:sz="0" w:space="0" w:color="auto"/>
        <w:right w:val="none" w:sz="0" w:space="0" w:color="auto"/>
      </w:divBdr>
    </w:div>
    <w:div w:id="736250094">
      <w:bodyDiv w:val="1"/>
      <w:marLeft w:val="0"/>
      <w:marRight w:val="0"/>
      <w:marTop w:val="0"/>
      <w:marBottom w:val="0"/>
      <w:divBdr>
        <w:top w:val="none" w:sz="0" w:space="0" w:color="auto"/>
        <w:left w:val="none" w:sz="0" w:space="0" w:color="auto"/>
        <w:bottom w:val="none" w:sz="0" w:space="0" w:color="auto"/>
        <w:right w:val="none" w:sz="0" w:space="0" w:color="auto"/>
      </w:divBdr>
    </w:div>
    <w:div w:id="736435229">
      <w:bodyDiv w:val="1"/>
      <w:marLeft w:val="0"/>
      <w:marRight w:val="0"/>
      <w:marTop w:val="0"/>
      <w:marBottom w:val="0"/>
      <w:divBdr>
        <w:top w:val="none" w:sz="0" w:space="0" w:color="auto"/>
        <w:left w:val="none" w:sz="0" w:space="0" w:color="auto"/>
        <w:bottom w:val="none" w:sz="0" w:space="0" w:color="auto"/>
        <w:right w:val="none" w:sz="0" w:space="0" w:color="auto"/>
      </w:divBdr>
    </w:div>
    <w:div w:id="737285573">
      <w:bodyDiv w:val="1"/>
      <w:marLeft w:val="0"/>
      <w:marRight w:val="0"/>
      <w:marTop w:val="0"/>
      <w:marBottom w:val="0"/>
      <w:divBdr>
        <w:top w:val="none" w:sz="0" w:space="0" w:color="auto"/>
        <w:left w:val="none" w:sz="0" w:space="0" w:color="auto"/>
        <w:bottom w:val="none" w:sz="0" w:space="0" w:color="auto"/>
        <w:right w:val="none" w:sz="0" w:space="0" w:color="auto"/>
      </w:divBdr>
    </w:div>
    <w:div w:id="738400927">
      <w:bodyDiv w:val="1"/>
      <w:marLeft w:val="0"/>
      <w:marRight w:val="0"/>
      <w:marTop w:val="0"/>
      <w:marBottom w:val="0"/>
      <w:divBdr>
        <w:top w:val="none" w:sz="0" w:space="0" w:color="auto"/>
        <w:left w:val="none" w:sz="0" w:space="0" w:color="auto"/>
        <w:bottom w:val="none" w:sz="0" w:space="0" w:color="auto"/>
        <w:right w:val="none" w:sz="0" w:space="0" w:color="auto"/>
      </w:divBdr>
    </w:div>
    <w:div w:id="739643099">
      <w:bodyDiv w:val="1"/>
      <w:marLeft w:val="0"/>
      <w:marRight w:val="0"/>
      <w:marTop w:val="0"/>
      <w:marBottom w:val="0"/>
      <w:divBdr>
        <w:top w:val="none" w:sz="0" w:space="0" w:color="auto"/>
        <w:left w:val="none" w:sz="0" w:space="0" w:color="auto"/>
        <w:bottom w:val="none" w:sz="0" w:space="0" w:color="auto"/>
        <w:right w:val="none" w:sz="0" w:space="0" w:color="auto"/>
      </w:divBdr>
    </w:div>
    <w:div w:id="741487345">
      <w:bodyDiv w:val="1"/>
      <w:marLeft w:val="0"/>
      <w:marRight w:val="0"/>
      <w:marTop w:val="0"/>
      <w:marBottom w:val="0"/>
      <w:divBdr>
        <w:top w:val="none" w:sz="0" w:space="0" w:color="auto"/>
        <w:left w:val="none" w:sz="0" w:space="0" w:color="auto"/>
        <w:bottom w:val="none" w:sz="0" w:space="0" w:color="auto"/>
        <w:right w:val="none" w:sz="0" w:space="0" w:color="auto"/>
      </w:divBdr>
    </w:div>
    <w:div w:id="742802629">
      <w:bodyDiv w:val="1"/>
      <w:marLeft w:val="0"/>
      <w:marRight w:val="0"/>
      <w:marTop w:val="0"/>
      <w:marBottom w:val="0"/>
      <w:divBdr>
        <w:top w:val="none" w:sz="0" w:space="0" w:color="auto"/>
        <w:left w:val="none" w:sz="0" w:space="0" w:color="auto"/>
        <w:bottom w:val="none" w:sz="0" w:space="0" w:color="auto"/>
        <w:right w:val="none" w:sz="0" w:space="0" w:color="auto"/>
      </w:divBdr>
    </w:div>
    <w:div w:id="745420511">
      <w:bodyDiv w:val="1"/>
      <w:marLeft w:val="0"/>
      <w:marRight w:val="0"/>
      <w:marTop w:val="0"/>
      <w:marBottom w:val="0"/>
      <w:divBdr>
        <w:top w:val="none" w:sz="0" w:space="0" w:color="auto"/>
        <w:left w:val="none" w:sz="0" w:space="0" w:color="auto"/>
        <w:bottom w:val="none" w:sz="0" w:space="0" w:color="auto"/>
        <w:right w:val="none" w:sz="0" w:space="0" w:color="auto"/>
      </w:divBdr>
    </w:div>
    <w:div w:id="746194264">
      <w:bodyDiv w:val="1"/>
      <w:marLeft w:val="0"/>
      <w:marRight w:val="0"/>
      <w:marTop w:val="0"/>
      <w:marBottom w:val="0"/>
      <w:divBdr>
        <w:top w:val="none" w:sz="0" w:space="0" w:color="auto"/>
        <w:left w:val="none" w:sz="0" w:space="0" w:color="auto"/>
        <w:bottom w:val="none" w:sz="0" w:space="0" w:color="auto"/>
        <w:right w:val="none" w:sz="0" w:space="0" w:color="auto"/>
      </w:divBdr>
    </w:div>
    <w:div w:id="746996573">
      <w:bodyDiv w:val="1"/>
      <w:marLeft w:val="0"/>
      <w:marRight w:val="0"/>
      <w:marTop w:val="0"/>
      <w:marBottom w:val="0"/>
      <w:divBdr>
        <w:top w:val="none" w:sz="0" w:space="0" w:color="auto"/>
        <w:left w:val="none" w:sz="0" w:space="0" w:color="auto"/>
        <w:bottom w:val="none" w:sz="0" w:space="0" w:color="auto"/>
        <w:right w:val="none" w:sz="0" w:space="0" w:color="auto"/>
      </w:divBdr>
    </w:div>
    <w:div w:id="747077123">
      <w:bodyDiv w:val="1"/>
      <w:marLeft w:val="0"/>
      <w:marRight w:val="0"/>
      <w:marTop w:val="0"/>
      <w:marBottom w:val="0"/>
      <w:divBdr>
        <w:top w:val="none" w:sz="0" w:space="0" w:color="auto"/>
        <w:left w:val="none" w:sz="0" w:space="0" w:color="auto"/>
        <w:bottom w:val="none" w:sz="0" w:space="0" w:color="auto"/>
        <w:right w:val="none" w:sz="0" w:space="0" w:color="auto"/>
      </w:divBdr>
    </w:div>
    <w:div w:id="750279896">
      <w:bodyDiv w:val="1"/>
      <w:marLeft w:val="0"/>
      <w:marRight w:val="0"/>
      <w:marTop w:val="0"/>
      <w:marBottom w:val="0"/>
      <w:divBdr>
        <w:top w:val="none" w:sz="0" w:space="0" w:color="auto"/>
        <w:left w:val="none" w:sz="0" w:space="0" w:color="auto"/>
        <w:bottom w:val="none" w:sz="0" w:space="0" w:color="auto"/>
        <w:right w:val="none" w:sz="0" w:space="0" w:color="auto"/>
      </w:divBdr>
    </w:div>
    <w:div w:id="750737969">
      <w:bodyDiv w:val="1"/>
      <w:marLeft w:val="0"/>
      <w:marRight w:val="0"/>
      <w:marTop w:val="0"/>
      <w:marBottom w:val="0"/>
      <w:divBdr>
        <w:top w:val="none" w:sz="0" w:space="0" w:color="auto"/>
        <w:left w:val="none" w:sz="0" w:space="0" w:color="auto"/>
        <w:bottom w:val="none" w:sz="0" w:space="0" w:color="auto"/>
        <w:right w:val="none" w:sz="0" w:space="0" w:color="auto"/>
      </w:divBdr>
    </w:div>
    <w:div w:id="750977838">
      <w:bodyDiv w:val="1"/>
      <w:marLeft w:val="0"/>
      <w:marRight w:val="0"/>
      <w:marTop w:val="0"/>
      <w:marBottom w:val="0"/>
      <w:divBdr>
        <w:top w:val="none" w:sz="0" w:space="0" w:color="auto"/>
        <w:left w:val="none" w:sz="0" w:space="0" w:color="auto"/>
        <w:bottom w:val="none" w:sz="0" w:space="0" w:color="auto"/>
        <w:right w:val="none" w:sz="0" w:space="0" w:color="auto"/>
      </w:divBdr>
    </w:div>
    <w:div w:id="751463342">
      <w:bodyDiv w:val="1"/>
      <w:marLeft w:val="0"/>
      <w:marRight w:val="0"/>
      <w:marTop w:val="0"/>
      <w:marBottom w:val="0"/>
      <w:divBdr>
        <w:top w:val="none" w:sz="0" w:space="0" w:color="auto"/>
        <w:left w:val="none" w:sz="0" w:space="0" w:color="auto"/>
        <w:bottom w:val="none" w:sz="0" w:space="0" w:color="auto"/>
        <w:right w:val="none" w:sz="0" w:space="0" w:color="auto"/>
      </w:divBdr>
    </w:div>
    <w:div w:id="751857387">
      <w:bodyDiv w:val="1"/>
      <w:marLeft w:val="0"/>
      <w:marRight w:val="0"/>
      <w:marTop w:val="0"/>
      <w:marBottom w:val="0"/>
      <w:divBdr>
        <w:top w:val="none" w:sz="0" w:space="0" w:color="auto"/>
        <w:left w:val="none" w:sz="0" w:space="0" w:color="auto"/>
        <w:bottom w:val="none" w:sz="0" w:space="0" w:color="auto"/>
        <w:right w:val="none" w:sz="0" w:space="0" w:color="auto"/>
      </w:divBdr>
    </w:div>
    <w:div w:id="752166864">
      <w:bodyDiv w:val="1"/>
      <w:marLeft w:val="0"/>
      <w:marRight w:val="0"/>
      <w:marTop w:val="0"/>
      <w:marBottom w:val="0"/>
      <w:divBdr>
        <w:top w:val="none" w:sz="0" w:space="0" w:color="auto"/>
        <w:left w:val="none" w:sz="0" w:space="0" w:color="auto"/>
        <w:bottom w:val="none" w:sz="0" w:space="0" w:color="auto"/>
        <w:right w:val="none" w:sz="0" w:space="0" w:color="auto"/>
      </w:divBdr>
    </w:div>
    <w:div w:id="753431567">
      <w:bodyDiv w:val="1"/>
      <w:marLeft w:val="0"/>
      <w:marRight w:val="0"/>
      <w:marTop w:val="0"/>
      <w:marBottom w:val="0"/>
      <w:divBdr>
        <w:top w:val="none" w:sz="0" w:space="0" w:color="auto"/>
        <w:left w:val="none" w:sz="0" w:space="0" w:color="auto"/>
        <w:bottom w:val="none" w:sz="0" w:space="0" w:color="auto"/>
        <w:right w:val="none" w:sz="0" w:space="0" w:color="auto"/>
      </w:divBdr>
    </w:div>
    <w:div w:id="753818747">
      <w:bodyDiv w:val="1"/>
      <w:marLeft w:val="0"/>
      <w:marRight w:val="0"/>
      <w:marTop w:val="0"/>
      <w:marBottom w:val="0"/>
      <w:divBdr>
        <w:top w:val="none" w:sz="0" w:space="0" w:color="auto"/>
        <w:left w:val="none" w:sz="0" w:space="0" w:color="auto"/>
        <w:bottom w:val="none" w:sz="0" w:space="0" w:color="auto"/>
        <w:right w:val="none" w:sz="0" w:space="0" w:color="auto"/>
      </w:divBdr>
    </w:div>
    <w:div w:id="754595726">
      <w:bodyDiv w:val="1"/>
      <w:marLeft w:val="0"/>
      <w:marRight w:val="0"/>
      <w:marTop w:val="0"/>
      <w:marBottom w:val="0"/>
      <w:divBdr>
        <w:top w:val="none" w:sz="0" w:space="0" w:color="auto"/>
        <w:left w:val="none" w:sz="0" w:space="0" w:color="auto"/>
        <w:bottom w:val="none" w:sz="0" w:space="0" w:color="auto"/>
        <w:right w:val="none" w:sz="0" w:space="0" w:color="auto"/>
      </w:divBdr>
    </w:div>
    <w:div w:id="755445449">
      <w:bodyDiv w:val="1"/>
      <w:marLeft w:val="0"/>
      <w:marRight w:val="0"/>
      <w:marTop w:val="0"/>
      <w:marBottom w:val="0"/>
      <w:divBdr>
        <w:top w:val="none" w:sz="0" w:space="0" w:color="auto"/>
        <w:left w:val="none" w:sz="0" w:space="0" w:color="auto"/>
        <w:bottom w:val="none" w:sz="0" w:space="0" w:color="auto"/>
        <w:right w:val="none" w:sz="0" w:space="0" w:color="auto"/>
      </w:divBdr>
    </w:div>
    <w:div w:id="756292830">
      <w:bodyDiv w:val="1"/>
      <w:marLeft w:val="0"/>
      <w:marRight w:val="0"/>
      <w:marTop w:val="0"/>
      <w:marBottom w:val="0"/>
      <w:divBdr>
        <w:top w:val="none" w:sz="0" w:space="0" w:color="auto"/>
        <w:left w:val="none" w:sz="0" w:space="0" w:color="auto"/>
        <w:bottom w:val="none" w:sz="0" w:space="0" w:color="auto"/>
        <w:right w:val="none" w:sz="0" w:space="0" w:color="auto"/>
      </w:divBdr>
    </w:div>
    <w:div w:id="756824194">
      <w:bodyDiv w:val="1"/>
      <w:marLeft w:val="0"/>
      <w:marRight w:val="0"/>
      <w:marTop w:val="0"/>
      <w:marBottom w:val="0"/>
      <w:divBdr>
        <w:top w:val="none" w:sz="0" w:space="0" w:color="auto"/>
        <w:left w:val="none" w:sz="0" w:space="0" w:color="auto"/>
        <w:bottom w:val="none" w:sz="0" w:space="0" w:color="auto"/>
        <w:right w:val="none" w:sz="0" w:space="0" w:color="auto"/>
      </w:divBdr>
    </w:div>
    <w:div w:id="758140752">
      <w:bodyDiv w:val="1"/>
      <w:marLeft w:val="0"/>
      <w:marRight w:val="0"/>
      <w:marTop w:val="0"/>
      <w:marBottom w:val="0"/>
      <w:divBdr>
        <w:top w:val="none" w:sz="0" w:space="0" w:color="auto"/>
        <w:left w:val="none" w:sz="0" w:space="0" w:color="auto"/>
        <w:bottom w:val="none" w:sz="0" w:space="0" w:color="auto"/>
        <w:right w:val="none" w:sz="0" w:space="0" w:color="auto"/>
      </w:divBdr>
    </w:div>
    <w:div w:id="759908650">
      <w:bodyDiv w:val="1"/>
      <w:marLeft w:val="0"/>
      <w:marRight w:val="0"/>
      <w:marTop w:val="0"/>
      <w:marBottom w:val="0"/>
      <w:divBdr>
        <w:top w:val="none" w:sz="0" w:space="0" w:color="auto"/>
        <w:left w:val="none" w:sz="0" w:space="0" w:color="auto"/>
        <w:bottom w:val="none" w:sz="0" w:space="0" w:color="auto"/>
        <w:right w:val="none" w:sz="0" w:space="0" w:color="auto"/>
      </w:divBdr>
    </w:div>
    <w:div w:id="761217369">
      <w:bodyDiv w:val="1"/>
      <w:marLeft w:val="0"/>
      <w:marRight w:val="0"/>
      <w:marTop w:val="0"/>
      <w:marBottom w:val="0"/>
      <w:divBdr>
        <w:top w:val="none" w:sz="0" w:space="0" w:color="auto"/>
        <w:left w:val="none" w:sz="0" w:space="0" w:color="auto"/>
        <w:bottom w:val="none" w:sz="0" w:space="0" w:color="auto"/>
        <w:right w:val="none" w:sz="0" w:space="0" w:color="auto"/>
      </w:divBdr>
    </w:div>
    <w:div w:id="761221845">
      <w:bodyDiv w:val="1"/>
      <w:marLeft w:val="0"/>
      <w:marRight w:val="0"/>
      <w:marTop w:val="0"/>
      <w:marBottom w:val="0"/>
      <w:divBdr>
        <w:top w:val="none" w:sz="0" w:space="0" w:color="auto"/>
        <w:left w:val="none" w:sz="0" w:space="0" w:color="auto"/>
        <w:bottom w:val="none" w:sz="0" w:space="0" w:color="auto"/>
        <w:right w:val="none" w:sz="0" w:space="0" w:color="auto"/>
      </w:divBdr>
    </w:div>
    <w:div w:id="761756178">
      <w:bodyDiv w:val="1"/>
      <w:marLeft w:val="0"/>
      <w:marRight w:val="0"/>
      <w:marTop w:val="0"/>
      <w:marBottom w:val="0"/>
      <w:divBdr>
        <w:top w:val="none" w:sz="0" w:space="0" w:color="auto"/>
        <w:left w:val="none" w:sz="0" w:space="0" w:color="auto"/>
        <w:bottom w:val="none" w:sz="0" w:space="0" w:color="auto"/>
        <w:right w:val="none" w:sz="0" w:space="0" w:color="auto"/>
      </w:divBdr>
    </w:div>
    <w:div w:id="763500318">
      <w:bodyDiv w:val="1"/>
      <w:marLeft w:val="0"/>
      <w:marRight w:val="0"/>
      <w:marTop w:val="0"/>
      <w:marBottom w:val="0"/>
      <w:divBdr>
        <w:top w:val="none" w:sz="0" w:space="0" w:color="auto"/>
        <w:left w:val="none" w:sz="0" w:space="0" w:color="auto"/>
        <w:bottom w:val="none" w:sz="0" w:space="0" w:color="auto"/>
        <w:right w:val="none" w:sz="0" w:space="0" w:color="auto"/>
      </w:divBdr>
    </w:div>
    <w:div w:id="765270787">
      <w:bodyDiv w:val="1"/>
      <w:marLeft w:val="0"/>
      <w:marRight w:val="0"/>
      <w:marTop w:val="0"/>
      <w:marBottom w:val="0"/>
      <w:divBdr>
        <w:top w:val="none" w:sz="0" w:space="0" w:color="auto"/>
        <w:left w:val="none" w:sz="0" w:space="0" w:color="auto"/>
        <w:bottom w:val="none" w:sz="0" w:space="0" w:color="auto"/>
        <w:right w:val="none" w:sz="0" w:space="0" w:color="auto"/>
      </w:divBdr>
    </w:div>
    <w:div w:id="767039276">
      <w:bodyDiv w:val="1"/>
      <w:marLeft w:val="0"/>
      <w:marRight w:val="0"/>
      <w:marTop w:val="0"/>
      <w:marBottom w:val="0"/>
      <w:divBdr>
        <w:top w:val="none" w:sz="0" w:space="0" w:color="auto"/>
        <w:left w:val="none" w:sz="0" w:space="0" w:color="auto"/>
        <w:bottom w:val="none" w:sz="0" w:space="0" w:color="auto"/>
        <w:right w:val="none" w:sz="0" w:space="0" w:color="auto"/>
      </w:divBdr>
    </w:div>
    <w:div w:id="768083326">
      <w:bodyDiv w:val="1"/>
      <w:marLeft w:val="0"/>
      <w:marRight w:val="0"/>
      <w:marTop w:val="0"/>
      <w:marBottom w:val="0"/>
      <w:divBdr>
        <w:top w:val="none" w:sz="0" w:space="0" w:color="auto"/>
        <w:left w:val="none" w:sz="0" w:space="0" w:color="auto"/>
        <w:bottom w:val="none" w:sz="0" w:space="0" w:color="auto"/>
        <w:right w:val="none" w:sz="0" w:space="0" w:color="auto"/>
      </w:divBdr>
    </w:div>
    <w:div w:id="768769294">
      <w:bodyDiv w:val="1"/>
      <w:marLeft w:val="0"/>
      <w:marRight w:val="0"/>
      <w:marTop w:val="0"/>
      <w:marBottom w:val="0"/>
      <w:divBdr>
        <w:top w:val="none" w:sz="0" w:space="0" w:color="auto"/>
        <w:left w:val="none" w:sz="0" w:space="0" w:color="auto"/>
        <w:bottom w:val="none" w:sz="0" w:space="0" w:color="auto"/>
        <w:right w:val="none" w:sz="0" w:space="0" w:color="auto"/>
      </w:divBdr>
    </w:div>
    <w:div w:id="769200047">
      <w:bodyDiv w:val="1"/>
      <w:marLeft w:val="0"/>
      <w:marRight w:val="0"/>
      <w:marTop w:val="0"/>
      <w:marBottom w:val="0"/>
      <w:divBdr>
        <w:top w:val="none" w:sz="0" w:space="0" w:color="auto"/>
        <w:left w:val="none" w:sz="0" w:space="0" w:color="auto"/>
        <w:bottom w:val="none" w:sz="0" w:space="0" w:color="auto"/>
        <w:right w:val="none" w:sz="0" w:space="0" w:color="auto"/>
      </w:divBdr>
    </w:div>
    <w:div w:id="769544754">
      <w:bodyDiv w:val="1"/>
      <w:marLeft w:val="0"/>
      <w:marRight w:val="0"/>
      <w:marTop w:val="0"/>
      <w:marBottom w:val="0"/>
      <w:divBdr>
        <w:top w:val="none" w:sz="0" w:space="0" w:color="auto"/>
        <w:left w:val="none" w:sz="0" w:space="0" w:color="auto"/>
        <w:bottom w:val="none" w:sz="0" w:space="0" w:color="auto"/>
        <w:right w:val="none" w:sz="0" w:space="0" w:color="auto"/>
      </w:divBdr>
    </w:div>
    <w:div w:id="769937606">
      <w:bodyDiv w:val="1"/>
      <w:marLeft w:val="0"/>
      <w:marRight w:val="0"/>
      <w:marTop w:val="0"/>
      <w:marBottom w:val="0"/>
      <w:divBdr>
        <w:top w:val="none" w:sz="0" w:space="0" w:color="auto"/>
        <w:left w:val="none" w:sz="0" w:space="0" w:color="auto"/>
        <w:bottom w:val="none" w:sz="0" w:space="0" w:color="auto"/>
        <w:right w:val="none" w:sz="0" w:space="0" w:color="auto"/>
      </w:divBdr>
    </w:div>
    <w:div w:id="770007990">
      <w:bodyDiv w:val="1"/>
      <w:marLeft w:val="0"/>
      <w:marRight w:val="0"/>
      <w:marTop w:val="0"/>
      <w:marBottom w:val="0"/>
      <w:divBdr>
        <w:top w:val="none" w:sz="0" w:space="0" w:color="auto"/>
        <w:left w:val="none" w:sz="0" w:space="0" w:color="auto"/>
        <w:bottom w:val="none" w:sz="0" w:space="0" w:color="auto"/>
        <w:right w:val="none" w:sz="0" w:space="0" w:color="auto"/>
      </w:divBdr>
    </w:div>
    <w:div w:id="770008797">
      <w:bodyDiv w:val="1"/>
      <w:marLeft w:val="0"/>
      <w:marRight w:val="0"/>
      <w:marTop w:val="0"/>
      <w:marBottom w:val="0"/>
      <w:divBdr>
        <w:top w:val="none" w:sz="0" w:space="0" w:color="auto"/>
        <w:left w:val="none" w:sz="0" w:space="0" w:color="auto"/>
        <w:bottom w:val="none" w:sz="0" w:space="0" w:color="auto"/>
        <w:right w:val="none" w:sz="0" w:space="0" w:color="auto"/>
      </w:divBdr>
    </w:div>
    <w:div w:id="770903366">
      <w:bodyDiv w:val="1"/>
      <w:marLeft w:val="0"/>
      <w:marRight w:val="0"/>
      <w:marTop w:val="0"/>
      <w:marBottom w:val="0"/>
      <w:divBdr>
        <w:top w:val="none" w:sz="0" w:space="0" w:color="auto"/>
        <w:left w:val="none" w:sz="0" w:space="0" w:color="auto"/>
        <w:bottom w:val="none" w:sz="0" w:space="0" w:color="auto"/>
        <w:right w:val="none" w:sz="0" w:space="0" w:color="auto"/>
      </w:divBdr>
    </w:div>
    <w:div w:id="772896270">
      <w:bodyDiv w:val="1"/>
      <w:marLeft w:val="0"/>
      <w:marRight w:val="0"/>
      <w:marTop w:val="0"/>
      <w:marBottom w:val="0"/>
      <w:divBdr>
        <w:top w:val="none" w:sz="0" w:space="0" w:color="auto"/>
        <w:left w:val="none" w:sz="0" w:space="0" w:color="auto"/>
        <w:bottom w:val="none" w:sz="0" w:space="0" w:color="auto"/>
        <w:right w:val="none" w:sz="0" w:space="0" w:color="auto"/>
      </w:divBdr>
    </w:div>
    <w:div w:id="774594547">
      <w:bodyDiv w:val="1"/>
      <w:marLeft w:val="0"/>
      <w:marRight w:val="0"/>
      <w:marTop w:val="0"/>
      <w:marBottom w:val="0"/>
      <w:divBdr>
        <w:top w:val="none" w:sz="0" w:space="0" w:color="auto"/>
        <w:left w:val="none" w:sz="0" w:space="0" w:color="auto"/>
        <w:bottom w:val="none" w:sz="0" w:space="0" w:color="auto"/>
        <w:right w:val="none" w:sz="0" w:space="0" w:color="auto"/>
      </w:divBdr>
    </w:div>
    <w:div w:id="774714386">
      <w:bodyDiv w:val="1"/>
      <w:marLeft w:val="0"/>
      <w:marRight w:val="0"/>
      <w:marTop w:val="0"/>
      <w:marBottom w:val="0"/>
      <w:divBdr>
        <w:top w:val="none" w:sz="0" w:space="0" w:color="auto"/>
        <w:left w:val="none" w:sz="0" w:space="0" w:color="auto"/>
        <w:bottom w:val="none" w:sz="0" w:space="0" w:color="auto"/>
        <w:right w:val="none" w:sz="0" w:space="0" w:color="auto"/>
      </w:divBdr>
    </w:div>
    <w:div w:id="776096167">
      <w:bodyDiv w:val="1"/>
      <w:marLeft w:val="0"/>
      <w:marRight w:val="0"/>
      <w:marTop w:val="0"/>
      <w:marBottom w:val="0"/>
      <w:divBdr>
        <w:top w:val="none" w:sz="0" w:space="0" w:color="auto"/>
        <w:left w:val="none" w:sz="0" w:space="0" w:color="auto"/>
        <w:bottom w:val="none" w:sz="0" w:space="0" w:color="auto"/>
        <w:right w:val="none" w:sz="0" w:space="0" w:color="auto"/>
      </w:divBdr>
    </w:div>
    <w:div w:id="776483999">
      <w:bodyDiv w:val="1"/>
      <w:marLeft w:val="0"/>
      <w:marRight w:val="0"/>
      <w:marTop w:val="0"/>
      <w:marBottom w:val="0"/>
      <w:divBdr>
        <w:top w:val="none" w:sz="0" w:space="0" w:color="auto"/>
        <w:left w:val="none" w:sz="0" w:space="0" w:color="auto"/>
        <w:bottom w:val="none" w:sz="0" w:space="0" w:color="auto"/>
        <w:right w:val="none" w:sz="0" w:space="0" w:color="auto"/>
      </w:divBdr>
    </w:div>
    <w:div w:id="777022924">
      <w:bodyDiv w:val="1"/>
      <w:marLeft w:val="0"/>
      <w:marRight w:val="0"/>
      <w:marTop w:val="0"/>
      <w:marBottom w:val="0"/>
      <w:divBdr>
        <w:top w:val="none" w:sz="0" w:space="0" w:color="auto"/>
        <w:left w:val="none" w:sz="0" w:space="0" w:color="auto"/>
        <w:bottom w:val="none" w:sz="0" w:space="0" w:color="auto"/>
        <w:right w:val="none" w:sz="0" w:space="0" w:color="auto"/>
      </w:divBdr>
    </w:div>
    <w:div w:id="777333250">
      <w:bodyDiv w:val="1"/>
      <w:marLeft w:val="0"/>
      <w:marRight w:val="0"/>
      <w:marTop w:val="0"/>
      <w:marBottom w:val="0"/>
      <w:divBdr>
        <w:top w:val="none" w:sz="0" w:space="0" w:color="auto"/>
        <w:left w:val="none" w:sz="0" w:space="0" w:color="auto"/>
        <w:bottom w:val="none" w:sz="0" w:space="0" w:color="auto"/>
        <w:right w:val="none" w:sz="0" w:space="0" w:color="auto"/>
      </w:divBdr>
    </w:div>
    <w:div w:id="779493131">
      <w:bodyDiv w:val="1"/>
      <w:marLeft w:val="0"/>
      <w:marRight w:val="0"/>
      <w:marTop w:val="0"/>
      <w:marBottom w:val="0"/>
      <w:divBdr>
        <w:top w:val="none" w:sz="0" w:space="0" w:color="auto"/>
        <w:left w:val="none" w:sz="0" w:space="0" w:color="auto"/>
        <w:bottom w:val="none" w:sz="0" w:space="0" w:color="auto"/>
        <w:right w:val="none" w:sz="0" w:space="0" w:color="auto"/>
      </w:divBdr>
    </w:div>
    <w:div w:id="783311953">
      <w:bodyDiv w:val="1"/>
      <w:marLeft w:val="0"/>
      <w:marRight w:val="0"/>
      <w:marTop w:val="0"/>
      <w:marBottom w:val="0"/>
      <w:divBdr>
        <w:top w:val="none" w:sz="0" w:space="0" w:color="auto"/>
        <w:left w:val="none" w:sz="0" w:space="0" w:color="auto"/>
        <w:bottom w:val="none" w:sz="0" w:space="0" w:color="auto"/>
        <w:right w:val="none" w:sz="0" w:space="0" w:color="auto"/>
      </w:divBdr>
    </w:div>
    <w:div w:id="783353423">
      <w:bodyDiv w:val="1"/>
      <w:marLeft w:val="0"/>
      <w:marRight w:val="0"/>
      <w:marTop w:val="0"/>
      <w:marBottom w:val="0"/>
      <w:divBdr>
        <w:top w:val="none" w:sz="0" w:space="0" w:color="auto"/>
        <w:left w:val="none" w:sz="0" w:space="0" w:color="auto"/>
        <w:bottom w:val="none" w:sz="0" w:space="0" w:color="auto"/>
        <w:right w:val="none" w:sz="0" w:space="0" w:color="auto"/>
      </w:divBdr>
    </w:div>
    <w:div w:id="783423330">
      <w:bodyDiv w:val="1"/>
      <w:marLeft w:val="0"/>
      <w:marRight w:val="0"/>
      <w:marTop w:val="0"/>
      <w:marBottom w:val="0"/>
      <w:divBdr>
        <w:top w:val="none" w:sz="0" w:space="0" w:color="auto"/>
        <w:left w:val="none" w:sz="0" w:space="0" w:color="auto"/>
        <w:bottom w:val="none" w:sz="0" w:space="0" w:color="auto"/>
        <w:right w:val="none" w:sz="0" w:space="0" w:color="auto"/>
      </w:divBdr>
    </w:div>
    <w:div w:id="785084563">
      <w:bodyDiv w:val="1"/>
      <w:marLeft w:val="0"/>
      <w:marRight w:val="0"/>
      <w:marTop w:val="0"/>
      <w:marBottom w:val="0"/>
      <w:divBdr>
        <w:top w:val="none" w:sz="0" w:space="0" w:color="auto"/>
        <w:left w:val="none" w:sz="0" w:space="0" w:color="auto"/>
        <w:bottom w:val="none" w:sz="0" w:space="0" w:color="auto"/>
        <w:right w:val="none" w:sz="0" w:space="0" w:color="auto"/>
      </w:divBdr>
    </w:div>
    <w:div w:id="785350178">
      <w:bodyDiv w:val="1"/>
      <w:marLeft w:val="0"/>
      <w:marRight w:val="0"/>
      <w:marTop w:val="0"/>
      <w:marBottom w:val="0"/>
      <w:divBdr>
        <w:top w:val="none" w:sz="0" w:space="0" w:color="auto"/>
        <w:left w:val="none" w:sz="0" w:space="0" w:color="auto"/>
        <w:bottom w:val="none" w:sz="0" w:space="0" w:color="auto"/>
        <w:right w:val="none" w:sz="0" w:space="0" w:color="auto"/>
      </w:divBdr>
    </w:div>
    <w:div w:id="785539019">
      <w:bodyDiv w:val="1"/>
      <w:marLeft w:val="0"/>
      <w:marRight w:val="0"/>
      <w:marTop w:val="0"/>
      <w:marBottom w:val="0"/>
      <w:divBdr>
        <w:top w:val="none" w:sz="0" w:space="0" w:color="auto"/>
        <w:left w:val="none" w:sz="0" w:space="0" w:color="auto"/>
        <w:bottom w:val="none" w:sz="0" w:space="0" w:color="auto"/>
        <w:right w:val="none" w:sz="0" w:space="0" w:color="auto"/>
      </w:divBdr>
    </w:div>
    <w:div w:id="787621132">
      <w:bodyDiv w:val="1"/>
      <w:marLeft w:val="0"/>
      <w:marRight w:val="0"/>
      <w:marTop w:val="0"/>
      <w:marBottom w:val="0"/>
      <w:divBdr>
        <w:top w:val="none" w:sz="0" w:space="0" w:color="auto"/>
        <w:left w:val="none" w:sz="0" w:space="0" w:color="auto"/>
        <w:bottom w:val="none" w:sz="0" w:space="0" w:color="auto"/>
        <w:right w:val="none" w:sz="0" w:space="0" w:color="auto"/>
      </w:divBdr>
    </w:div>
    <w:div w:id="788209932">
      <w:bodyDiv w:val="1"/>
      <w:marLeft w:val="0"/>
      <w:marRight w:val="0"/>
      <w:marTop w:val="0"/>
      <w:marBottom w:val="0"/>
      <w:divBdr>
        <w:top w:val="none" w:sz="0" w:space="0" w:color="auto"/>
        <w:left w:val="none" w:sz="0" w:space="0" w:color="auto"/>
        <w:bottom w:val="none" w:sz="0" w:space="0" w:color="auto"/>
        <w:right w:val="none" w:sz="0" w:space="0" w:color="auto"/>
      </w:divBdr>
    </w:div>
    <w:div w:id="791480567">
      <w:bodyDiv w:val="1"/>
      <w:marLeft w:val="0"/>
      <w:marRight w:val="0"/>
      <w:marTop w:val="0"/>
      <w:marBottom w:val="0"/>
      <w:divBdr>
        <w:top w:val="none" w:sz="0" w:space="0" w:color="auto"/>
        <w:left w:val="none" w:sz="0" w:space="0" w:color="auto"/>
        <w:bottom w:val="none" w:sz="0" w:space="0" w:color="auto"/>
        <w:right w:val="none" w:sz="0" w:space="0" w:color="auto"/>
      </w:divBdr>
    </w:div>
    <w:div w:id="791827620">
      <w:bodyDiv w:val="1"/>
      <w:marLeft w:val="0"/>
      <w:marRight w:val="0"/>
      <w:marTop w:val="0"/>
      <w:marBottom w:val="0"/>
      <w:divBdr>
        <w:top w:val="none" w:sz="0" w:space="0" w:color="auto"/>
        <w:left w:val="none" w:sz="0" w:space="0" w:color="auto"/>
        <w:bottom w:val="none" w:sz="0" w:space="0" w:color="auto"/>
        <w:right w:val="none" w:sz="0" w:space="0" w:color="auto"/>
      </w:divBdr>
    </w:div>
    <w:div w:id="792091632">
      <w:bodyDiv w:val="1"/>
      <w:marLeft w:val="0"/>
      <w:marRight w:val="0"/>
      <w:marTop w:val="0"/>
      <w:marBottom w:val="0"/>
      <w:divBdr>
        <w:top w:val="none" w:sz="0" w:space="0" w:color="auto"/>
        <w:left w:val="none" w:sz="0" w:space="0" w:color="auto"/>
        <w:bottom w:val="none" w:sz="0" w:space="0" w:color="auto"/>
        <w:right w:val="none" w:sz="0" w:space="0" w:color="auto"/>
      </w:divBdr>
    </w:div>
    <w:div w:id="793330747">
      <w:bodyDiv w:val="1"/>
      <w:marLeft w:val="0"/>
      <w:marRight w:val="0"/>
      <w:marTop w:val="0"/>
      <w:marBottom w:val="0"/>
      <w:divBdr>
        <w:top w:val="none" w:sz="0" w:space="0" w:color="auto"/>
        <w:left w:val="none" w:sz="0" w:space="0" w:color="auto"/>
        <w:bottom w:val="none" w:sz="0" w:space="0" w:color="auto"/>
        <w:right w:val="none" w:sz="0" w:space="0" w:color="auto"/>
      </w:divBdr>
    </w:div>
    <w:div w:id="793987345">
      <w:bodyDiv w:val="1"/>
      <w:marLeft w:val="0"/>
      <w:marRight w:val="0"/>
      <w:marTop w:val="0"/>
      <w:marBottom w:val="0"/>
      <w:divBdr>
        <w:top w:val="none" w:sz="0" w:space="0" w:color="auto"/>
        <w:left w:val="none" w:sz="0" w:space="0" w:color="auto"/>
        <w:bottom w:val="none" w:sz="0" w:space="0" w:color="auto"/>
        <w:right w:val="none" w:sz="0" w:space="0" w:color="auto"/>
      </w:divBdr>
    </w:div>
    <w:div w:id="795372849">
      <w:bodyDiv w:val="1"/>
      <w:marLeft w:val="0"/>
      <w:marRight w:val="0"/>
      <w:marTop w:val="0"/>
      <w:marBottom w:val="0"/>
      <w:divBdr>
        <w:top w:val="none" w:sz="0" w:space="0" w:color="auto"/>
        <w:left w:val="none" w:sz="0" w:space="0" w:color="auto"/>
        <w:bottom w:val="none" w:sz="0" w:space="0" w:color="auto"/>
        <w:right w:val="none" w:sz="0" w:space="0" w:color="auto"/>
      </w:divBdr>
    </w:div>
    <w:div w:id="795486280">
      <w:bodyDiv w:val="1"/>
      <w:marLeft w:val="0"/>
      <w:marRight w:val="0"/>
      <w:marTop w:val="0"/>
      <w:marBottom w:val="0"/>
      <w:divBdr>
        <w:top w:val="none" w:sz="0" w:space="0" w:color="auto"/>
        <w:left w:val="none" w:sz="0" w:space="0" w:color="auto"/>
        <w:bottom w:val="none" w:sz="0" w:space="0" w:color="auto"/>
        <w:right w:val="none" w:sz="0" w:space="0" w:color="auto"/>
      </w:divBdr>
    </w:div>
    <w:div w:id="795835875">
      <w:bodyDiv w:val="1"/>
      <w:marLeft w:val="0"/>
      <w:marRight w:val="0"/>
      <w:marTop w:val="0"/>
      <w:marBottom w:val="0"/>
      <w:divBdr>
        <w:top w:val="none" w:sz="0" w:space="0" w:color="auto"/>
        <w:left w:val="none" w:sz="0" w:space="0" w:color="auto"/>
        <w:bottom w:val="none" w:sz="0" w:space="0" w:color="auto"/>
        <w:right w:val="none" w:sz="0" w:space="0" w:color="auto"/>
      </w:divBdr>
    </w:div>
    <w:div w:id="796533455">
      <w:bodyDiv w:val="1"/>
      <w:marLeft w:val="0"/>
      <w:marRight w:val="0"/>
      <w:marTop w:val="0"/>
      <w:marBottom w:val="0"/>
      <w:divBdr>
        <w:top w:val="none" w:sz="0" w:space="0" w:color="auto"/>
        <w:left w:val="none" w:sz="0" w:space="0" w:color="auto"/>
        <w:bottom w:val="none" w:sz="0" w:space="0" w:color="auto"/>
        <w:right w:val="none" w:sz="0" w:space="0" w:color="auto"/>
      </w:divBdr>
    </w:div>
    <w:div w:id="801193885">
      <w:bodyDiv w:val="1"/>
      <w:marLeft w:val="0"/>
      <w:marRight w:val="0"/>
      <w:marTop w:val="0"/>
      <w:marBottom w:val="0"/>
      <w:divBdr>
        <w:top w:val="none" w:sz="0" w:space="0" w:color="auto"/>
        <w:left w:val="none" w:sz="0" w:space="0" w:color="auto"/>
        <w:bottom w:val="none" w:sz="0" w:space="0" w:color="auto"/>
        <w:right w:val="none" w:sz="0" w:space="0" w:color="auto"/>
      </w:divBdr>
    </w:div>
    <w:div w:id="801312037">
      <w:bodyDiv w:val="1"/>
      <w:marLeft w:val="0"/>
      <w:marRight w:val="0"/>
      <w:marTop w:val="0"/>
      <w:marBottom w:val="0"/>
      <w:divBdr>
        <w:top w:val="none" w:sz="0" w:space="0" w:color="auto"/>
        <w:left w:val="none" w:sz="0" w:space="0" w:color="auto"/>
        <w:bottom w:val="none" w:sz="0" w:space="0" w:color="auto"/>
        <w:right w:val="none" w:sz="0" w:space="0" w:color="auto"/>
      </w:divBdr>
      <w:divsChild>
        <w:div w:id="32116733">
          <w:marLeft w:val="480"/>
          <w:marRight w:val="0"/>
          <w:marTop w:val="0"/>
          <w:marBottom w:val="0"/>
          <w:divBdr>
            <w:top w:val="none" w:sz="0" w:space="0" w:color="auto"/>
            <w:left w:val="none" w:sz="0" w:space="0" w:color="auto"/>
            <w:bottom w:val="none" w:sz="0" w:space="0" w:color="auto"/>
            <w:right w:val="none" w:sz="0" w:space="0" w:color="auto"/>
          </w:divBdr>
        </w:div>
        <w:div w:id="38285319">
          <w:marLeft w:val="480"/>
          <w:marRight w:val="0"/>
          <w:marTop w:val="0"/>
          <w:marBottom w:val="0"/>
          <w:divBdr>
            <w:top w:val="none" w:sz="0" w:space="0" w:color="auto"/>
            <w:left w:val="none" w:sz="0" w:space="0" w:color="auto"/>
            <w:bottom w:val="none" w:sz="0" w:space="0" w:color="auto"/>
            <w:right w:val="none" w:sz="0" w:space="0" w:color="auto"/>
          </w:divBdr>
        </w:div>
        <w:div w:id="40449631">
          <w:marLeft w:val="480"/>
          <w:marRight w:val="0"/>
          <w:marTop w:val="0"/>
          <w:marBottom w:val="0"/>
          <w:divBdr>
            <w:top w:val="none" w:sz="0" w:space="0" w:color="auto"/>
            <w:left w:val="none" w:sz="0" w:space="0" w:color="auto"/>
            <w:bottom w:val="none" w:sz="0" w:space="0" w:color="auto"/>
            <w:right w:val="none" w:sz="0" w:space="0" w:color="auto"/>
          </w:divBdr>
        </w:div>
        <w:div w:id="46953504">
          <w:marLeft w:val="480"/>
          <w:marRight w:val="0"/>
          <w:marTop w:val="0"/>
          <w:marBottom w:val="0"/>
          <w:divBdr>
            <w:top w:val="none" w:sz="0" w:space="0" w:color="auto"/>
            <w:left w:val="none" w:sz="0" w:space="0" w:color="auto"/>
            <w:bottom w:val="none" w:sz="0" w:space="0" w:color="auto"/>
            <w:right w:val="none" w:sz="0" w:space="0" w:color="auto"/>
          </w:divBdr>
        </w:div>
        <w:div w:id="99765895">
          <w:marLeft w:val="480"/>
          <w:marRight w:val="0"/>
          <w:marTop w:val="0"/>
          <w:marBottom w:val="0"/>
          <w:divBdr>
            <w:top w:val="none" w:sz="0" w:space="0" w:color="auto"/>
            <w:left w:val="none" w:sz="0" w:space="0" w:color="auto"/>
            <w:bottom w:val="none" w:sz="0" w:space="0" w:color="auto"/>
            <w:right w:val="none" w:sz="0" w:space="0" w:color="auto"/>
          </w:divBdr>
        </w:div>
        <w:div w:id="108938179">
          <w:marLeft w:val="480"/>
          <w:marRight w:val="0"/>
          <w:marTop w:val="0"/>
          <w:marBottom w:val="0"/>
          <w:divBdr>
            <w:top w:val="none" w:sz="0" w:space="0" w:color="auto"/>
            <w:left w:val="none" w:sz="0" w:space="0" w:color="auto"/>
            <w:bottom w:val="none" w:sz="0" w:space="0" w:color="auto"/>
            <w:right w:val="none" w:sz="0" w:space="0" w:color="auto"/>
          </w:divBdr>
        </w:div>
        <w:div w:id="138740028">
          <w:marLeft w:val="480"/>
          <w:marRight w:val="0"/>
          <w:marTop w:val="0"/>
          <w:marBottom w:val="0"/>
          <w:divBdr>
            <w:top w:val="none" w:sz="0" w:space="0" w:color="auto"/>
            <w:left w:val="none" w:sz="0" w:space="0" w:color="auto"/>
            <w:bottom w:val="none" w:sz="0" w:space="0" w:color="auto"/>
            <w:right w:val="none" w:sz="0" w:space="0" w:color="auto"/>
          </w:divBdr>
        </w:div>
        <w:div w:id="145587499">
          <w:marLeft w:val="480"/>
          <w:marRight w:val="0"/>
          <w:marTop w:val="0"/>
          <w:marBottom w:val="0"/>
          <w:divBdr>
            <w:top w:val="none" w:sz="0" w:space="0" w:color="auto"/>
            <w:left w:val="none" w:sz="0" w:space="0" w:color="auto"/>
            <w:bottom w:val="none" w:sz="0" w:space="0" w:color="auto"/>
            <w:right w:val="none" w:sz="0" w:space="0" w:color="auto"/>
          </w:divBdr>
        </w:div>
        <w:div w:id="189415020">
          <w:marLeft w:val="480"/>
          <w:marRight w:val="0"/>
          <w:marTop w:val="0"/>
          <w:marBottom w:val="0"/>
          <w:divBdr>
            <w:top w:val="none" w:sz="0" w:space="0" w:color="auto"/>
            <w:left w:val="none" w:sz="0" w:space="0" w:color="auto"/>
            <w:bottom w:val="none" w:sz="0" w:space="0" w:color="auto"/>
            <w:right w:val="none" w:sz="0" w:space="0" w:color="auto"/>
          </w:divBdr>
        </w:div>
        <w:div w:id="232275146">
          <w:marLeft w:val="480"/>
          <w:marRight w:val="0"/>
          <w:marTop w:val="0"/>
          <w:marBottom w:val="0"/>
          <w:divBdr>
            <w:top w:val="none" w:sz="0" w:space="0" w:color="auto"/>
            <w:left w:val="none" w:sz="0" w:space="0" w:color="auto"/>
            <w:bottom w:val="none" w:sz="0" w:space="0" w:color="auto"/>
            <w:right w:val="none" w:sz="0" w:space="0" w:color="auto"/>
          </w:divBdr>
        </w:div>
        <w:div w:id="248269338">
          <w:marLeft w:val="480"/>
          <w:marRight w:val="0"/>
          <w:marTop w:val="0"/>
          <w:marBottom w:val="0"/>
          <w:divBdr>
            <w:top w:val="none" w:sz="0" w:space="0" w:color="auto"/>
            <w:left w:val="none" w:sz="0" w:space="0" w:color="auto"/>
            <w:bottom w:val="none" w:sz="0" w:space="0" w:color="auto"/>
            <w:right w:val="none" w:sz="0" w:space="0" w:color="auto"/>
          </w:divBdr>
        </w:div>
        <w:div w:id="249508318">
          <w:marLeft w:val="480"/>
          <w:marRight w:val="0"/>
          <w:marTop w:val="0"/>
          <w:marBottom w:val="0"/>
          <w:divBdr>
            <w:top w:val="none" w:sz="0" w:space="0" w:color="auto"/>
            <w:left w:val="none" w:sz="0" w:space="0" w:color="auto"/>
            <w:bottom w:val="none" w:sz="0" w:space="0" w:color="auto"/>
            <w:right w:val="none" w:sz="0" w:space="0" w:color="auto"/>
          </w:divBdr>
        </w:div>
        <w:div w:id="361562173">
          <w:marLeft w:val="480"/>
          <w:marRight w:val="0"/>
          <w:marTop w:val="0"/>
          <w:marBottom w:val="0"/>
          <w:divBdr>
            <w:top w:val="none" w:sz="0" w:space="0" w:color="auto"/>
            <w:left w:val="none" w:sz="0" w:space="0" w:color="auto"/>
            <w:bottom w:val="none" w:sz="0" w:space="0" w:color="auto"/>
            <w:right w:val="none" w:sz="0" w:space="0" w:color="auto"/>
          </w:divBdr>
        </w:div>
        <w:div w:id="373507491">
          <w:marLeft w:val="480"/>
          <w:marRight w:val="0"/>
          <w:marTop w:val="0"/>
          <w:marBottom w:val="0"/>
          <w:divBdr>
            <w:top w:val="none" w:sz="0" w:space="0" w:color="auto"/>
            <w:left w:val="none" w:sz="0" w:space="0" w:color="auto"/>
            <w:bottom w:val="none" w:sz="0" w:space="0" w:color="auto"/>
            <w:right w:val="none" w:sz="0" w:space="0" w:color="auto"/>
          </w:divBdr>
        </w:div>
        <w:div w:id="416825114">
          <w:marLeft w:val="480"/>
          <w:marRight w:val="0"/>
          <w:marTop w:val="0"/>
          <w:marBottom w:val="0"/>
          <w:divBdr>
            <w:top w:val="none" w:sz="0" w:space="0" w:color="auto"/>
            <w:left w:val="none" w:sz="0" w:space="0" w:color="auto"/>
            <w:bottom w:val="none" w:sz="0" w:space="0" w:color="auto"/>
            <w:right w:val="none" w:sz="0" w:space="0" w:color="auto"/>
          </w:divBdr>
        </w:div>
        <w:div w:id="447166691">
          <w:marLeft w:val="480"/>
          <w:marRight w:val="0"/>
          <w:marTop w:val="0"/>
          <w:marBottom w:val="0"/>
          <w:divBdr>
            <w:top w:val="none" w:sz="0" w:space="0" w:color="auto"/>
            <w:left w:val="none" w:sz="0" w:space="0" w:color="auto"/>
            <w:bottom w:val="none" w:sz="0" w:space="0" w:color="auto"/>
            <w:right w:val="none" w:sz="0" w:space="0" w:color="auto"/>
          </w:divBdr>
        </w:div>
        <w:div w:id="599290353">
          <w:marLeft w:val="480"/>
          <w:marRight w:val="0"/>
          <w:marTop w:val="0"/>
          <w:marBottom w:val="0"/>
          <w:divBdr>
            <w:top w:val="none" w:sz="0" w:space="0" w:color="auto"/>
            <w:left w:val="none" w:sz="0" w:space="0" w:color="auto"/>
            <w:bottom w:val="none" w:sz="0" w:space="0" w:color="auto"/>
            <w:right w:val="none" w:sz="0" w:space="0" w:color="auto"/>
          </w:divBdr>
        </w:div>
        <w:div w:id="631247478">
          <w:marLeft w:val="480"/>
          <w:marRight w:val="0"/>
          <w:marTop w:val="0"/>
          <w:marBottom w:val="0"/>
          <w:divBdr>
            <w:top w:val="none" w:sz="0" w:space="0" w:color="auto"/>
            <w:left w:val="none" w:sz="0" w:space="0" w:color="auto"/>
            <w:bottom w:val="none" w:sz="0" w:space="0" w:color="auto"/>
            <w:right w:val="none" w:sz="0" w:space="0" w:color="auto"/>
          </w:divBdr>
        </w:div>
        <w:div w:id="640352656">
          <w:marLeft w:val="480"/>
          <w:marRight w:val="0"/>
          <w:marTop w:val="0"/>
          <w:marBottom w:val="0"/>
          <w:divBdr>
            <w:top w:val="none" w:sz="0" w:space="0" w:color="auto"/>
            <w:left w:val="none" w:sz="0" w:space="0" w:color="auto"/>
            <w:bottom w:val="none" w:sz="0" w:space="0" w:color="auto"/>
            <w:right w:val="none" w:sz="0" w:space="0" w:color="auto"/>
          </w:divBdr>
        </w:div>
        <w:div w:id="676467528">
          <w:marLeft w:val="480"/>
          <w:marRight w:val="0"/>
          <w:marTop w:val="0"/>
          <w:marBottom w:val="0"/>
          <w:divBdr>
            <w:top w:val="none" w:sz="0" w:space="0" w:color="auto"/>
            <w:left w:val="none" w:sz="0" w:space="0" w:color="auto"/>
            <w:bottom w:val="none" w:sz="0" w:space="0" w:color="auto"/>
            <w:right w:val="none" w:sz="0" w:space="0" w:color="auto"/>
          </w:divBdr>
        </w:div>
        <w:div w:id="679352354">
          <w:marLeft w:val="480"/>
          <w:marRight w:val="0"/>
          <w:marTop w:val="0"/>
          <w:marBottom w:val="0"/>
          <w:divBdr>
            <w:top w:val="none" w:sz="0" w:space="0" w:color="auto"/>
            <w:left w:val="none" w:sz="0" w:space="0" w:color="auto"/>
            <w:bottom w:val="none" w:sz="0" w:space="0" w:color="auto"/>
            <w:right w:val="none" w:sz="0" w:space="0" w:color="auto"/>
          </w:divBdr>
        </w:div>
        <w:div w:id="846293032">
          <w:marLeft w:val="480"/>
          <w:marRight w:val="0"/>
          <w:marTop w:val="0"/>
          <w:marBottom w:val="0"/>
          <w:divBdr>
            <w:top w:val="none" w:sz="0" w:space="0" w:color="auto"/>
            <w:left w:val="none" w:sz="0" w:space="0" w:color="auto"/>
            <w:bottom w:val="none" w:sz="0" w:space="0" w:color="auto"/>
            <w:right w:val="none" w:sz="0" w:space="0" w:color="auto"/>
          </w:divBdr>
        </w:div>
        <w:div w:id="854269294">
          <w:marLeft w:val="480"/>
          <w:marRight w:val="0"/>
          <w:marTop w:val="0"/>
          <w:marBottom w:val="0"/>
          <w:divBdr>
            <w:top w:val="none" w:sz="0" w:space="0" w:color="auto"/>
            <w:left w:val="none" w:sz="0" w:space="0" w:color="auto"/>
            <w:bottom w:val="none" w:sz="0" w:space="0" w:color="auto"/>
            <w:right w:val="none" w:sz="0" w:space="0" w:color="auto"/>
          </w:divBdr>
        </w:div>
        <w:div w:id="877619222">
          <w:marLeft w:val="480"/>
          <w:marRight w:val="0"/>
          <w:marTop w:val="0"/>
          <w:marBottom w:val="0"/>
          <w:divBdr>
            <w:top w:val="none" w:sz="0" w:space="0" w:color="auto"/>
            <w:left w:val="none" w:sz="0" w:space="0" w:color="auto"/>
            <w:bottom w:val="none" w:sz="0" w:space="0" w:color="auto"/>
            <w:right w:val="none" w:sz="0" w:space="0" w:color="auto"/>
          </w:divBdr>
        </w:div>
        <w:div w:id="908538846">
          <w:marLeft w:val="480"/>
          <w:marRight w:val="0"/>
          <w:marTop w:val="0"/>
          <w:marBottom w:val="0"/>
          <w:divBdr>
            <w:top w:val="none" w:sz="0" w:space="0" w:color="auto"/>
            <w:left w:val="none" w:sz="0" w:space="0" w:color="auto"/>
            <w:bottom w:val="none" w:sz="0" w:space="0" w:color="auto"/>
            <w:right w:val="none" w:sz="0" w:space="0" w:color="auto"/>
          </w:divBdr>
        </w:div>
        <w:div w:id="923883290">
          <w:marLeft w:val="480"/>
          <w:marRight w:val="0"/>
          <w:marTop w:val="0"/>
          <w:marBottom w:val="0"/>
          <w:divBdr>
            <w:top w:val="none" w:sz="0" w:space="0" w:color="auto"/>
            <w:left w:val="none" w:sz="0" w:space="0" w:color="auto"/>
            <w:bottom w:val="none" w:sz="0" w:space="0" w:color="auto"/>
            <w:right w:val="none" w:sz="0" w:space="0" w:color="auto"/>
          </w:divBdr>
        </w:div>
        <w:div w:id="978340620">
          <w:marLeft w:val="480"/>
          <w:marRight w:val="0"/>
          <w:marTop w:val="0"/>
          <w:marBottom w:val="0"/>
          <w:divBdr>
            <w:top w:val="none" w:sz="0" w:space="0" w:color="auto"/>
            <w:left w:val="none" w:sz="0" w:space="0" w:color="auto"/>
            <w:bottom w:val="none" w:sz="0" w:space="0" w:color="auto"/>
            <w:right w:val="none" w:sz="0" w:space="0" w:color="auto"/>
          </w:divBdr>
        </w:div>
        <w:div w:id="988631756">
          <w:marLeft w:val="480"/>
          <w:marRight w:val="0"/>
          <w:marTop w:val="0"/>
          <w:marBottom w:val="0"/>
          <w:divBdr>
            <w:top w:val="none" w:sz="0" w:space="0" w:color="auto"/>
            <w:left w:val="none" w:sz="0" w:space="0" w:color="auto"/>
            <w:bottom w:val="none" w:sz="0" w:space="0" w:color="auto"/>
            <w:right w:val="none" w:sz="0" w:space="0" w:color="auto"/>
          </w:divBdr>
        </w:div>
        <w:div w:id="991718827">
          <w:marLeft w:val="480"/>
          <w:marRight w:val="0"/>
          <w:marTop w:val="0"/>
          <w:marBottom w:val="0"/>
          <w:divBdr>
            <w:top w:val="none" w:sz="0" w:space="0" w:color="auto"/>
            <w:left w:val="none" w:sz="0" w:space="0" w:color="auto"/>
            <w:bottom w:val="none" w:sz="0" w:space="0" w:color="auto"/>
            <w:right w:val="none" w:sz="0" w:space="0" w:color="auto"/>
          </w:divBdr>
        </w:div>
        <w:div w:id="1038235736">
          <w:marLeft w:val="480"/>
          <w:marRight w:val="0"/>
          <w:marTop w:val="0"/>
          <w:marBottom w:val="0"/>
          <w:divBdr>
            <w:top w:val="none" w:sz="0" w:space="0" w:color="auto"/>
            <w:left w:val="none" w:sz="0" w:space="0" w:color="auto"/>
            <w:bottom w:val="none" w:sz="0" w:space="0" w:color="auto"/>
            <w:right w:val="none" w:sz="0" w:space="0" w:color="auto"/>
          </w:divBdr>
        </w:div>
        <w:div w:id="1122068156">
          <w:marLeft w:val="480"/>
          <w:marRight w:val="0"/>
          <w:marTop w:val="0"/>
          <w:marBottom w:val="0"/>
          <w:divBdr>
            <w:top w:val="none" w:sz="0" w:space="0" w:color="auto"/>
            <w:left w:val="none" w:sz="0" w:space="0" w:color="auto"/>
            <w:bottom w:val="none" w:sz="0" w:space="0" w:color="auto"/>
            <w:right w:val="none" w:sz="0" w:space="0" w:color="auto"/>
          </w:divBdr>
        </w:div>
        <w:div w:id="1128623234">
          <w:marLeft w:val="480"/>
          <w:marRight w:val="0"/>
          <w:marTop w:val="0"/>
          <w:marBottom w:val="0"/>
          <w:divBdr>
            <w:top w:val="none" w:sz="0" w:space="0" w:color="auto"/>
            <w:left w:val="none" w:sz="0" w:space="0" w:color="auto"/>
            <w:bottom w:val="none" w:sz="0" w:space="0" w:color="auto"/>
            <w:right w:val="none" w:sz="0" w:space="0" w:color="auto"/>
          </w:divBdr>
        </w:div>
        <w:div w:id="1136872527">
          <w:marLeft w:val="480"/>
          <w:marRight w:val="0"/>
          <w:marTop w:val="0"/>
          <w:marBottom w:val="0"/>
          <w:divBdr>
            <w:top w:val="none" w:sz="0" w:space="0" w:color="auto"/>
            <w:left w:val="none" w:sz="0" w:space="0" w:color="auto"/>
            <w:bottom w:val="none" w:sz="0" w:space="0" w:color="auto"/>
            <w:right w:val="none" w:sz="0" w:space="0" w:color="auto"/>
          </w:divBdr>
        </w:div>
        <w:div w:id="1137528837">
          <w:marLeft w:val="480"/>
          <w:marRight w:val="0"/>
          <w:marTop w:val="0"/>
          <w:marBottom w:val="0"/>
          <w:divBdr>
            <w:top w:val="none" w:sz="0" w:space="0" w:color="auto"/>
            <w:left w:val="none" w:sz="0" w:space="0" w:color="auto"/>
            <w:bottom w:val="none" w:sz="0" w:space="0" w:color="auto"/>
            <w:right w:val="none" w:sz="0" w:space="0" w:color="auto"/>
          </w:divBdr>
        </w:div>
        <w:div w:id="1172183718">
          <w:marLeft w:val="480"/>
          <w:marRight w:val="0"/>
          <w:marTop w:val="0"/>
          <w:marBottom w:val="0"/>
          <w:divBdr>
            <w:top w:val="none" w:sz="0" w:space="0" w:color="auto"/>
            <w:left w:val="none" w:sz="0" w:space="0" w:color="auto"/>
            <w:bottom w:val="none" w:sz="0" w:space="0" w:color="auto"/>
            <w:right w:val="none" w:sz="0" w:space="0" w:color="auto"/>
          </w:divBdr>
        </w:div>
        <w:div w:id="1206724074">
          <w:marLeft w:val="480"/>
          <w:marRight w:val="0"/>
          <w:marTop w:val="0"/>
          <w:marBottom w:val="0"/>
          <w:divBdr>
            <w:top w:val="none" w:sz="0" w:space="0" w:color="auto"/>
            <w:left w:val="none" w:sz="0" w:space="0" w:color="auto"/>
            <w:bottom w:val="none" w:sz="0" w:space="0" w:color="auto"/>
            <w:right w:val="none" w:sz="0" w:space="0" w:color="auto"/>
          </w:divBdr>
        </w:div>
        <w:div w:id="1210802472">
          <w:marLeft w:val="480"/>
          <w:marRight w:val="0"/>
          <w:marTop w:val="0"/>
          <w:marBottom w:val="0"/>
          <w:divBdr>
            <w:top w:val="none" w:sz="0" w:space="0" w:color="auto"/>
            <w:left w:val="none" w:sz="0" w:space="0" w:color="auto"/>
            <w:bottom w:val="none" w:sz="0" w:space="0" w:color="auto"/>
            <w:right w:val="none" w:sz="0" w:space="0" w:color="auto"/>
          </w:divBdr>
        </w:div>
        <w:div w:id="1213342971">
          <w:marLeft w:val="480"/>
          <w:marRight w:val="0"/>
          <w:marTop w:val="0"/>
          <w:marBottom w:val="0"/>
          <w:divBdr>
            <w:top w:val="none" w:sz="0" w:space="0" w:color="auto"/>
            <w:left w:val="none" w:sz="0" w:space="0" w:color="auto"/>
            <w:bottom w:val="none" w:sz="0" w:space="0" w:color="auto"/>
            <w:right w:val="none" w:sz="0" w:space="0" w:color="auto"/>
          </w:divBdr>
        </w:div>
        <w:div w:id="1227230700">
          <w:marLeft w:val="480"/>
          <w:marRight w:val="0"/>
          <w:marTop w:val="0"/>
          <w:marBottom w:val="0"/>
          <w:divBdr>
            <w:top w:val="none" w:sz="0" w:space="0" w:color="auto"/>
            <w:left w:val="none" w:sz="0" w:space="0" w:color="auto"/>
            <w:bottom w:val="none" w:sz="0" w:space="0" w:color="auto"/>
            <w:right w:val="none" w:sz="0" w:space="0" w:color="auto"/>
          </w:divBdr>
        </w:div>
        <w:div w:id="1257444126">
          <w:marLeft w:val="480"/>
          <w:marRight w:val="0"/>
          <w:marTop w:val="0"/>
          <w:marBottom w:val="0"/>
          <w:divBdr>
            <w:top w:val="none" w:sz="0" w:space="0" w:color="auto"/>
            <w:left w:val="none" w:sz="0" w:space="0" w:color="auto"/>
            <w:bottom w:val="none" w:sz="0" w:space="0" w:color="auto"/>
            <w:right w:val="none" w:sz="0" w:space="0" w:color="auto"/>
          </w:divBdr>
        </w:div>
        <w:div w:id="1293904458">
          <w:marLeft w:val="480"/>
          <w:marRight w:val="0"/>
          <w:marTop w:val="0"/>
          <w:marBottom w:val="0"/>
          <w:divBdr>
            <w:top w:val="none" w:sz="0" w:space="0" w:color="auto"/>
            <w:left w:val="none" w:sz="0" w:space="0" w:color="auto"/>
            <w:bottom w:val="none" w:sz="0" w:space="0" w:color="auto"/>
            <w:right w:val="none" w:sz="0" w:space="0" w:color="auto"/>
          </w:divBdr>
        </w:div>
        <w:div w:id="1344674612">
          <w:marLeft w:val="480"/>
          <w:marRight w:val="0"/>
          <w:marTop w:val="0"/>
          <w:marBottom w:val="0"/>
          <w:divBdr>
            <w:top w:val="none" w:sz="0" w:space="0" w:color="auto"/>
            <w:left w:val="none" w:sz="0" w:space="0" w:color="auto"/>
            <w:bottom w:val="none" w:sz="0" w:space="0" w:color="auto"/>
            <w:right w:val="none" w:sz="0" w:space="0" w:color="auto"/>
          </w:divBdr>
        </w:div>
        <w:div w:id="1394619647">
          <w:marLeft w:val="480"/>
          <w:marRight w:val="0"/>
          <w:marTop w:val="0"/>
          <w:marBottom w:val="0"/>
          <w:divBdr>
            <w:top w:val="none" w:sz="0" w:space="0" w:color="auto"/>
            <w:left w:val="none" w:sz="0" w:space="0" w:color="auto"/>
            <w:bottom w:val="none" w:sz="0" w:space="0" w:color="auto"/>
            <w:right w:val="none" w:sz="0" w:space="0" w:color="auto"/>
          </w:divBdr>
        </w:div>
        <w:div w:id="1444611617">
          <w:marLeft w:val="480"/>
          <w:marRight w:val="0"/>
          <w:marTop w:val="0"/>
          <w:marBottom w:val="0"/>
          <w:divBdr>
            <w:top w:val="none" w:sz="0" w:space="0" w:color="auto"/>
            <w:left w:val="none" w:sz="0" w:space="0" w:color="auto"/>
            <w:bottom w:val="none" w:sz="0" w:space="0" w:color="auto"/>
            <w:right w:val="none" w:sz="0" w:space="0" w:color="auto"/>
          </w:divBdr>
        </w:div>
        <w:div w:id="1473403817">
          <w:marLeft w:val="480"/>
          <w:marRight w:val="0"/>
          <w:marTop w:val="0"/>
          <w:marBottom w:val="0"/>
          <w:divBdr>
            <w:top w:val="none" w:sz="0" w:space="0" w:color="auto"/>
            <w:left w:val="none" w:sz="0" w:space="0" w:color="auto"/>
            <w:bottom w:val="none" w:sz="0" w:space="0" w:color="auto"/>
            <w:right w:val="none" w:sz="0" w:space="0" w:color="auto"/>
          </w:divBdr>
        </w:div>
        <w:div w:id="1488470668">
          <w:marLeft w:val="480"/>
          <w:marRight w:val="0"/>
          <w:marTop w:val="0"/>
          <w:marBottom w:val="0"/>
          <w:divBdr>
            <w:top w:val="none" w:sz="0" w:space="0" w:color="auto"/>
            <w:left w:val="none" w:sz="0" w:space="0" w:color="auto"/>
            <w:bottom w:val="none" w:sz="0" w:space="0" w:color="auto"/>
            <w:right w:val="none" w:sz="0" w:space="0" w:color="auto"/>
          </w:divBdr>
        </w:div>
        <w:div w:id="1493911420">
          <w:marLeft w:val="480"/>
          <w:marRight w:val="0"/>
          <w:marTop w:val="0"/>
          <w:marBottom w:val="0"/>
          <w:divBdr>
            <w:top w:val="none" w:sz="0" w:space="0" w:color="auto"/>
            <w:left w:val="none" w:sz="0" w:space="0" w:color="auto"/>
            <w:bottom w:val="none" w:sz="0" w:space="0" w:color="auto"/>
            <w:right w:val="none" w:sz="0" w:space="0" w:color="auto"/>
          </w:divBdr>
        </w:div>
        <w:div w:id="1525828519">
          <w:marLeft w:val="480"/>
          <w:marRight w:val="0"/>
          <w:marTop w:val="0"/>
          <w:marBottom w:val="0"/>
          <w:divBdr>
            <w:top w:val="none" w:sz="0" w:space="0" w:color="auto"/>
            <w:left w:val="none" w:sz="0" w:space="0" w:color="auto"/>
            <w:bottom w:val="none" w:sz="0" w:space="0" w:color="auto"/>
            <w:right w:val="none" w:sz="0" w:space="0" w:color="auto"/>
          </w:divBdr>
        </w:div>
        <w:div w:id="1556315555">
          <w:marLeft w:val="480"/>
          <w:marRight w:val="0"/>
          <w:marTop w:val="0"/>
          <w:marBottom w:val="0"/>
          <w:divBdr>
            <w:top w:val="none" w:sz="0" w:space="0" w:color="auto"/>
            <w:left w:val="none" w:sz="0" w:space="0" w:color="auto"/>
            <w:bottom w:val="none" w:sz="0" w:space="0" w:color="auto"/>
            <w:right w:val="none" w:sz="0" w:space="0" w:color="auto"/>
          </w:divBdr>
        </w:div>
        <w:div w:id="1571889694">
          <w:marLeft w:val="480"/>
          <w:marRight w:val="0"/>
          <w:marTop w:val="0"/>
          <w:marBottom w:val="0"/>
          <w:divBdr>
            <w:top w:val="none" w:sz="0" w:space="0" w:color="auto"/>
            <w:left w:val="none" w:sz="0" w:space="0" w:color="auto"/>
            <w:bottom w:val="none" w:sz="0" w:space="0" w:color="auto"/>
            <w:right w:val="none" w:sz="0" w:space="0" w:color="auto"/>
          </w:divBdr>
        </w:div>
        <w:div w:id="1615020021">
          <w:marLeft w:val="480"/>
          <w:marRight w:val="0"/>
          <w:marTop w:val="0"/>
          <w:marBottom w:val="0"/>
          <w:divBdr>
            <w:top w:val="none" w:sz="0" w:space="0" w:color="auto"/>
            <w:left w:val="none" w:sz="0" w:space="0" w:color="auto"/>
            <w:bottom w:val="none" w:sz="0" w:space="0" w:color="auto"/>
            <w:right w:val="none" w:sz="0" w:space="0" w:color="auto"/>
          </w:divBdr>
        </w:div>
        <w:div w:id="1655571834">
          <w:marLeft w:val="480"/>
          <w:marRight w:val="0"/>
          <w:marTop w:val="0"/>
          <w:marBottom w:val="0"/>
          <w:divBdr>
            <w:top w:val="none" w:sz="0" w:space="0" w:color="auto"/>
            <w:left w:val="none" w:sz="0" w:space="0" w:color="auto"/>
            <w:bottom w:val="none" w:sz="0" w:space="0" w:color="auto"/>
            <w:right w:val="none" w:sz="0" w:space="0" w:color="auto"/>
          </w:divBdr>
        </w:div>
        <w:div w:id="1704860395">
          <w:marLeft w:val="480"/>
          <w:marRight w:val="0"/>
          <w:marTop w:val="0"/>
          <w:marBottom w:val="0"/>
          <w:divBdr>
            <w:top w:val="none" w:sz="0" w:space="0" w:color="auto"/>
            <w:left w:val="none" w:sz="0" w:space="0" w:color="auto"/>
            <w:bottom w:val="none" w:sz="0" w:space="0" w:color="auto"/>
            <w:right w:val="none" w:sz="0" w:space="0" w:color="auto"/>
          </w:divBdr>
        </w:div>
        <w:div w:id="1761947019">
          <w:marLeft w:val="480"/>
          <w:marRight w:val="0"/>
          <w:marTop w:val="0"/>
          <w:marBottom w:val="0"/>
          <w:divBdr>
            <w:top w:val="none" w:sz="0" w:space="0" w:color="auto"/>
            <w:left w:val="none" w:sz="0" w:space="0" w:color="auto"/>
            <w:bottom w:val="none" w:sz="0" w:space="0" w:color="auto"/>
            <w:right w:val="none" w:sz="0" w:space="0" w:color="auto"/>
          </w:divBdr>
        </w:div>
        <w:div w:id="1763333994">
          <w:marLeft w:val="480"/>
          <w:marRight w:val="0"/>
          <w:marTop w:val="0"/>
          <w:marBottom w:val="0"/>
          <w:divBdr>
            <w:top w:val="none" w:sz="0" w:space="0" w:color="auto"/>
            <w:left w:val="none" w:sz="0" w:space="0" w:color="auto"/>
            <w:bottom w:val="none" w:sz="0" w:space="0" w:color="auto"/>
            <w:right w:val="none" w:sz="0" w:space="0" w:color="auto"/>
          </w:divBdr>
        </w:div>
        <w:div w:id="1764958748">
          <w:marLeft w:val="480"/>
          <w:marRight w:val="0"/>
          <w:marTop w:val="0"/>
          <w:marBottom w:val="0"/>
          <w:divBdr>
            <w:top w:val="none" w:sz="0" w:space="0" w:color="auto"/>
            <w:left w:val="none" w:sz="0" w:space="0" w:color="auto"/>
            <w:bottom w:val="none" w:sz="0" w:space="0" w:color="auto"/>
            <w:right w:val="none" w:sz="0" w:space="0" w:color="auto"/>
          </w:divBdr>
        </w:div>
        <w:div w:id="1767966869">
          <w:marLeft w:val="480"/>
          <w:marRight w:val="0"/>
          <w:marTop w:val="0"/>
          <w:marBottom w:val="0"/>
          <w:divBdr>
            <w:top w:val="none" w:sz="0" w:space="0" w:color="auto"/>
            <w:left w:val="none" w:sz="0" w:space="0" w:color="auto"/>
            <w:bottom w:val="none" w:sz="0" w:space="0" w:color="auto"/>
            <w:right w:val="none" w:sz="0" w:space="0" w:color="auto"/>
          </w:divBdr>
        </w:div>
        <w:div w:id="1768840697">
          <w:marLeft w:val="480"/>
          <w:marRight w:val="0"/>
          <w:marTop w:val="0"/>
          <w:marBottom w:val="0"/>
          <w:divBdr>
            <w:top w:val="none" w:sz="0" w:space="0" w:color="auto"/>
            <w:left w:val="none" w:sz="0" w:space="0" w:color="auto"/>
            <w:bottom w:val="none" w:sz="0" w:space="0" w:color="auto"/>
            <w:right w:val="none" w:sz="0" w:space="0" w:color="auto"/>
          </w:divBdr>
        </w:div>
        <w:div w:id="1790855408">
          <w:marLeft w:val="480"/>
          <w:marRight w:val="0"/>
          <w:marTop w:val="0"/>
          <w:marBottom w:val="0"/>
          <w:divBdr>
            <w:top w:val="none" w:sz="0" w:space="0" w:color="auto"/>
            <w:left w:val="none" w:sz="0" w:space="0" w:color="auto"/>
            <w:bottom w:val="none" w:sz="0" w:space="0" w:color="auto"/>
            <w:right w:val="none" w:sz="0" w:space="0" w:color="auto"/>
          </w:divBdr>
        </w:div>
        <w:div w:id="1846825223">
          <w:marLeft w:val="480"/>
          <w:marRight w:val="0"/>
          <w:marTop w:val="0"/>
          <w:marBottom w:val="0"/>
          <w:divBdr>
            <w:top w:val="none" w:sz="0" w:space="0" w:color="auto"/>
            <w:left w:val="none" w:sz="0" w:space="0" w:color="auto"/>
            <w:bottom w:val="none" w:sz="0" w:space="0" w:color="auto"/>
            <w:right w:val="none" w:sz="0" w:space="0" w:color="auto"/>
          </w:divBdr>
        </w:div>
        <w:div w:id="1921864875">
          <w:marLeft w:val="480"/>
          <w:marRight w:val="0"/>
          <w:marTop w:val="0"/>
          <w:marBottom w:val="0"/>
          <w:divBdr>
            <w:top w:val="none" w:sz="0" w:space="0" w:color="auto"/>
            <w:left w:val="none" w:sz="0" w:space="0" w:color="auto"/>
            <w:bottom w:val="none" w:sz="0" w:space="0" w:color="auto"/>
            <w:right w:val="none" w:sz="0" w:space="0" w:color="auto"/>
          </w:divBdr>
        </w:div>
        <w:div w:id="1988784230">
          <w:marLeft w:val="480"/>
          <w:marRight w:val="0"/>
          <w:marTop w:val="0"/>
          <w:marBottom w:val="0"/>
          <w:divBdr>
            <w:top w:val="none" w:sz="0" w:space="0" w:color="auto"/>
            <w:left w:val="none" w:sz="0" w:space="0" w:color="auto"/>
            <w:bottom w:val="none" w:sz="0" w:space="0" w:color="auto"/>
            <w:right w:val="none" w:sz="0" w:space="0" w:color="auto"/>
          </w:divBdr>
        </w:div>
        <w:div w:id="2018995307">
          <w:marLeft w:val="480"/>
          <w:marRight w:val="0"/>
          <w:marTop w:val="0"/>
          <w:marBottom w:val="0"/>
          <w:divBdr>
            <w:top w:val="none" w:sz="0" w:space="0" w:color="auto"/>
            <w:left w:val="none" w:sz="0" w:space="0" w:color="auto"/>
            <w:bottom w:val="none" w:sz="0" w:space="0" w:color="auto"/>
            <w:right w:val="none" w:sz="0" w:space="0" w:color="auto"/>
          </w:divBdr>
        </w:div>
        <w:div w:id="2034382711">
          <w:marLeft w:val="480"/>
          <w:marRight w:val="0"/>
          <w:marTop w:val="0"/>
          <w:marBottom w:val="0"/>
          <w:divBdr>
            <w:top w:val="none" w:sz="0" w:space="0" w:color="auto"/>
            <w:left w:val="none" w:sz="0" w:space="0" w:color="auto"/>
            <w:bottom w:val="none" w:sz="0" w:space="0" w:color="auto"/>
            <w:right w:val="none" w:sz="0" w:space="0" w:color="auto"/>
          </w:divBdr>
        </w:div>
        <w:div w:id="2083794430">
          <w:marLeft w:val="480"/>
          <w:marRight w:val="0"/>
          <w:marTop w:val="0"/>
          <w:marBottom w:val="0"/>
          <w:divBdr>
            <w:top w:val="none" w:sz="0" w:space="0" w:color="auto"/>
            <w:left w:val="none" w:sz="0" w:space="0" w:color="auto"/>
            <w:bottom w:val="none" w:sz="0" w:space="0" w:color="auto"/>
            <w:right w:val="none" w:sz="0" w:space="0" w:color="auto"/>
          </w:divBdr>
        </w:div>
        <w:div w:id="2105492997">
          <w:marLeft w:val="480"/>
          <w:marRight w:val="0"/>
          <w:marTop w:val="0"/>
          <w:marBottom w:val="0"/>
          <w:divBdr>
            <w:top w:val="none" w:sz="0" w:space="0" w:color="auto"/>
            <w:left w:val="none" w:sz="0" w:space="0" w:color="auto"/>
            <w:bottom w:val="none" w:sz="0" w:space="0" w:color="auto"/>
            <w:right w:val="none" w:sz="0" w:space="0" w:color="auto"/>
          </w:divBdr>
        </w:div>
        <w:div w:id="2143115247">
          <w:marLeft w:val="480"/>
          <w:marRight w:val="0"/>
          <w:marTop w:val="0"/>
          <w:marBottom w:val="0"/>
          <w:divBdr>
            <w:top w:val="none" w:sz="0" w:space="0" w:color="auto"/>
            <w:left w:val="none" w:sz="0" w:space="0" w:color="auto"/>
            <w:bottom w:val="none" w:sz="0" w:space="0" w:color="auto"/>
            <w:right w:val="none" w:sz="0" w:space="0" w:color="auto"/>
          </w:divBdr>
        </w:div>
      </w:divsChild>
    </w:div>
    <w:div w:id="801966457">
      <w:bodyDiv w:val="1"/>
      <w:marLeft w:val="0"/>
      <w:marRight w:val="0"/>
      <w:marTop w:val="0"/>
      <w:marBottom w:val="0"/>
      <w:divBdr>
        <w:top w:val="none" w:sz="0" w:space="0" w:color="auto"/>
        <w:left w:val="none" w:sz="0" w:space="0" w:color="auto"/>
        <w:bottom w:val="none" w:sz="0" w:space="0" w:color="auto"/>
        <w:right w:val="none" w:sz="0" w:space="0" w:color="auto"/>
      </w:divBdr>
    </w:div>
    <w:div w:id="807553206">
      <w:bodyDiv w:val="1"/>
      <w:marLeft w:val="0"/>
      <w:marRight w:val="0"/>
      <w:marTop w:val="0"/>
      <w:marBottom w:val="0"/>
      <w:divBdr>
        <w:top w:val="none" w:sz="0" w:space="0" w:color="auto"/>
        <w:left w:val="none" w:sz="0" w:space="0" w:color="auto"/>
        <w:bottom w:val="none" w:sz="0" w:space="0" w:color="auto"/>
        <w:right w:val="none" w:sz="0" w:space="0" w:color="auto"/>
      </w:divBdr>
    </w:div>
    <w:div w:id="808479021">
      <w:bodyDiv w:val="1"/>
      <w:marLeft w:val="0"/>
      <w:marRight w:val="0"/>
      <w:marTop w:val="0"/>
      <w:marBottom w:val="0"/>
      <w:divBdr>
        <w:top w:val="none" w:sz="0" w:space="0" w:color="auto"/>
        <w:left w:val="none" w:sz="0" w:space="0" w:color="auto"/>
        <w:bottom w:val="none" w:sz="0" w:space="0" w:color="auto"/>
        <w:right w:val="none" w:sz="0" w:space="0" w:color="auto"/>
      </w:divBdr>
    </w:div>
    <w:div w:id="808547549">
      <w:bodyDiv w:val="1"/>
      <w:marLeft w:val="0"/>
      <w:marRight w:val="0"/>
      <w:marTop w:val="0"/>
      <w:marBottom w:val="0"/>
      <w:divBdr>
        <w:top w:val="none" w:sz="0" w:space="0" w:color="auto"/>
        <w:left w:val="none" w:sz="0" w:space="0" w:color="auto"/>
        <w:bottom w:val="none" w:sz="0" w:space="0" w:color="auto"/>
        <w:right w:val="none" w:sz="0" w:space="0" w:color="auto"/>
      </w:divBdr>
    </w:div>
    <w:div w:id="808785303">
      <w:bodyDiv w:val="1"/>
      <w:marLeft w:val="0"/>
      <w:marRight w:val="0"/>
      <w:marTop w:val="0"/>
      <w:marBottom w:val="0"/>
      <w:divBdr>
        <w:top w:val="none" w:sz="0" w:space="0" w:color="auto"/>
        <w:left w:val="none" w:sz="0" w:space="0" w:color="auto"/>
        <w:bottom w:val="none" w:sz="0" w:space="0" w:color="auto"/>
        <w:right w:val="none" w:sz="0" w:space="0" w:color="auto"/>
      </w:divBdr>
    </w:div>
    <w:div w:id="810246584">
      <w:bodyDiv w:val="1"/>
      <w:marLeft w:val="0"/>
      <w:marRight w:val="0"/>
      <w:marTop w:val="0"/>
      <w:marBottom w:val="0"/>
      <w:divBdr>
        <w:top w:val="none" w:sz="0" w:space="0" w:color="auto"/>
        <w:left w:val="none" w:sz="0" w:space="0" w:color="auto"/>
        <w:bottom w:val="none" w:sz="0" w:space="0" w:color="auto"/>
        <w:right w:val="none" w:sz="0" w:space="0" w:color="auto"/>
      </w:divBdr>
    </w:div>
    <w:div w:id="812064886">
      <w:bodyDiv w:val="1"/>
      <w:marLeft w:val="0"/>
      <w:marRight w:val="0"/>
      <w:marTop w:val="0"/>
      <w:marBottom w:val="0"/>
      <w:divBdr>
        <w:top w:val="none" w:sz="0" w:space="0" w:color="auto"/>
        <w:left w:val="none" w:sz="0" w:space="0" w:color="auto"/>
        <w:bottom w:val="none" w:sz="0" w:space="0" w:color="auto"/>
        <w:right w:val="none" w:sz="0" w:space="0" w:color="auto"/>
      </w:divBdr>
    </w:div>
    <w:div w:id="812602219">
      <w:bodyDiv w:val="1"/>
      <w:marLeft w:val="0"/>
      <w:marRight w:val="0"/>
      <w:marTop w:val="0"/>
      <w:marBottom w:val="0"/>
      <w:divBdr>
        <w:top w:val="none" w:sz="0" w:space="0" w:color="auto"/>
        <w:left w:val="none" w:sz="0" w:space="0" w:color="auto"/>
        <w:bottom w:val="none" w:sz="0" w:space="0" w:color="auto"/>
        <w:right w:val="none" w:sz="0" w:space="0" w:color="auto"/>
      </w:divBdr>
    </w:div>
    <w:div w:id="812718701">
      <w:bodyDiv w:val="1"/>
      <w:marLeft w:val="0"/>
      <w:marRight w:val="0"/>
      <w:marTop w:val="0"/>
      <w:marBottom w:val="0"/>
      <w:divBdr>
        <w:top w:val="none" w:sz="0" w:space="0" w:color="auto"/>
        <w:left w:val="none" w:sz="0" w:space="0" w:color="auto"/>
        <w:bottom w:val="none" w:sz="0" w:space="0" w:color="auto"/>
        <w:right w:val="none" w:sz="0" w:space="0" w:color="auto"/>
      </w:divBdr>
    </w:div>
    <w:div w:id="812984321">
      <w:bodyDiv w:val="1"/>
      <w:marLeft w:val="0"/>
      <w:marRight w:val="0"/>
      <w:marTop w:val="0"/>
      <w:marBottom w:val="0"/>
      <w:divBdr>
        <w:top w:val="none" w:sz="0" w:space="0" w:color="auto"/>
        <w:left w:val="none" w:sz="0" w:space="0" w:color="auto"/>
        <w:bottom w:val="none" w:sz="0" w:space="0" w:color="auto"/>
        <w:right w:val="none" w:sz="0" w:space="0" w:color="auto"/>
      </w:divBdr>
    </w:div>
    <w:div w:id="813135710">
      <w:bodyDiv w:val="1"/>
      <w:marLeft w:val="0"/>
      <w:marRight w:val="0"/>
      <w:marTop w:val="0"/>
      <w:marBottom w:val="0"/>
      <w:divBdr>
        <w:top w:val="none" w:sz="0" w:space="0" w:color="auto"/>
        <w:left w:val="none" w:sz="0" w:space="0" w:color="auto"/>
        <w:bottom w:val="none" w:sz="0" w:space="0" w:color="auto"/>
        <w:right w:val="none" w:sz="0" w:space="0" w:color="auto"/>
      </w:divBdr>
    </w:div>
    <w:div w:id="813330918">
      <w:bodyDiv w:val="1"/>
      <w:marLeft w:val="0"/>
      <w:marRight w:val="0"/>
      <w:marTop w:val="0"/>
      <w:marBottom w:val="0"/>
      <w:divBdr>
        <w:top w:val="none" w:sz="0" w:space="0" w:color="auto"/>
        <w:left w:val="none" w:sz="0" w:space="0" w:color="auto"/>
        <w:bottom w:val="none" w:sz="0" w:space="0" w:color="auto"/>
        <w:right w:val="none" w:sz="0" w:space="0" w:color="auto"/>
      </w:divBdr>
    </w:div>
    <w:div w:id="815028815">
      <w:bodyDiv w:val="1"/>
      <w:marLeft w:val="0"/>
      <w:marRight w:val="0"/>
      <w:marTop w:val="0"/>
      <w:marBottom w:val="0"/>
      <w:divBdr>
        <w:top w:val="none" w:sz="0" w:space="0" w:color="auto"/>
        <w:left w:val="none" w:sz="0" w:space="0" w:color="auto"/>
        <w:bottom w:val="none" w:sz="0" w:space="0" w:color="auto"/>
        <w:right w:val="none" w:sz="0" w:space="0" w:color="auto"/>
      </w:divBdr>
    </w:div>
    <w:div w:id="815607904">
      <w:bodyDiv w:val="1"/>
      <w:marLeft w:val="0"/>
      <w:marRight w:val="0"/>
      <w:marTop w:val="0"/>
      <w:marBottom w:val="0"/>
      <w:divBdr>
        <w:top w:val="none" w:sz="0" w:space="0" w:color="auto"/>
        <w:left w:val="none" w:sz="0" w:space="0" w:color="auto"/>
        <w:bottom w:val="none" w:sz="0" w:space="0" w:color="auto"/>
        <w:right w:val="none" w:sz="0" w:space="0" w:color="auto"/>
      </w:divBdr>
    </w:div>
    <w:div w:id="816845941">
      <w:bodyDiv w:val="1"/>
      <w:marLeft w:val="0"/>
      <w:marRight w:val="0"/>
      <w:marTop w:val="0"/>
      <w:marBottom w:val="0"/>
      <w:divBdr>
        <w:top w:val="none" w:sz="0" w:space="0" w:color="auto"/>
        <w:left w:val="none" w:sz="0" w:space="0" w:color="auto"/>
        <w:bottom w:val="none" w:sz="0" w:space="0" w:color="auto"/>
        <w:right w:val="none" w:sz="0" w:space="0" w:color="auto"/>
      </w:divBdr>
    </w:div>
    <w:div w:id="817305735">
      <w:bodyDiv w:val="1"/>
      <w:marLeft w:val="0"/>
      <w:marRight w:val="0"/>
      <w:marTop w:val="0"/>
      <w:marBottom w:val="0"/>
      <w:divBdr>
        <w:top w:val="none" w:sz="0" w:space="0" w:color="auto"/>
        <w:left w:val="none" w:sz="0" w:space="0" w:color="auto"/>
        <w:bottom w:val="none" w:sz="0" w:space="0" w:color="auto"/>
        <w:right w:val="none" w:sz="0" w:space="0" w:color="auto"/>
      </w:divBdr>
    </w:div>
    <w:div w:id="818110157">
      <w:bodyDiv w:val="1"/>
      <w:marLeft w:val="0"/>
      <w:marRight w:val="0"/>
      <w:marTop w:val="0"/>
      <w:marBottom w:val="0"/>
      <w:divBdr>
        <w:top w:val="none" w:sz="0" w:space="0" w:color="auto"/>
        <w:left w:val="none" w:sz="0" w:space="0" w:color="auto"/>
        <w:bottom w:val="none" w:sz="0" w:space="0" w:color="auto"/>
        <w:right w:val="none" w:sz="0" w:space="0" w:color="auto"/>
      </w:divBdr>
    </w:div>
    <w:div w:id="818688145">
      <w:bodyDiv w:val="1"/>
      <w:marLeft w:val="0"/>
      <w:marRight w:val="0"/>
      <w:marTop w:val="0"/>
      <w:marBottom w:val="0"/>
      <w:divBdr>
        <w:top w:val="none" w:sz="0" w:space="0" w:color="auto"/>
        <w:left w:val="none" w:sz="0" w:space="0" w:color="auto"/>
        <w:bottom w:val="none" w:sz="0" w:space="0" w:color="auto"/>
        <w:right w:val="none" w:sz="0" w:space="0" w:color="auto"/>
      </w:divBdr>
    </w:div>
    <w:div w:id="818692021">
      <w:bodyDiv w:val="1"/>
      <w:marLeft w:val="0"/>
      <w:marRight w:val="0"/>
      <w:marTop w:val="0"/>
      <w:marBottom w:val="0"/>
      <w:divBdr>
        <w:top w:val="none" w:sz="0" w:space="0" w:color="auto"/>
        <w:left w:val="none" w:sz="0" w:space="0" w:color="auto"/>
        <w:bottom w:val="none" w:sz="0" w:space="0" w:color="auto"/>
        <w:right w:val="none" w:sz="0" w:space="0" w:color="auto"/>
      </w:divBdr>
    </w:div>
    <w:div w:id="818837754">
      <w:bodyDiv w:val="1"/>
      <w:marLeft w:val="0"/>
      <w:marRight w:val="0"/>
      <w:marTop w:val="0"/>
      <w:marBottom w:val="0"/>
      <w:divBdr>
        <w:top w:val="none" w:sz="0" w:space="0" w:color="auto"/>
        <w:left w:val="none" w:sz="0" w:space="0" w:color="auto"/>
        <w:bottom w:val="none" w:sz="0" w:space="0" w:color="auto"/>
        <w:right w:val="none" w:sz="0" w:space="0" w:color="auto"/>
      </w:divBdr>
    </w:div>
    <w:div w:id="819036063">
      <w:bodyDiv w:val="1"/>
      <w:marLeft w:val="0"/>
      <w:marRight w:val="0"/>
      <w:marTop w:val="0"/>
      <w:marBottom w:val="0"/>
      <w:divBdr>
        <w:top w:val="none" w:sz="0" w:space="0" w:color="auto"/>
        <w:left w:val="none" w:sz="0" w:space="0" w:color="auto"/>
        <w:bottom w:val="none" w:sz="0" w:space="0" w:color="auto"/>
        <w:right w:val="none" w:sz="0" w:space="0" w:color="auto"/>
      </w:divBdr>
    </w:div>
    <w:div w:id="819344949">
      <w:bodyDiv w:val="1"/>
      <w:marLeft w:val="0"/>
      <w:marRight w:val="0"/>
      <w:marTop w:val="0"/>
      <w:marBottom w:val="0"/>
      <w:divBdr>
        <w:top w:val="none" w:sz="0" w:space="0" w:color="auto"/>
        <w:left w:val="none" w:sz="0" w:space="0" w:color="auto"/>
        <w:bottom w:val="none" w:sz="0" w:space="0" w:color="auto"/>
        <w:right w:val="none" w:sz="0" w:space="0" w:color="auto"/>
      </w:divBdr>
    </w:div>
    <w:div w:id="819687462">
      <w:bodyDiv w:val="1"/>
      <w:marLeft w:val="0"/>
      <w:marRight w:val="0"/>
      <w:marTop w:val="0"/>
      <w:marBottom w:val="0"/>
      <w:divBdr>
        <w:top w:val="none" w:sz="0" w:space="0" w:color="auto"/>
        <w:left w:val="none" w:sz="0" w:space="0" w:color="auto"/>
        <w:bottom w:val="none" w:sz="0" w:space="0" w:color="auto"/>
        <w:right w:val="none" w:sz="0" w:space="0" w:color="auto"/>
      </w:divBdr>
    </w:div>
    <w:div w:id="820728858">
      <w:bodyDiv w:val="1"/>
      <w:marLeft w:val="0"/>
      <w:marRight w:val="0"/>
      <w:marTop w:val="0"/>
      <w:marBottom w:val="0"/>
      <w:divBdr>
        <w:top w:val="none" w:sz="0" w:space="0" w:color="auto"/>
        <w:left w:val="none" w:sz="0" w:space="0" w:color="auto"/>
        <w:bottom w:val="none" w:sz="0" w:space="0" w:color="auto"/>
        <w:right w:val="none" w:sz="0" w:space="0" w:color="auto"/>
      </w:divBdr>
    </w:div>
    <w:div w:id="822087290">
      <w:bodyDiv w:val="1"/>
      <w:marLeft w:val="0"/>
      <w:marRight w:val="0"/>
      <w:marTop w:val="0"/>
      <w:marBottom w:val="0"/>
      <w:divBdr>
        <w:top w:val="none" w:sz="0" w:space="0" w:color="auto"/>
        <w:left w:val="none" w:sz="0" w:space="0" w:color="auto"/>
        <w:bottom w:val="none" w:sz="0" w:space="0" w:color="auto"/>
        <w:right w:val="none" w:sz="0" w:space="0" w:color="auto"/>
      </w:divBdr>
    </w:div>
    <w:div w:id="823281018">
      <w:bodyDiv w:val="1"/>
      <w:marLeft w:val="0"/>
      <w:marRight w:val="0"/>
      <w:marTop w:val="0"/>
      <w:marBottom w:val="0"/>
      <w:divBdr>
        <w:top w:val="none" w:sz="0" w:space="0" w:color="auto"/>
        <w:left w:val="none" w:sz="0" w:space="0" w:color="auto"/>
        <w:bottom w:val="none" w:sz="0" w:space="0" w:color="auto"/>
        <w:right w:val="none" w:sz="0" w:space="0" w:color="auto"/>
      </w:divBdr>
    </w:div>
    <w:div w:id="823358015">
      <w:bodyDiv w:val="1"/>
      <w:marLeft w:val="0"/>
      <w:marRight w:val="0"/>
      <w:marTop w:val="0"/>
      <w:marBottom w:val="0"/>
      <w:divBdr>
        <w:top w:val="none" w:sz="0" w:space="0" w:color="auto"/>
        <w:left w:val="none" w:sz="0" w:space="0" w:color="auto"/>
        <w:bottom w:val="none" w:sz="0" w:space="0" w:color="auto"/>
        <w:right w:val="none" w:sz="0" w:space="0" w:color="auto"/>
      </w:divBdr>
    </w:div>
    <w:div w:id="824198215">
      <w:bodyDiv w:val="1"/>
      <w:marLeft w:val="0"/>
      <w:marRight w:val="0"/>
      <w:marTop w:val="0"/>
      <w:marBottom w:val="0"/>
      <w:divBdr>
        <w:top w:val="none" w:sz="0" w:space="0" w:color="auto"/>
        <w:left w:val="none" w:sz="0" w:space="0" w:color="auto"/>
        <w:bottom w:val="none" w:sz="0" w:space="0" w:color="auto"/>
        <w:right w:val="none" w:sz="0" w:space="0" w:color="auto"/>
      </w:divBdr>
    </w:div>
    <w:div w:id="824509232">
      <w:bodyDiv w:val="1"/>
      <w:marLeft w:val="0"/>
      <w:marRight w:val="0"/>
      <w:marTop w:val="0"/>
      <w:marBottom w:val="0"/>
      <w:divBdr>
        <w:top w:val="none" w:sz="0" w:space="0" w:color="auto"/>
        <w:left w:val="none" w:sz="0" w:space="0" w:color="auto"/>
        <w:bottom w:val="none" w:sz="0" w:space="0" w:color="auto"/>
        <w:right w:val="none" w:sz="0" w:space="0" w:color="auto"/>
      </w:divBdr>
    </w:div>
    <w:div w:id="824665836">
      <w:bodyDiv w:val="1"/>
      <w:marLeft w:val="0"/>
      <w:marRight w:val="0"/>
      <w:marTop w:val="0"/>
      <w:marBottom w:val="0"/>
      <w:divBdr>
        <w:top w:val="none" w:sz="0" w:space="0" w:color="auto"/>
        <w:left w:val="none" w:sz="0" w:space="0" w:color="auto"/>
        <w:bottom w:val="none" w:sz="0" w:space="0" w:color="auto"/>
        <w:right w:val="none" w:sz="0" w:space="0" w:color="auto"/>
      </w:divBdr>
    </w:div>
    <w:div w:id="826362617">
      <w:bodyDiv w:val="1"/>
      <w:marLeft w:val="0"/>
      <w:marRight w:val="0"/>
      <w:marTop w:val="0"/>
      <w:marBottom w:val="0"/>
      <w:divBdr>
        <w:top w:val="none" w:sz="0" w:space="0" w:color="auto"/>
        <w:left w:val="none" w:sz="0" w:space="0" w:color="auto"/>
        <w:bottom w:val="none" w:sz="0" w:space="0" w:color="auto"/>
        <w:right w:val="none" w:sz="0" w:space="0" w:color="auto"/>
      </w:divBdr>
    </w:div>
    <w:div w:id="827404751">
      <w:bodyDiv w:val="1"/>
      <w:marLeft w:val="0"/>
      <w:marRight w:val="0"/>
      <w:marTop w:val="0"/>
      <w:marBottom w:val="0"/>
      <w:divBdr>
        <w:top w:val="none" w:sz="0" w:space="0" w:color="auto"/>
        <w:left w:val="none" w:sz="0" w:space="0" w:color="auto"/>
        <w:bottom w:val="none" w:sz="0" w:space="0" w:color="auto"/>
        <w:right w:val="none" w:sz="0" w:space="0" w:color="auto"/>
      </w:divBdr>
    </w:div>
    <w:div w:id="828519881">
      <w:bodyDiv w:val="1"/>
      <w:marLeft w:val="0"/>
      <w:marRight w:val="0"/>
      <w:marTop w:val="0"/>
      <w:marBottom w:val="0"/>
      <w:divBdr>
        <w:top w:val="none" w:sz="0" w:space="0" w:color="auto"/>
        <w:left w:val="none" w:sz="0" w:space="0" w:color="auto"/>
        <w:bottom w:val="none" w:sz="0" w:space="0" w:color="auto"/>
        <w:right w:val="none" w:sz="0" w:space="0" w:color="auto"/>
      </w:divBdr>
    </w:div>
    <w:div w:id="828904473">
      <w:bodyDiv w:val="1"/>
      <w:marLeft w:val="0"/>
      <w:marRight w:val="0"/>
      <w:marTop w:val="0"/>
      <w:marBottom w:val="0"/>
      <w:divBdr>
        <w:top w:val="none" w:sz="0" w:space="0" w:color="auto"/>
        <w:left w:val="none" w:sz="0" w:space="0" w:color="auto"/>
        <w:bottom w:val="none" w:sz="0" w:space="0" w:color="auto"/>
        <w:right w:val="none" w:sz="0" w:space="0" w:color="auto"/>
      </w:divBdr>
    </w:div>
    <w:div w:id="829368096">
      <w:bodyDiv w:val="1"/>
      <w:marLeft w:val="0"/>
      <w:marRight w:val="0"/>
      <w:marTop w:val="0"/>
      <w:marBottom w:val="0"/>
      <w:divBdr>
        <w:top w:val="none" w:sz="0" w:space="0" w:color="auto"/>
        <w:left w:val="none" w:sz="0" w:space="0" w:color="auto"/>
        <w:bottom w:val="none" w:sz="0" w:space="0" w:color="auto"/>
        <w:right w:val="none" w:sz="0" w:space="0" w:color="auto"/>
      </w:divBdr>
    </w:div>
    <w:div w:id="831720228">
      <w:bodyDiv w:val="1"/>
      <w:marLeft w:val="0"/>
      <w:marRight w:val="0"/>
      <w:marTop w:val="0"/>
      <w:marBottom w:val="0"/>
      <w:divBdr>
        <w:top w:val="none" w:sz="0" w:space="0" w:color="auto"/>
        <w:left w:val="none" w:sz="0" w:space="0" w:color="auto"/>
        <w:bottom w:val="none" w:sz="0" w:space="0" w:color="auto"/>
        <w:right w:val="none" w:sz="0" w:space="0" w:color="auto"/>
      </w:divBdr>
    </w:div>
    <w:div w:id="832650467">
      <w:bodyDiv w:val="1"/>
      <w:marLeft w:val="0"/>
      <w:marRight w:val="0"/>
      <w:marTop w:val="0"/>
      <w:marBottom w:val="0"/>
      <w:divBdr>
        <w:top w:val="none" w:sz="0" w:space="0" w:color="auto"/>
        <w:left w:val="none" w:sz="0" w:space="0" w:color="auto"/>
        <w:bottom w:val="none" w:sz="0" w:space="0" w:color="auto"/>
        <w:right w:val="none" w:sz="0" w:space="0" w:color="auto"/>
      </w:divBdr>
    </w:div>
    <w:div w:id="833300238">
      <w:bodyDiv w:val="1"/>
      <w:marLeft w:val="0"/>
      <w:marRight w:val="0"/>
      <w:marTop w:val="0"/>
      <w:marBottom w:val="0"/>
      <w:divBdr>
        <w:top w:val="none" w:sz="0" w:space="0" w:color="auto"/>
        <w:left w:val="none" w:sz="0" w:space="0" w:color="auto"/>
        <w:bottom w:val="none" w:sz="0" w:space="0" w:color="auto"/>
        <w:right w:val="none" w:sz="0" w:space="0" w:color="auto"/>
      </w:divBdr>
    </w:div>
    <w:div w:id="833648058">
      <w:bodyDiv w:val="1"/>
      <w:marLeft w:val="0"/>
      <w:marRight w:val="0"/>
      <w:marTop w:val="0"/>
      <w:marBottom w:val="0"/>
      <w:divBdr>
        <w:top w:val="none" w:sz="0" w:space="0" w:color="auto"/>
        <w:left w:val="none" w:sz="0" w:space="0" w:color="auto"/>
        <w:bottom w:val="none" w:sz="0" w:space="0" w:color="auto"/>
        <w:right w:val="none" w:sz="0" w:space="0" w:color="auto"/>
      </w:divBdr>
    </w:div>
    <w:div w:id="837158742">
      <w:bodyDiv w:val="1"/>
      <w:marLeft w:val="0"/>
      <w:marRight w:val="0"/>
      <w:marTop w:val="0"/>
      <w:marBottom w:val="0"/>
      <w:divBdr>
        <w:top w:val="none" w:sz="0" w:space="0" w:color="auto"/>
        <w:left w:val="none" w:sz="0" w:space="0" w:color="auto"/>
        <w:bottom w:val="none" w:sz="0" w:space="0" w:color="auto"/>
        <w:right w:val="none" w:sz="0" w:space="0" w:color="auto"/>
      </w:divBdr>
    </w:div>
    <w:div w:id="837385676">
      <w:bodyDiv w:val="1"/>
      <w:marLeft w:val="0"/>
      <w:marRight w:val="0"/>
      <w:marTop w:val="0"/>
      <w:marBottom w:val="0"/>
      <w:divBdr>
        <w:top w:val="none" w:sz="0" w:space="0" w:color="auto"/>
        <w:left w:val="none" w:sz="0" w:space="0" w:color="auto"/>
        <w:bottom w:val="none" w:sz="0" w:space="0" w:color="auto"/>
        <w:right w:val="none" w:sz="0" w:space="0" w:color="auto"/>
      </w:divBdr>
    </w:div>
    <w:div w:id="838347821">
      <w:bodyDiv w:val="1"/>
      <w:marLeft w:val="0"/>
      <w:marRight w:val="0"/>
      <w:marTop w:val="0"/>
      <w:marBottom w:val="0"/>
      <w:divBdr>
        <w:top w:val="none" w:sz="0" w:space="0" w:color="auto"/>
        <w:left w:val="none" w:sz="0" w:space="0" w:color="auto"/>
        <w:bottom w:val="none" w:sz="0" w:space="0" w:color="auto"/>
        <w:right w:val="none" w:sz="0" w:space="0" w:color="auto"/>
      </w:divBdr>
    </w:div>
    <w:div w:id="839079268">
      <w:bodyDiv w:val="1"/>
      <w:marLeft w:val="0"/>
      <w:marRight w:val="0"/>
      <w:marTop w:val="0"/>
      <w:marBottom w:val="0"/>
      <w:divBdr>
        <w:top w:val="none" w:sz="0" w:space="0" w:color="auto"/>
        <w:left w:val="none" w:sz="0" w:space="0" w:color="auto"/>
        <w:bottom w:val="none" w:sz="0" w:space="0" w:color="auto"/>
        <w:right w:val="none" w:sz="0" w:space="0" w:color="auto"/>
      </w:divBdr>
    </w:div>
    <w:div w:id="839278389">
      <w:bodyDiv w:val="1"/>
      <w:marLeft w:val="0"/>
      <w:marRight w:val="0"/>
      <w:marTop w:val="0"/>
      <w:marBottom w:val="0"/>
      <w:divBdr>
        <w:top w:val="none" w:sz="0" w:space="0" w:color="auto"/>
        <w:left w:val="none" w:sz="0" w:space="0" w:color="auto"/>
        <w:bottom w:val="none" w:sz="0" w:space="0" w:color="auto"/>
        <w:right w:val="none" w:sz="0" w:space="0" w:color="auto"/>
      </w:divBdr>
    </w:div>
    <w:div w:id="840780438">
      <w:bodyDiv w:val="1"/>
      <w:marLeft w:val="0"/>
      <w:marRight w:val="0"/>
      <w:marTop w:val="0"/>
      <w:marBottom w:val="0"/>
      <w:divBdr>
        <w:top w:val="none" w:sz="0" w:space="0" w:color="auto"/>
        <w:left w:val="none" w:sz="0" w:space="0" w:color="auto"/>
        <w:bottom w:val="none" w:sz="0" w:space="0" w:color="auto"/>
        <w:right w:val="none" w:sz="0" w:space="0" w:color="auto"/>
      </w:divBdr>
    </w:div>
    <w:div w:id="841240816">
      <w:bodyDiv w:val="1"/>
      <w:marLeft w:val="0"/>
      <w:marRight w:val="0"/>
      <w:marTop w:val="0"/>
      <w:marBottom w:val="0"/>
      <w:divBdr>
        <w:top w:val="none" w:sz="0" w:space="0" w:color="auto"/>
        <w:left w:val="none" w:sz="0" w:space="0" w:color="auto"/>
        <w:bottom w:val="none" w:sz="0" w:space="0" w:color="auto"/>
        <w:right w:val="none" w:sz="0" w:space="0" w:color="auto"/>
      </w:divBdr>
    </w:div>
    <w:div w:id="841773497">
      <w:bodyDiv w:val="1"/>
      <w:marLeft w:val="0"/>
      <w:marRight w:val="0"/>
      <w:marTop w:val="0"/>
      <w:marBottom w:val="0"/>
      <w:divBdr>
        <w:top w:val="none" w:sz="0" w:space="0" w:color="auto"/>
        <w:left w:val="none" w:sz="0" w:space="0" w:color="auto"/>
        <w:bottom w:val="none" w:sz="0" w:space="0" w:color="auto"/>
        <w:right w:val="none" w:sz="0" w:space="0" w:color="auto"/>
      </w:divBdr>
    </w:div>
    <w:div w:id="842403884">
      <w:bodyDiv w:val="1"/>
      <w:marLeft w:val="0"/>
      <w:marRight w:val="0"/>
      <w:marTop w:val="0"/>
      <w:marBottom w:val="0"/>
      <w:divBdr>
        <w:top w:val="none" w:sz="0" w:space="0" w:color="auto"/>
        <w:left w:val="none" w:sz="0" w:space="0" w:color="auto"/>
        <w:bottom w:val="none" w:sz="0" w:space="0" w:color="auto"/>
        <w:right w:val="none" w:sz="0" w:space="0" w:color="auto"/>
      </w:divBdr>
    </w:div>
    <w:div w:id="843475229">
      <w:bodyDiv w:val="1"/>
      <w:marLeft w:val="0"/>
      <w:marRight w:val="0"/>
      <w:marTop w:val="0"/>
      <w:marBottom w:val="0"/>
      <w:divBdr>
        <w:top w:val="none" w:sz="0" w:space="0" w:color="auto"/>
        <w:left w:val="none" w:sz="0" w:space="0" w:color="auto"/>
        <w:bottom w:val="none" w:sz="0" w:space="0" w:color="auto"/>
        <w:right w:val="none" w:sz="0" w:space="0" w:color="auto"/>
      </w:divBdr>
    </w:div>
    <w:div w:id="845554976">
      <w:bodyDiv w:val="1"/>
      <w:marLeft w:val="0"/>
      <w:marRight w:val="0"/>
      <w:marTop w:val="0"/>
      <w:marBottom w:val="0"/>
      <w:divBdr>
        <w:top w:val="none" w:sz="0" w:space="0" w:color="auto"/>
        <w:left w:val="none" w:sz="0" w:space="0" w:color="auto"/>
        <w:bottom w:val="none" w:sz="0" w:space="0" w:color="auto"/>
        <w:right w:val="none" w:sz="0" w:space="0" w:color="auto"/>
      </w:divBdr>
    </w:div>
    <w:div w:id="845559527">
      <w:bodyDiv w:val="1"/>
      <w:marLeft w:val="0"/>
      <w:marRight w:val="0"/>
      <w:marTop w:val="0"/>
      <w:marBottom w:val="0"/>
      <w:divBdr>
        <w:top w:val="none" w:sz="0" w:space="0" w:color="auto"/>
        <w:left w:val="none" w:sz="0" w:space="0" w:color="auto"/>
        <w:bottom w:val="none" w:sz="0" w:space="0" w:color="auto"/>
        <w:right w:val="none" w:sz="0" w:space="0" w:color="auto"/>
      </w:divBdr>
    </w:div>
    <w:div w:id="845630804">
      <w:bodyDiv w:val="1"/>
      <w:marLeft w:val="0"/>
      <w:marRight w:val="0"/>
      <w:marTop w:val="0"/>
      <w:marBottom w:val="0"/>
      <w:divBdr>
        <w:top w:val="none" w:sz="0" w:space="0" w:color="auto"/>
        <w:left w:val="none" w:sz="0" w:space="0" w:color="auto"/>
        <w:bottom w:val="none" w:sz="0" w:space="0" w:color="auto"/>
        <w:right w:val="none" w:sz="0" w:space="0" w:color="auto"/>
      </w:divBdr>
    </w:div>
    <w:div w:id="846098472">
      <w:bodyDiv w:val="1"/>
      <w:marLeft w:val="0"/>
      <w:marRight w:val="0"/>
      <w:marTop w:val="0"/>
      <w:marBottom w:val="0"/>
      <w:divBdr>
        <w:top w:val="none" w:sz="0" w:space="0" w:color="auto"/>
        <w:left w:val="none" w:sz="0" w:space="0" w:color="auto"/>
        <w:bottom w:val="none" w:sz="0" w:space="0" w:color="auto"/>
        <w:right w:val="none" w:sz="0" w:space="0" w:color="auto"/>
      </w:divBdr>
    </w:div>
    <w:div w:id="846678647">
      <w:bodyDiv w:val="1"/>
      <w:marLeft w:val="0"/>
      <w:marRight w:val="0"/>
      <w:marTop w:val="0"/>
      <w:marBottom w:val="0"/>
      <w:divBdr>
        <w:top w:val="none" w:sz="0" w:space="0" w:color="auto"/>
        <w:left w:val="none" w:sz="0" w:space="0" w:color="auto"/>
        <w:bottom w:val="none" w:sz="0" w:space="0" w:color="auto"/>
        <w:right w:val="none" w:sz="0" w:space="0" w:color="auto"/>
      </w:divBdr>
    </w:div>
    <w:div w:id="846872578">
      <w:bodyDiv w:val="1"/>
      <w:marLeft w:val="0"/>
      <w:marRight w:val="0"/>
      <w:marTop w:val="0"/>
      <w:marBottom w:val="0"/>
      <w:divBdr>
        <w:top w:val="none" w:sz="0" w:space="0" w:color="auto"/>
        <w:left w:val="none" w:sz="0" w:space="0" w:color="auto"/>
        <w:bottom w:val="none" w:sz="0" w:space="0" w:color="auto"/>
        <w:right w:val="none" w:sz="0" w:space="0" w:color="auto"/>
      </w:divBdr>
    </w:div>
    <w:div w:id="847672889">
      <w:bodyDiv w:val="1"/>
      <w:marLeft w:val="0"/>
      <w:marRight w:val="0"/>
      <w:marTop w:val="0"/>
      <w:marBottom w:val="0"/>
      <w:divBdr>
        <w:top w:val="none" w:sz="0" w:space="0" w:color="auto"/>
        <w:left w:val="none" w:sz="0" w:space="0" w:color="auto"/>
        <w:bottom w:val="none" w:sz="0" w:space="0" w:color="auto"/>
        <w:right w:val="none" w:sz="0" w:space="0" w:color="auto"/>
      </w:divBdr>
    </w:div>
    <w:div w:id="849024280">
      <w:bodyDiv w:val="1"/>
      <w:marLeft w:val="0"/>
      <w:marRight w:val="0"/>
      <w:marTop w:val="0"/>
      <w:marBottom w:val="0"/>
      <w:divBdr>
        <w:top w:val="none" w:sz="0" w:space="0" w:color="auto"/>
        <w:left w:val="none" w:sz="0" w:space="0" w:color="auto"/>
        <w:bottom w:val="none" w:sz="0" w:space="0" w:color="auto"/>
        <w:right w:val="none" w:sz="0" w:space="0" w:color="auto"/>
      </w:divBdr>
    </w:div>
    <w:div w:id="851379426">
      <w:bodyDiv w:val="1"/>
      <w:marLeft w:val="0"/>
      <w:marRight w:val="0"/>
      <w:marTop w:val="0"/>
      <w:marBottom w:val="0"/>
      <w:divBdr>
        <w:top w:val="none" w:sz="0" w:space="0" w:color="auto"/>
        <w:left w:val="none" w:sz="0" w:space="0" w:color="auto"/>
        <w:bottom w:val="none" w:sz="0" w:space="0" w:color="auto"/>
        <w:right w:val="none" w:sz="0" w:space="0" w:color="auto"/>
      </w:divBdr>
    </w:div>
    <w:div w:id="851652854">
      <w:bodyDiv w:val="1"/>
      <w:marLeft w:val="0"/>
      <w:marRight w:val="0"/>
      <w:marTop w:val="0"/>
      <w:marBottom w:val="0"/>
      <w:divBdr>
        <w:top w:val="none" w:sz="0" w:space="0" w:color="auto"/>
        <w:left w:val="none" w:sz="0" w:space="0" w:color="auto"/>
        <w:bottom w:val="none" w:sz="0" w:space="0" w:color="auto"/>
        <w:right w:val="none" w:sz="0" w:space="0" w:color="auto"/>
      </w:divBdr>
    </w:div>
    <w:div w:id="852377038">
      <w:bodyDiv w:val="1"/>
      <w:marLeft w:val="0"/>
      <w:marRight w:val="0"/>
      <w:marTop w:val="0"/>
      <w:marBottom w:val="0"/>
      <w:divBdr>
        <w:top w:val="none" w:sz="0" w:space="0" w:color="auto"/>
        <w:left w:val="none" w:sz="0" w:space="0" w:color="auto"/>
        <w:bottom w:val="none" w:sz="0" w:space="0" w:color="auto"/>
        <w:right w:val="none" w:sz="0" w:space="0" w:color="auto"/>
      </w:divBdr>
    </w:div>
    <w:div w:id="852649327">
      <w:bodyDiv w:val="1"/>
      <w:marLeft w:val="0"/>
      <w:marRight w:val="0"/>
      <w:marTop w:val="0"/>
      <w:marBottom w:val="0"/>
      <w:divBdr>
        <w:top w:val="none" w:sz="0" w:space="0" w:color="auto"/>
        <w:left w:val="none" w:sz="0" w:space="0" w:color="auto"/>
        <w:bottom w:val="none" w:sz="0" w:space="0" w:color="auto"/>
        <w:right w:val="none" w:sz="0" w:space="0" w:color="auto"/>
      </w:divBdr>
    </w:div>
    <w:div w:id="853180398">
      <w:bodyDiv w:val="1"/>
      <w:marLeft w:val="0"/>
      <w:marRight w:val="0"/>
      <w:marTop w:val="0"/>
      <w:marBottom w:val="0"/>
      <w:divBdr>
        <w:top w:val="none" w:sz="0" w:space="0" w:color="auto"/>
        <w:left w:val="none" w:sz="0" w:space="0" w:color="auto"/>
        <w:bottom w:val="none" w:sz="0" w:space="0" w:color="auto"/>
        <w:right w:val="none" w:sz="0" w:space="0" w:color="auto"/>
      </w:divBdr>
    </w:div>
    <w:div w:id="856042638">
      <w:bodyDiv w:val="1"/>
      <w:marLeft w:val="0"/>
      <w:marRight w:val="0"/>
      <w:marTop w:val="0"/>
      <w:marBottom w:val="0"/>
      <w:divBdr>
        <w:top w:val="none" w:sz="0" w:space="0" w:color="auto"/>
        <w:left w:val="none" w:sz="0" w:space="0" w:color="auto"/>
        <w:bottom w:val="none" w:sz="0" w:space="0" w:color="auto"/>
        <w:right w:val="none" w:sz="0" w:space="0" w:color="auto"/>
      </w:divBdr>
    </w:div>
    <w:div w:id="857544933">
      <w:bodyDiv w:val="1"/>
      <w:marLeft w:val="0"/>
      <w:marRight w:val="0"/>
      <w:marTop w:val="0"/>
      <w:marBottom w:val="0"/>
      <w:divBdr>
        <w:top w:val="none" w:sz="0" w:space="0" w:color="auto"/>
        <w:left w:val="none" w:sz="0" w:space="0" w:color="auto"/>
        <w:bottom w:val="none" w:sz="0" w:space="0" w:color="auto"/>
        <w:right w:val="none" w:sz="0" w:space="0" w:color="auto"/>
      </w:divBdr>
    </w:div>
    <w:div w:id="858588093">
      <w:bodyDiv w:val="1"/>
      <w:marLeft w:val="0"/>
      <w:marRight w:val="0"/>
      <w:marTop w:val="0"/>
      <w:marBottom w:val="0"/>
      <w:divBdr>
        <w:top w:val="none" w:sz="0" w:space="0" w:color="auto"/>
        <w:left w:val="none" w:sz="0" w:space="0" w:color="auto"/>
        <w:bottom w:val="none" w:sz="0" w:space="0" w:color="auto"/>
        <w:right w:val="none" w:sz="0" w:space="0" w:color="auto"/>
      </w:divBdr>
    </w:div>
    <w:div w:id="858928876">
      <w:bodyDiv w:val="1"/>
      <w:marLeft w:val="0"/>
      <w:marRight w:val="0"/>
      <w:marTop w:val="0"/>
      <w:marBottom w:val="0"/>
      <w:divBdr>
        <w:top w:val="none" w:sz="0" w:space="0" w:color="auto"/>
        <w:left w:val="none" w:sz="0" w:space="0" w:color="auto"/>
        <w:bottom w:val="none" w:sz="0" w:space="0" w:color="auto"/>
        <w:right w:val="none" w:sz="0" w:space="0" w:color="auto"/>
      </w:divBdr>
    </w:div>
    <w:div w:id="859077751">
      <w:bodyDiv w:val="1"/>
      <w:marLeft w:val="0"/>
      <w:marRight w:val="0"/>
      <w:marTop w:val="0"/>
      <w:marBottom w:val="0"/>
      <w:divBdr>
        <w:top w:val="none" w:sz="0" w:space="0" w:color="auto"/>
        <w:left w:val="none" w:sz="0" w:space="0" w:color="auto"/>
        <w:bottom w:val="none" w:sz="0" w:space="0" w:color="auto"/>
        <w:right w:val="none" w:sz="0" w:space="0" w:color="auto"/>
      </w:divBdr>
    </w:div>
    <w:div w:id="859395804">
      <w:bodyDiv w:val="1"/>
      <w:marLeft w:val="0"/>
      <w:marRight w:val="0"/>
      <w:marTop w:val="0"/>
      <w:marBottom w:val="0"/>
      <w:divBdr>
        <w:top w:val="none" w:sz="0" w:space="0" w:color="auto"/>
        <w:left w:val="none" w:sz="0" w:space="0" w:color="auto"/>
        <w:bottom w:val="none" w:sz="0" w:space="0" w:color="auto"/>
        <w:right w:val="none" w:sz="0" w:space="0" w:color="auto"/>
      </w:divBdr>
    </w:div>
    <w:div w:id="859508966">
      <w:bodyDiv w:val="1"/>
      <w:marLeft w:val="0"/>
      <w:marRight w:val="0"/>
      <w:marTop w:val="0"/>
      <w:marBottom w:val="0"/>
      <w:divBdr>
        <w:top w:val="none" w:sz="0" w:space="0" w:color="auto"/>
        <w:left w:val="none" w:sz="0" w:space="0" w:color="auto"/>
        <w:bottom w:val="none" w:sz="0" w:space="0" w:color="auto"/>
        <w:right w:val="none" w:sz="0" w:space="0" w:color="auto"/>
      </w:divBdr>
    </w:div>
    <w:div w:id="860319661">
      <w:bodyDiv w:val="1"/>
      <w:marLeft w:val="0"/>
      <w:marRight w:val="0"/>
      <w:marTop w:val="0"/>
      <w:marBottom w:val="0"/>
      <w:divBdr>
        <w:top w:val="none" w:sz="0" w:space="0" w:color="auto"/>
        <w:left w:val="none" w:sz="0" w:space="0" w:color="auto"/>
        <w:bottom w:val="none" w:sz="0" w:space="0" w:color="auto"/>
        <w:right w:val="none" w:sz="0" w:space="0" w:color="auto"/>
      </w:divBdr>
    </w:div>
    <w:div w:id="860321560">
      <w:bodyDiv w:val="1"/>
      <w:marLeft w:val="0"/>
      <w:marRight w:val="0"/>
      <w:marTop w:val="0"/>
      <w:marBottom w:val="0"/>
      <w:divBdr>
        <w:top w:val="none" w:sz="0" w:space="0" w:color="auto"/>
        <w:left w:val="none" w:sz="0" w:space="0" w:color="auto"/>
        <w:bottom w:val="none" w:sz="0" w:space="0" w:color="auto"/>
        <w:right w:val="none" w:sz="0" w:space="0" w:color="auto"/>
      </w:divBdr>
    </w:div>
    <w:div w:id="861434334">
      <w:bodyDiv w:val="1"/>
      <w:marLeft w:val="0"/>
      <w:marRight w:val="0"/>
      <w:marTop w:val="0"/>
      <w:marBottom w:val="0"/>
      <w:divBdr>
        <w:top w:val="none" w:sz="0" w:space="0" w:color="auto"/>
        <w:left w:val="none" w:sz="0" w:space="0" w:color="auto"/>
        <w:bottom w:val="none" w:sz="0" w:space="0" w:color="auto"/>
        <w:right w:val="none" w:sz="0" w:space="0" w:color="auto"/>
      </w:divBdr>
    </w:div>
    <w:div w:id="863514241">
      <w:bodyDiv w:val="1"/>
      <w:marLeft w:val="0"/>
      <w:marRight w:val="0"/>
      <w:marTop w:val="0"/>
      <w:marBottom w:val="0"/>
      <w:divBdr>
        <w:top w:val="none" w:sz="0" w:space="0" w:color="auto"/>
        <w:left w:val="none" w:sz="0" w:space="0" w:color="auto"/>
        <w:bottom w:val="none" w:sz="0" w:space="0" w:color="auto"/>
        <w:right w:val="none" w:sz="0" w:space="0" w:color="auto"/>
      </w:divBdr>
    </w:div>
    <w:div w:id="865561671">
      <w:bodyDiv w:val="1"/>
      <w:marLeft w:val="0"/>
      <w:marRight w:val="0"/>
      <w:marTop w:val="0"/>
      <w:marBottom w:val="0"/>
      <w:divBdr>
        <w:top w:val="none" w:sz="0" w:space="0" w:color="auto"/>
        <w:left w:val="none" w:sz="0" w:space="0" w:color="auto"/>
        <w:bottom w:val="none" w:sz="0" w:space="0" w:color="auto"/>
        <w:right w:val="none" w:sz="0" w:space="0" w:color="auto"/>
      </w:divBdr>
    </w:div>
    <w:div w:id="866285951">
      <w:bodyDiv w:val="1"/>
      <w:marLeft w:val="0"/>
      <w:marRight w:val="0"/>
      <w:marTop w:val="0"/>
      <w:marBottom w:val="0"/>
      <w:divBdr>
        <w:top w:val="none" w:sz="0" w:space="0" w:color="auto"/>
        <w:left w:val="none" w:sz="0" w:space="0" w:color="auto"/>
        <w:bottom w:val="none" w:sz="0" w:space="0" w:color="auto"/>
        <w:right w:val="none" w:sz="0" w:space="0" w:color="auto"/>
      </w:divBdr>
    </w:div>
    <w:div w:id="866911532">
      <w:bodyDiv w:val="1"/>
      <w:marLeft w:val="0"/>
      <w:marRight w:val="0"/>
      <w:marTop w:val="0"/>
      <w:marBottom w:val="0"/>
      <w:divBdr>
        <w:top w:val="none" w:sz="0" w:space="0" w:color="auto"/>
        <w:left w:val="none" w:sz="0" w:space="0" w:color="auto"/>
        <w:bottom w:val="none" w:sz="0" w:space="0" w:color="auto"/>
        <w:right w:val="none" w:sz="0" w:space="0" w:color="auto"/>
      </w:divBdr>
    </w:div>
    <w:div w:id="867186234">
      <w:bodyDiv w:val="1"/>
      <w:marLeft w:val="0"/>
      <w:marRight w:val="0"/>
      <w:marTop w:val="0"/>
      <w:marBottom w:val="0"/>
      <w:divBdr>
        <w:top w:val="none" w:sz="0" w:space="0" w:color="auto"/>
        <w:left w:val="none" w:sz="0" w:space="0" w:color="auto"/>
        <w:bottom w:val="none" w:sz="0" w:space="0" w:color="auto"/>
        <w:right w:val="none" w:sz="0" w:space="0" w:color="auto"/>
      </w:divBdr>
    </w:div>
    <w:div w:id="867255805">
      <w:bodyDiv w:val="1"/>
      <w:marLeft w:val="0"/>
      <w:marRight w:val="0"/>
      <w:marTop w:val="0"/>
      <w:marBottom w:val="0"/>
      <w:divBdr>
        <w:top w:val="none" w:sz="0" w:space="0" w:color="auto"/>
        <w:left w:val="none" w:sz="0" w:space="0" w:color="auto"/>
        <w:bottom w:val="none" w:sz="0" w:space="0" w:color="auto"/>
        <w:right w:val="none" w:sz="0" w:space="0" w:color="auto"/>
      </w:divBdr>
    </w:div>
    <w:div w:id="868835723">
      <w:bodyDiv w:val="1"/>
      <w:marLeft w:val="0"/>
      <w:marRight w:val="0"/>
      <w:marTop w:val="0"/>
      <w:marBottom w:val="0"/>
      <w:divBdr>
        <w:top w:val="none" w:sz="0" w:space="0" w:color="auto"/>
        <w:left w:val="none" w:sz="0" w:space="0" w:color="auto"/>
        <w:bottom w:val="none" w:sz="0" w:space="0" w:color="auto"/>
        <w:right w:val="none" w:sz="0" w:space="0" w:color="auto"/>
      </w:divBdr>
    </w:div>
    <w:div w:id="870723134">
      <w:bodyDiv w:val="1"/>
      <w:marLeft w:val="0"/>
      <w:marRight w:val="0"/>
      <w:marTop w:val="0"/>
      <w:marBottom w:val="0"/>
      <w:divBdr>
        <w:top w:val="none" w:sz="0" w:space="0" w:color="auto"/>
        <w:left w:val="none" w:sz="0" w:space="0" w:color="auto"/>
        <w:bottom w:val="none" w:sz="0" w:space="0" w:color="auto"/>
        <w:right w:val="none" w:sz="0" w:space="0" w:color="auto"/>
      </w:divBdr>
    </w:div>
    <w:div w:id="871382796">
      <w:bodyDiv w:val="1"/>
      <w:marLeft w:val="0"/>
      <w:marRight w:val="0"/>
      <w:marTop w:val="0"/>
      <w:marBottom w:val="0"/>
      <w:divBdr>
        <w:top w:val="none" w:sz="0" w:space="0" w:color="auto"/>
        <w:left w:val="none" w:sz="0" w:space="0" w:color="auto"/>
        <w:bottom w:val="none" w:sz="0" w:space="0" w:color="auto"/>
        <w:right w:val="none" w:sz="0" w:space="0" w:color="auto"/>
      </w:divBdr>
    </w:div>
    <w:div w:id="873538698">
      <w:bodyDiv w:val="1"/>
      <w:marLeft w:val="0"/>
      <w:marRight w:val="0"/>
      <w:marTop w:val="0"/>
      <w:marBottom w:val="0"/>
      <w:divBdr>
        <w:top w:val="none" w:sz="0" w:space="0" w:color="auto"/>
        <w:left w:val="none" w:sz="0" w:space="0" w:color="auto"/>
        <w:bottom w:val="none" w:sz="0" w:space="0" w:color="auto"/>
        <w:right w:val="none" w:sz="0" w:space="0" w:color="auto"/>
      </w:divBdr>
    </w:div>
    <w:div w:id="873732429">
      <w:bodyDiv w:val="1"/>
      <w:marLeft w:val="0"/>
      <w:marRight w:val="0"/>
      <w:marTop w:val="0"/>
      <w:marBottom w:val="0"/>
      <w:divBdr>
        <w:top w:val="none" w:sz="0" w:space="0" w:color="auto"/>
        <w:left w:val="none" w:sz="0" w:space="0" w:color="auto"/>
        <w:bottom w:val="none" w:sz="0" w:space="0" w:color="auto"/>
        <w:right w:val="none" w:sz="0" w:space="0" w:color="auto"/>
      </w:divBdr>
    </w:div>
    <w:div w:id="874191550">
      <w:bodyDiv w:val="1"/>
      <w:marLeft w:val="0"/>
      <w:marRight w:val="0"/>
      <w:marTop w:val="0"/>
      <w:marBottom w:val="0"/>
      <w:divBdr>
        <w:top w:val="none" w:sz="0" w:space="0" w:color="auto"/>
        <w:left w:val="none" w:sz="0" w:space="0" w:color="auto"/>
        <w:bottom w:val="none" w:sz="0" w:space="0" w:color="auto"/>
        <w:right w:val="none" w:sz="0" w:space="0" w:color="auto"/>
      </w:divBdr>
    </w:div>
    <w:div w:id="874777168">
      <w:bodyDiv w:val="1"/>
      <w:marLeft w:val="0"/>
      <w:marRight w:val="0"/>
      <w:marTop w:val="0"/>
      <w:marBottom w:val="0"/>
      <w:divBdr>
        <w:top w:val="none" w:sz="0" w:space="0" w:color="auto"/>
        <w:left w:val="none" w:sz="0" w:space="0" w:color="auto"/>
        <w:bottom w:val="none" w:sz="0" w:space="0" w:color="auto"/>
        <w:right w:val="none" w:sz="0" w:space="0" w:color="auto"/>
      </w:divBdr>
    </w:div>
    <w:div w:id="876090695">
      <w:bodyDiv w:val="1"/>
      <w:marLeft w:val="0"/>
      <w:marRight w:val="0"/>
      <w:marTop w:val="0"/>
      <w:marBottom w:val="0"/>
      <w:divBdr>
        <w:top w:val="none" w:sz="0" w:space="0" w:color="auto"/>
        <w:left w:val="none" w:sz="0" w:space="0" w:color="auto"/>
        <w:bottom w:val="none" w:sz="0" w:space="0" w:color="auto"/>
        <w:right w:val="none" w:sz="0" w:space="0" w:color="auto"/>
      </w:divBdr>
    </w:div>
    <w:div w:id="876621781">
      <w:bodyDiv w:val="1"/>
      <w:marLeft w:val="0"/>
      <w:marRight w:val="0"/>
      <w:marTop w:val="0"/>
      <w:marBottom w:val="0"/>
      <w:divBdr>
        <w:top w:val="none" w:sz="0" w:space="0" w:color="auto"/>
        <w:left w:val="none" w:sz="0" w:space="0" w:color="auto"/>
        <w:bottom w:val="none" w:sz="0" w:space="0" w:color="auto"/>
        <w:right w:val="none" w:sz="0" w:space="0" w:color="auto"/>
      </w:divBdr>
    </w:div>
    <w:div w:id="876968857">
      <w:bodyDiv w:val="1"/>
      <w:marLeft w:val="0"/>
      <w:marRight w:val="0"/>
      <w:marTop w:val="0"/>
      <w:marBottom w:val="0"/>
      <w:divBdr>
        <w:top w:val="none" w:sz="0" w:space="0" w:color="auto"/>
        <w:left w:val="none" w:sz="0" w:space="0" w:color="auto"/>
        <w:bottom w:val="none" w:sz="0" w:space="0" w:color="auto"/>
        <w:right w:val="none" w:sz="0" w:space="0" w:color="auto"/>
      </w:divBdr>
    </w:div>
    <w:div w:id="878778931">
      <w:bodyDiv w:val="1"/>
      <w:marLeft w:val="0"/>
      <w:marRight w:val="0"/>
      <w:marTop w:val="0"/>
      <w:marBottom w:val="0"/>
      <w:divBdr>
        <w:top w:val="none" w:sz="0" w:space="0" w:color="auto"/>
        <w:left w:val="none" w:sz="0" w:space="0" w:color="auto"/>
        <w:bottom w:val="none" w:sz="0" w:space="0" w:color="auto"/>
        <w:right w:val="none" w:sz="0" w:space="0" w:color="auto"/>
      </w:divBdr>
    </w:div>
    <w:div w:id="878787904">
      <w:bodyDiv w:val="1"/>
      <w:marLeft w:val="0"/>
      <w:marRight w:val="0"/>
      <w:marTop w:val="0"/>
      <w:marBottom w:val="0"/>
      <w:divBdr>
        <w:top w:val="none" w:sz="0" w:space="0" w:color="auto"/>
        <w:left w:val="none" w:sz="0" w:space="0" w:color="auto"/>
        <w:bottom w:val="none" w:sz="0" w:space="0" w:color="auto"/>
        <w:right w:val="none" w:sz="0" w:space="0" w:color="auto"/>
      </w:divBdr>
    </w:div>
    <w:div w:id="879974909">
      <w:bodyDiv w:val="1"/>
      <w:marLeft w:val="0"/>
      <w:marRight w:val="0"/>
      <w:marTop w:val="0"/>
      <w:marBottom w:val="0"/>
      <w:divBdr>
        <w:top w:val="none" w:sz="0" w:space="0" w:color="auto"/>
        <w:left w:val="none" w:sz="0" w:space="0" w:color="auto"/>
        <w:bottom w:val="none" w:sz="0" w:space="0" w:color="auto"/>
        <w:right w:val="none" w:sz="0" w:space="0" w:color="auto"/>
      </w:divBdr>
    </w:div>
    <w:div w:id="880174037">
      <w:bodyDiv w:val="1"/>
      <w:marLeft w:val="0"/>
      <w:marRight w:val="0"/>
      <w:marTop w:val="0"/>
      <w:marBottom w:val="0"/>
      <w:divBdr>
        <w:top w:val="none" w:sz="0" w:space="0" w:color="auto"/>
        <w:left w:val="none" w:sz="0" w:space="0" w:color="auto"/>
        <w:bottom w:val="none" w:sz="0" w:space="0" w:color="auto"/>
        <w:right w:val="none" w:sz="0" w:space="0" w:color="auto"/>
      </w:divBdr>
      <w:divsChild>
        <w:div w:id="20978625">
          <w:marLeft w:val="480"/>
          <w:marRight w:val="0"/>
          <w:marTop w:val="0"/>
          <w:marBottom w:val="0"/>
          <w:divBdr>
            <w:top w:val="none" w:sz="0" w:space="0" w:color="auto"/>
            <w:left w:val="none" w:sz="0" w:space="0" w:color="auto"/>
            <w:bottom w:val="none" w:sz="0" w:space="0" w:color="auto"/>
            <w:right w:val="none" w:sz="0" w:space="0" w:color="auto"/>
          </w:divBdr>
        </w:div>
        <w:div w:id="48962185">
          <w:marLeft w:val="480"/>
          <w:marRight w:val="0"/>
          <w:marTop w:val="0"/>
          <w:marBottom w:val="0"/>
          <w:divBdr>
            <w:top w:val="none" w:sz="0" w:space="0" w:color="auto"/>
            <w:left w:val="none" w:sz="0" w:space="0" w:color="auto"/>
            <w:bottom w:val="none" w:sz="0" w:space="0" w:color="auto"/>
            <w:right w:val="none" w:sz="0" w:space="0" w:color="auto"/>
          </w:divBdr>
        </w:div>
        <w:div w:id="60955137">
          <w:marLeft w:val="480"/>
          <w:marRight w:val="0"/>
          <w:marTop w:val="0"/>
          <w:marBottom w:val="0"/>
          <w:divBdr>
            <w:top w:val="none" w:sz="0" w:space="0" w:color="auto"/>
            <w:left w:val="none" w:sz="0" w:space="0" w:color="auto"/>
            <w:bottom w:val="none" w:sz="0" w:space="0" w:color="auto"/>
            <w:right w:val="none" w:sz="0" w:space="0" w:color="auto"/>
          </w:divBdr>
        </w:div>
        <w:div w:id="88504421">
          <w:marLeft w:val="480"/>
          <w:marRight w:val="0"/>
          <w:marTop w:val="0"/>
          <w:marBottom w:val="0"/>
          <w:divBdr>
            <w:top w:val="none" w:sz="0" w:space="0" w:color="auto"/>
            <w:left w:val="none" w:sz="0" w:space="0" w:color="auto"/>
            <w:bottom w:val="none" w:sz="0" w:space="0" w:color="auto"/>
            <w:right w:val="none" w:sz="0" w:space="0" w:color="auto"/>
          </w:divBdr>
        </w:div>
        <w:div w:id="109252703">
          <w:marLeft w:val="480"/>
          <w:marRight w:val="0"/>
          <w:marTop w:val="0"/>
          <w:marBottom w:val="0"/>
          <w:divBdr>
            <w:top w:val="none" w:sz="0" w:space="0" w:color="auto"/>
            <w:left w:val="none" w:sz="0" w:space="0" w:color="auto"/>
            <w:bottom w:val="none" w:sz="0" w:space="0" w:color="auto"/>
            <w:right w:val="none" w:sz="0" w:space="0" w:color="auto"/>
          </w:divBdr>
        </w:div>
        <w:div w:id="134034309">
          <w:marLeft w:val="480"/>
          <w:marRight w:val="0"/>
          <w:marTop w:val="0"/>
          <w:marBottom w:val="0"/>
          <w:divBdr>
            <w:top w:val="none" w:sz="0" w:space="0" w:color="auto"/>
            <w:left w:val="none" w:sz="0" w:space="0" w:color="auto"/>
            <w:bottom w:val="none" w:sz="0" w:space="0" w:color="auto"/>
            <w:right w:val="none" w:sz="0" w:space="0" w:color="auto"/>
          </w:divBdr>
        </w:div>
        <w:div w:id="199830702">
          <w:marLeft w:val="480"/>
          <w:marRight w:val="0"/>
          <w:marTop w:val="0"/>
          <w:marBottom w:val="0"/>
          <w:divBdr>
            <w:top w:val="none" w:sz="0" w:space="0" w:color="auto"/>
            <w:left w:val="none" w:sz="0" w:space="0" w:color="auto"/>
            <w:bottom w:val="none" w:sz="0" w:space="0" w:color="auto"/>
            <w:right w:val="none" w:sz="0" w:space="0" w:color="auto"/>
          </w:divBdr>
        </w:div>
        <w:div w:id="232351928">
          <w:marLeft w:val="480"/>
          <w:marRight w:val="0"/>
          <w:marTop w:val="0"/>
          <w:marBottom w:val="0"/>
          <w:divBdr>
            <w:top w:val="none" w:sz="0" w:space="0" w:color="auto"/>
            <w:left w:val="none" w:sz="0" w:space="0" w:color="auto"/>
            <w:bottom w:val="none" w:sz="0" w:space="0" w:color="auto"/>
            <w:right w:val="none" w:sz="0" w:space="0" w:color="auto"/>
          </w:divBdr>
        </w:div>
        <w:div w:id="246154119">
          <w:marLeft w:val="480"/>
          <w:marRight w:val="0"/>
          <w:marTop w:val="0"/>
          <w:marBottom w:val="0"/>
          <w:divBdr>
            <w:top w:val="none" w:sz="0" w:space="0" w:color="auto"/>
            <w:left w:val="none" w:sz="0" w:space="0" w:color="auto"/>
            <w:bottom w:val="none" w:sz="0" w:space="0" w:color="auto"/>
            <w:right w:val="none" w:sz="0" w:space="0" w:color="auto"/>
          </w:divBdr>
        </w:div>
        <w:div w:id="263223489">
          <w:marLeft w:val="480"/>
          <w:marRight w:val="0"/>
          <w:marTop w:val="0"/>
          <w:marBottom w:val="0"/>
          <w:divBdr>
            <w:top w:val="none" w:sz="0" w:space="0" w:color="auto"/>
            <w:left w:val="none" w:sz="0" w:space="0" w:color="auto"/>
            <w:bottom w:val="none" w:sz="0" w:space="0" w:color="auto"/>
            <w:right w:val="none" w:sz="0" w:space="0" w:color="auto"/>
          </w:divBdr>
        </w:div>
        <w:div w:id="271667804">
          <w:marLeft w:val="480"/>
          <w:marRight w:val="0"/>
          <w:marTop w:val="0"/>
          <w:marBottom w:val="0"/>
          <w:divBdr>
            <w:top w:val="none" w:sz="0" w:space="0" w:color="auto"/>
            <w:left w:val="none" w:sz="0" w:space="0" w:color="auto"/>
            <w:bottom w:val="none" w:sz="0" w:space="0" w:color="auto"/>
            <w:right w:val="none" w:sz="0" w:space="0" w:color="auto"/>
          </w:divBdr>
        </w:div>
        <w:div w:id="275984355">
          <w:marLeft w:val="480"/>
          <w:marRight w:val="0"/>
          <w:marTop w:val="0"/>
          <w:marBottom w:val="0"/>
          <w:divBdr>
            <w:top w:val="none" w:sz="0" w:space="0" w:color="auto"/>
            <w:left w:val="none" w:sz="0" w:space="0" w:color="auto"/>
            <w:bottom w:val="none" w:sz="0" w:space="0" w:color="auto"/>
            <w:right w:val="none" w:sz="0" w:space="0" w:color="auto"/>
          </w:divBdr>
        </w:div>
        <w:div w:id="355153010">
          <w:marLeft w:val="480"/>
          <w:marRight w:val="0"/>
          <w:marTop w:val="0"/>
          <w:marBottom w:val="0"/>
          <w:divBdr>
            <w:top w:val="none" w:sz="0" w:space="0" w:color="auto"/>
            <w:left w:val="none" w:sz="0" w:space="0" w:color="auto"/>
            <w:bottom w:val="none" w:sz="0" w:space="0" w:color="auto"/>
            <w:right w:val="none" w:sz="0" w:space="0" w:color="auto"/>
          </w:divBdr>
        </w:div>
        <w:div w:id="401105558">
          <w:marLeft w:val="480"/>
          <w:marRight w:val="0"/>
          <w:marTop w:val="0"/>
          <w:marBottom w:val="0"/>
          <w:divBdr>
            <w:top w:val="none" w:sz="0" w:space="0" w:color="auto"/>
            <w:left w:val="none" w:sz="0" w:space="0" w:color="auto"/>
            <w:bottom w:val="none" w:sz="0" w:space="0" w:color="auto"/>
            <w:right w:val="none" w:sz="0" w:space="0" w:color="auto"/>
          </w:divBdr>
        </w:div>
        <w:div w:id="471676077">
          <w:marLeft w:val="480"/>
          <w:marRight w:val="0"/>
          <w:marTop w:val="0"/>
          <w:marBottom w:val="0"/>
          <w:divBdr>
            <w:top w:val="none" w:sz="0" w:space="0" w:color="auto"/>
            <w:left w:val="none" w:sz="0" w:space="0" w:color="auto"/>
            <w:bottom w:val="none" w:sz="0" w:space="0" w:color="auto"/>
            <w:right w:val="none" w:sz="0" w:space="0" w:color="auto"/>
          </w:divBdr>
        </w:div>
        <w:div w:id="526527538">
          <w:marLeft w:val="480"/>
          <w:marRight w:val="0"/>
          <w:marTop w:val="0"/>
          <w:marBottom w:val="0"/>
          <w:divBdr>
            <w:top w:val="none" w:sz="0" w:space="0" w:color="auto"/>
            <w:left w:val="none" w:sz="0" w:space="0" w:color="auto"/>
            <w:bottom w:val="none" w:sz="0" w:space="0" w:color="auto"/>
            <w:right w:val="none" w:sz="0" w:space="0" w:color="auto"/>
          </w:divBdr>
        </w:div>
        <w:div w:id="531186542">
          <w:marLeft w:val="480"/>
          <w:marRight w:val="0"/>
          <w:marTop w:val="0"/>
          <w:marBottom w:val="0"/>
          <w:divBdr>
            <w:top w:val="none" w:sz="0" w:space="0" w:color="auto"/>
            <w:left w:val="none" w:sz="0" w:space="0" w:color="auto"/>
            <w:bottom w:val="none" w:sz="0" w:space="0" w:color="auto"/>
            <w:right w:val="none" w:sz="0" w:space="0" w:color="auto"/>
          </w:divBdr>
        </w:div>
        <w:div w:id="536430089">
          <w:marLeft w:val="480"/>
          <w:marRight w:val="0"/>
          <w:marTop w:val="0"/>
          <w:marBottom w:val="0"/>
          <w:divBdr>
            <w:top w:val="none" w:sz="0" w:space="0" w:color="auto"/>
            <w:left w:val="none" w:sz="0" w:space="0" w:color="auto"/>
            <w:bottom w:val="none" w:sz="0" w:space="0" w:color="auto"/>
            <w:right w:val="none" w:sz="0" w:space="0" w:color="auto"/>
          </w:divBdr>
        </w:div>
        <w:div w:id="605775929">
          <w:marLeft w:val="480"/>
          <w:marRight w:val="0"/>
          <w:marTop w:val="0"/>
          <w:marBottom w:val="0"/>
          <w:divBdr>
            <w:top w:val="none" w:sz="0" w:space="0" w:color="auto"/>
            <w:left w:val="none" w:sz="0" w:space="0" w:color="auto"/>
            <w:bottom w:val="none" w:sz="0" w:space="0" w:color="auto"/>
            <w:right w:val="none" w:sz="0" w:space="0" w:color="auto"/>
          </w:divBdr>
        </w:div>
        <w:div w:id="627662584">
          <w:marLeft w:val="480"/>
          <w:marRight w:val="0"/>
          <w:marTop w:val="0"/>
          <w:marBottom w:val="0"/>
          <w:divBdr>
            <w:top w:val="none" w:sz="0" w:space="0" w:color="auto"/>
            <w:left w:val="none" w:sz="0" w:space="0" w:color="auto"/>
            <w:bottom w:val="none" w:sz="0" w:space="0" w:color="auto"/>
            <w:right w:val="none" w:sz="0" w:space="0" w:color="auto"/>
          </w:divBdr>
        </w:div>
        <w:div w:id="657613095">
          <w:marLeft w:val="480"/>
          <w:marRight w:val="0"/>
          <w:marTop w:val="0"/>
          <w:marBottom w:val="0"/>
          <w:divBdr>
            <w:top w:val="none" w:sz="0" w:space="0" w:color="auto"/>
            <w:left w:val="none" w:sz="0" w:space="0" w:color="auto"/>
            <w:bottom w:val="none" w:sz="0" w:space="0" w:color="auto"/>
            <w:right w:val="none" w:sz="0" w:space="0" w:color="auto"/>
          </w:divBdr>
        </w:div>
        <w:div w:id="707490672">
          <w:marLeft w:val="480"/>
          <w:marRight w:val="0"/>
          <w:marTop w:val="0"/>
          <w:marBottom w:val="0"/>
          <w:divBdr>
            <w:top w:val="none" w:sz="0" w:space="0" w:color="auto"/>
            <w:left w:val="none" w:sz="0" w:space="0" w:color="auto"/>
            <w:bottom w:val="none" w:sz="0" w:space="0" w:color="auto"/>
            <w:right w:val="none" w:sz="0" w:space="0" w:color="auto"/>
          </w:divBdr>
        </w:div>
        <w:div w:id="723866535">
          <w:marLeft w:val="480"/>
          <w:marRight w:val="0"/>
          <w:marTop w:val="0"/>
          <w:marBottom w:val="0"/>
          <w:divBdr>
            <w:top w:val="none" w:sz="0" w:space="0" w:color="auto"/>
            <w:left w:val="none" w:sz="0" w:space="0" w:color="auto"/>
            <w:bottom w:val="none" w:sz="0" w:space="0" w:color="auto"/>
            <w:right w:val="none" w:sz="0" w:space="0" w:color="auto"/>
          </w:divBdr>
        </w:div>
        <w:div w:id="756363332">
          <w:marLeft w:val="480"/>
          <w:marRight w:val="0"/>
          <w:marTop w:val="0"/>
          <w:marBottom w:val="0"/>
          <w:divBdr>
            <w:top w:val="none" w:sz="0" w:space="0" w:color="auto"/>
            <w:left w:val="none" w:sz="0" w:space="0" w:color="auto"/>
            <w:bottom w:val="none" w:sz="0" w:space="0" w:color="auto"/>
            <w:right w:val="none" w:sz="0" w:space="0" w:color="auto"/>
          </w:divBdr>
        </w:div>
        <w:div w:id="795365902">
          <w:marLeft w:val="480"/>
          <w:marRight w:val="0"/>
          <w:marTop w:val="0"/>
          <w:marBottom w:val="0"/>
          <w:divBdr>
            <w:top w:val="none" w:sz="0" w:space="0" w:color="auto"/>
            <w:left w:val="none" w:sz="0" w:space="0" w:color="auto"/>
            <w:bottom w:val="none" w:sz="0" w:space="0" w:color="auto"/>
            <w:right w:val="none" w:sz="0" w:space="0" w:color="auto"/>
          </w:divBdr>
        </w:div>
        <w:div w:id="856889284">
          <w:marLeft w:val="480"/>
          <w:marRight w:val="0"/>
          <w:marTop w:val="0"/>
          <w:marBottom w:val="0"/>
          <w:divBdr>
            <w:top w:val="none" w:sz="0" w:space="0" w:color="auto"/>
            <w:left w:val="none" w:sz="0" w:space="0" w:color="auto"/>
            <w:bottom w:val="none" w:sz="0" w:space="0" w:color="auto"/>
            <w:right w:val="none" w:sz="0" w:space="0" w:color="auto"/>
          </w:divBdr>
        </w:div>
        <w:div w:id="924722575">
          <w:marLeft w:val="480"/>
          <w:marRight w:val="0"/>
          <w:marTop w:val="0"/>
          <w:marBottom w:val="0"/>
          <w:divBdr>
            <w:top w:val="none" w:sz="0" w:space="0" w:color="auto"/>
            <w:left w:val="none" w:sz="0" w:space="0" w:color="auto"/>
            <w:bottom w:val="none" w:sz="0" w:space="0" w:color="auto"/>
            <w:right w:val="none" w:sz="0" w:space="0" w:color="auto"/>
          </w:divBdr>
        </w:div>
        <w:div w:id="930048124">
          <w:marLeft w:val="480"/>
          <w:marRight w:val="0"/>
          <w:marTop w:val="0"/>
          <w:marBottom w:val="0"/>
          <w:divBdr>
            <w:top w:val="none" w:sz="0" w:space="0" w:color="auto"/>
            <w:left w:val="none" w:sz="0" w:space="0" w:color="auto"/>
            <w:bottom w:val="none" w:sz="0" w:space="0" w:color="auto"/>
            <w:right w:val="none" w:sz="0" w:space="0" w:color="auto"/>
          </w:divBdr>
        </w:div>
        <w:div w:id="962921913">
          <w:marLeft w:val="480"/>
          <w:marRight w:val="0"/>
          <w:marTop w:val="0"/>
          <w:marBottom w:val="0"/>
          <w:divBdr>
            <w:top w:val="none" w:sz="0" w:space="0" w:color="auto"/>
            <w:left w:val="none" w:sz="0" w:space="0" w:color="auto"/>
            <w:bottom w:val="none" w:sz="0" w:space="0" w:color="auto"/>
            <w:right w:val="none" w:sz="0" w:space="0" w:color="auto"/>
          </w:divBdr>
        </w:div>
        <w:div w:id="987586622">
          <w:marLeft w:val="480"/>
          <w:marRight w:val="0"/>
          <w:marTop w:val="0"/>
          <w:marBottom w:val="0"/>
          <w:divBdr>
            <w:top w:val="none" w:sz="0" w:space="0" w:color="auto"/>
            <w:left w:val="none" w:sz="0" w:space="0" w:color="auto"/>
            <w:bottom w:val="none" w:sz="0" w:space="0" w:color="auto"/>
            <w:right w:val="none" w:sz="0" w:space="0" w:color="auto"/>
          </w:divBdr>
        </w:div>
        <w:div w:id="991329107">
          <w:marLeft w:val="480"/>
          <w:marRight w:val="0"/>
          <w:marTop w:val="0"/>
          <w:marBottom w:val="0"/>
          <w:divBdr>
            <w:top w:val="none" w:sz="0" w:space="0" w:color="auto"/>
            <w:left w:val="none" w:sz="0" w:space="0" w:color="auto"/>
            <w:bottom w:val="none" w:sz="0" w:space="0" w:color="auto"/>
            <w:right w:val="none" w:sz="0" w:space="0" w:color="auto"/>
          </w:divBdr>
        </w:div>
        <w:div w:id="1022559492">
          <w:marLeft w:val="480"/>
          <w:marRight w:val="0"/>
          <w:marTop w:val="0"/>
          <w:marBottom w:val="0"/>
          <w:divBdr>
            <w:top w:val="none" w:sz="0" w:space="0" w:color="auto"/>
            <w:left w:val="none" w:sz="0" w:space="0" w:color="auto"/>
            <w:bottom w:val="none" w:sz="0" w:space="0" w:color="auto"/>
            <w:right w:val="none" w:sz="0" w:space="0" w:color="auto"/>
          </w:divBdr>
        </w:div>
        <w:div w:id="1023553566">
          <w:marLeft w:val="480"/>
          <w:marRight w:val="0"/>
          <w:marTop w:val="0"/>
          <w:marBottom w:val="0"/>
          <w:divBdr>
            <w:top w:val="none" w:sz="0" w:space="0" w:color="auto"/>
            <w:left w:val="none" w:sz="0" w:space="0" w:color="auto"/>
            <w:bottom w:val="none" w:sz="0" w:space="0" w:color="auto"/>
            <w:right w:val="none" w:sz="0" w:space="0" w:color="auto"/>
          </w:divBdr>
        </w:div>
        <w:div w:id="1055088066">
          <w:marLeft w:val="480"/>
          <w:marRight w:val="0"/>
          <w:marTop w:val="0"/>
          <w:marBottom w:val="0"/>
          <w:divBdr>
            <w:top w:val="none" w:sz="0" w:space="0" w:color="auto"/>
            <w:left w:val="none" w:sz="0" w:space="0" w:color="auto"/>
            <w:bottom w:val="none" w:sz="0" w:space="0" w:color="auto"/>
            <w:right w:val="none" w:sz="0" w:space="0" w:color="auto"/>
          </w:divBdr>
        </w:div>
        <w:div w:id="1098603374">
          <w:marLeft w:val="480"/>
          <w:marRight w:val="0"/>
          <w:marTop w:val="0"/>
          <w:marBottom w:val="0"/>
          <w:divBdr>
            <w:top w:val="none" w:sz="0" w:space="0" w:color="auto"/>
            <w:left w:val="none" w:sz="0" w:space="0" w:color="auto"/>
            <w:bottom w:val="none" w:sz="0" w:space="0" w:color="auto"/>
            <w:right w:val="none" w:sz="0" w:space="0" w:color="auto"/>
          </w:divBdr>
        </w:div>
        <w:div w:id="1126701343">
          <w:marLeft w:val="480"/>
          <w:marRight w:val="0"/>
          <w:marTop w:val="0"/>
          <w:marBottom w:val="0"/>
          <w:divBdr>
            <w:top w:val="none" w:sz="0" w:space="0" w:color="auto"/>
            <w:left w:val="none" w:sz="0" w:space="0" w:color="auto"/>
            <w:bottom w:val="none" w:sz="0" w:space="0" w:color="auto"/>
            <w:right w:val="none" w:sz="0" w:space="0" w:color="auto"/>
          </w:divBdr>
        </w:div>
        <w:div w:id="1155604856">
          <w:marLeft w:val="480"/>
          <w:marRight w:val="0"/>
          <w:marTop w:val="0"/>
          <w:marBottom w:val="0"/>
          <w:divBdr>
            <w:top w:val="none" w:sz="0" w:space="0" w:color="auto"/>
            <w:left w:val="none" w:sz="0" w:space="0" w:color="auto"/>
            <w:bottom w:val="none" w:sz="0" w:space="0" w:color="auto"/>
            <w:right w:val="none" w:sz="0" w:space="0" w:color="auto"/>
          </w:divBdr>
        </w:div>
        <w:div w:id="1170753105">
          <w:marLeft w:val="480"/>
          <w:marRight w:val="0"/>
          <w:marTop w:val="0"/>
          <w:marBottom w:val="0"/>
          <w:divBdr>
            <w:top w:val="none" w:sz="0" w:space="0" w:color="auto"/>
            <w:left w:val="none" w:sz="0" w:space="0" w:color="auto"/>
            <w:bottom w:val="none" w:sz="0" w:space="0" w:color="auto"/>
            <w:right w:val="none" w:sz="0" w:space="0" w:color="auto"/>
          </w:divBdr>
        </w:div>
        <w:div w:id="1177841966">
          <w:marLeft w:val="480"/>
          <w:marRight w:val="0"/>
          <w:marTop w:val="0"/>
          <w:marBottom w:val="0"/>
          <w:divBdr>
            <w:top w:val="none" w:sz="0" w:space="0" w:color="auto"/>
            <w:left w:val="none" w:sz="0" w:space="0" w:color="auto"/>
            <w:bottom w:val="none" w:sz="0" w:space="0" w:color="auto"/>
            <w:right w:val="none" w:sz="0" w:space="0" w:color="auto"/>
          </w:divBdr>
        </w:div>
        <w:div w:id="1227185453">
          <w:marLeft w:val="480"/>
          <w:marRight w:val="0"/>
          <w:marTop w:val="0"/>
          <w:marBottom w:val="0"/>
          <w:divBdr>
            <w:top w:val="none" w:sz="0" w:space="0" w:color="auto"/>
            <w:left w:val="none" w:sz="0" w:space="0" w:color="auto"/>
            <w:bottom w:val="none" w:sz="0" w:space="0" w:color="auto"/>
            <w:right w:val="none" w:sz="0" w:space="0" w:color="auto"/>
          </w:divBdr>
        </w:div>
        <w:div w:id="1267932074">
          <w:marLeft w:val="480"/>
          <w:marRight w:val="0"/>
          <w:marTop w:val="0"/>
          <w:marBottom w:val="0"/>
          <w:divBdr>
            <w:top w:val="none" w:sz="0" w:space="0" w:color="auto"/>
            <w:left w:val="none" w:sz="0" w:space="0" w:color="auto"/>
            <w:bottom w:val="none" w:sz="0" w:space="0" w:color="auto"/>
            <w:right w:val="none" w:sz="0" w:space="0" w:color="auto"/>
          </w:divBdr>
        </w:div>
        <w:div w:id="1276212723">
          <w:marLeft w:val="480"/>
          <w:marRight w:val="0"/>
          <w:marTop w:val="0"/>
          <w:marBottom w:val="0"/>
          <w:divBdr>
            <w:top w:val="none" w:sz="0" w:space="0" w:color="auto"/>
            <w:left w:val="none" w:sz="0" w:space="0" w:color="auto"/>
            <w:bottom w:val="none" w:sz="0" w:space="0" w:color="auto"/>
            <w:right w:val="none" w:sz="0" w:space="0" w:color="auto"/>
          </w:divBdr>
        </w:div>
        <w:div w:id="1318803082">
          <w:marLeft w:val="480"/>
          <w:marRight w:val="0"/>
          <w:marTop w:val="0"/>
          <w:marBottom w:val="0"/>
          <w:divBdr>
            <w:top w:val="none" w:sz="0" w:space="0" w:color="auto"/>
            <w:left w:val="none" w:sz="0" w:space="0" w:color="auto"/>
            <w:bottom w:val="none" w:sz="0" w:space="0" w:color="auto"/>
            <w:right w:val="none" w:sz="0" w:space="0" w:color="auto"/>
          </w:divBdr>
        </w:div>
        <w:div w:id="1343970712">
          <w:marLeft w:val="480"/>
          <w:marRight w:val="0"/>
          <w:marTop w:val="0"/>
          <w:marBottom w:val="0"/>
          <w:divBdr>
            <w:top w:val="none" w:sz="0" w:space="0" w:color="auto"/>
            <w:left w:val="none" w:sz="0" w:space="0" w:color="auto"/>
            <w:bottom w:val="none" w:sz="0" w:space="0" w:color="auto"/>
            <w:right w:val="none" w:sz="0" w:space="0" w:color="auto"/>
          </w:divBdr>
        </w:div>
        <w:div w:id="1364865819">
          <w:marLeft w:val="480"/>
          <w:marRight w:val="0"/>
          <w:marTop w:val="0"/>
          <w:marBottom w:val="0"/>
          <w:divBdr>
            <w:top w:val="none" w:sz="0" w:space="0" w:color="auto"/>
            <w:left w:val="none" w:sz="0" w:space="0" w:color="auto"/>
            <w:bottom w:val="none" w:sz="0" w:space="0" w:color="auto"/>
            <w:right w:val="none" w:sz="0" w:space="0" w:color="auto"/>
          </w:divBdr>
        </w:div>
        <w:div w:id="1404569099">
          <w:marLeft w:val="480"/>
          <w:marRight w:val="0"/>
          <w:marTop w:val="0"/>
          <w:marBottom w:val="0"/>
          <w:divBdr>
            <w:top w:val="none" w:sz="0" w:space="0" w:color="auto"/>
            <w:left w:val="none" w:sz="0" w:space="0" w:color="auto"/>
            <w:bottom w:val="none" w:sz="0" w:space="0" w:color="auto"/>
            <w:right w:val="none" w:sz="0" w:space="0" w:color="auto"/>
          </w:divBdr>
        </w:div>
        <w:div w:id="1414661216">
          <w:marLeft w:val="480"/>
          <w:marRight w:val="0"/>
          <w:marTop w:val="0"/>
          <w:marBottom w:val="0"/>
          <w:divBdr>
            <w:top w:val="none" w:sz="0" w:space="0" w:color="auto"/>
            <w:left w:val="none" w:sz="0" w:space="0" w:color="auto"/>
            <w:bottom w:val="none" w:sz="0" w:space="0" w:color="auto"/>
            <w:right w:val="none" w:sz="0" w:space="0" w:color="auto"/>
          </w:divBdr>
        </w:div>
        <w:div w:id="1602179577">
          <w:marLeft w:val="480"/>
          <w:marRight w:val="0"/>
          <w:marTop w:val="0"/>
          <w:marBottom w:val="0"/>
          <w:divBdr>
            <w:top w:val="none" w:sz="0" w:space="0" w:color="auto"/>
            <w:left w:val="none" w:sz="0" w:space="0" w:color="auto"/>
            <w:bottom w:val="none" w:sz="0" w:space="0" w:color="auto"/>
            <w:right w:val="none" w:sz="0" w:space="0" w:color="auto"/>
          </w:divBdr>
        </w:div>
        <w:div w:id="1669285521">
          <w:marLeft w:val="480"/>
          <w:marRight w:val="0"/>
          <w:marTop w:val="0"/>
          <w:marBottom w:val="0"/>
          <w:divBdr>
            <w:top w:val="none" w:sz="0" w:space="0" w:color="auto"/>
            <w:left w:val="none" w:sz="0" w:space="0" w:color="auto"/>
            <w:bottom w:val="none" w:sz="0" w:space="0" w:color="auto"/>
            <w:right w:val="none" w:sz="0" w:space="0" w:color="auto"/>
          </w:divBdr>
        </w:div>
        <w:div w:id="1703360171">
          <w:marLeft w:val="480"/>
          <w:marRight w:val="0"/>
          <w:marTop w:val="0"/>
          <w:marBottom w:val="0"/>
          <w:divBdr>
            <w:top w:val="none" w:sz="0" w:space="0" w:color="auto"/>
            <w:left w:val="none" w:sz="0" w:space="0" w:color="auto"/>
            <w:bottom w:val="none" w:sz="0" w:space="0" w:color="auto"/>
            <w:right w:val="none" w:sz="0" w:space="0" w:color="auto"/>
          </w:divBdr>
        </w:div>
        <w:div w:id="1708329532">
          <w:marLeft w:val="480"/>
          <w:marRight w:val="0"/>
          <w:marTop w:val="0"/>
          <w:marBottom w:val="0"/>
          <w:divBdr>
            <w:top w:val="none" w:sz="0" w:space="0" w:color="auto"/>
            <w:left w:val="none" w:sz="0" w:space="0" w:color="auto"/>
            <w:bottom w:val="none" w:sz="0" w:space="0" w:color="auto"/>
            <w:right w:val="none" w:sz="0" w:space="0" w:color="auto"/>
          </w:divBdr>
        </w:div>
        <w:div w:id="1755206618">
          <w:marLeft w:val="480"/>
          <w:marRight w:val="0"/>
          <w:marTop w:val="0"/>
          <w:marBottom w:val="0"/>
          <w:divBdr>
            <w:top w:val="none" w:sz="0" w:space="0" w:color="auto"/>
            <w:left w:val="none" w:sz="0" w:space="0" w:color="auto"/>
            <w:bottom w:val="none" w:sz="0" w:space="0" w:color="auto"/>
            <w:right w:val="none" w:sz="0" w:space="0" w:color="auto"/>
          </w:divBdr>
        </w:div>
        <w:div w:id="1760833657">
          <w:marLeft w:val="480"/>
          <w:marRight w:val="0"/>
          <w:marTop w:val="0"/>
          <w:marBottom w:val="0"/>
          <w:divBdr>
            <w:top w:val="none" w:sz="0" w:space="0" w:color="auto"/>
            <w:left w:val="none" w:sz="0" w:space="0" w:color="auto"/>
            <w:bottom w:val="none" w:sz="0" w:space="0" w:color="auto"/>
            <w:right w:val="none" w:sz="0" w:space="0" w:color="auto"/>
          </w:divBdr>
        </w:div>
        <w:div w:id="1783569029">
          <w:marLeft w:val="480"/>
          <w:marRight w:val="0"/>
          <w:marTop w:val="0"/>
          <w:marBottom w:val="0"/>
          <w:divBdr>
            <w:top w:val="none" w:sz="0" w:space="0" w:color="auto"/>
            <w:left w:val="none" w:sz="0" w:space="0" w:color="auto"/>
            <w:bottom w:val="none" w:sz="0" w:space="0" w:color="auto"/>
            <w:right w:val="none" w:sz="0" w:space="0" w:color="auto"/>
          </w:divBdr>
        </w:div>
        <w:div w:id="1797212016">
          <w:marLeft w:val="480"/>
          <w:marRight w:val="0"/>
          <w:marTop w:val="0"/>
          <w:marBottom w:val="0"/>
          <w:divBdr>
            <w:top w:val="none" w:sz="0" w:space="0" w:color="auto"/>
            <w:left w:val="none" w:sz="0" w:space="0" w:color="auto"/>
            <w:bottom w:val="none" w:sz="0" w:space="0" w:color="auto"/>
            <w:right w:val="none" w:sz="0" w:space="0" w:color="auto"/>
          </w:divBdr>
        </w:div>
        <w:div w:id="1831945180">
          <w:marLeft w:val="480"/>
          <w:marRight w:val="0"/>
          <w:marTop w:val="0"/>
          <w:marBottom w:val="0"/>
          <w:divBdr>
            <w:top w:val="none" w:sz="0" w:space="0" w:color="auto"/>
            <w:left w:val="none" w:sz="0" w:space="0" w:color="auto"/>
            <w:bottom w:val="none" w:sz="0" w:space="0" w:color="auto"/>
            <w:right w:val="none" w:sz="0" w:space="0" w:color="auto"/>
          </w:divBdr>
        </w:div>
        <w:div w:id="1873153576">
          <w:marLeft w:val="480"/>
          <w:marRight w:val="0"/>
          <w:marTop w:val="0"/>
          <w:marBottom w:val="0"/>
          <w:divBdr>
            <w:top w:val="none" w:sz="0" w:space="0" w:color="auto"/>
            <w:left w:val="none" w:sz="0" w:space="0" w:color="auto"/>
            <w:bottom w:val="none" w:sz="0" w:space="0" w:color="auto"/>
            <w:right w:val="none" w:sz="0" w:space="0" w:color="auto"/>
          </w:divBdr>
        </w:div>
        <w:div w:id="1886865381">
          <w:marLeft w:val="480"/>
          <w:marRight w:val="0"/>
          <w:marTop w:val="0"/>
          <w:marBottom w:val="0"/>
          <w:divBdr>
            <w:top w:val="none" w:sz="0" w:space="0" w:color="auto"/>
            <w:left w:val="none" w:sz="0" w:space="0" w:color="auto"/>
            <w:bottom w:val="none" w:sz="0" w:space="0" w:color="auto"/>
            <w:right w:val="none" w:sz="0" w:space="0" w:color="auto"/>
          </w:divBdr>
        </w:div>
        <w:div w:id="1909606263">
          <w:marLeft w:val="480"/>
          <w:marRight w:val="0"/>
          <w:marTop w:val="0"/>
          <w:marBottom w:val="0"/>
          <w:divBdr>
            <w:top w:val="none" w:sz="0" w:space="0" w:color="auto"/>
            <w:left w:val="none" w:sz="0" w:space="0" w:color="auto"/>
            <w:bottom w:val="none" w:sz="0" w:space="0" w:color="auto"/>
            <w:right w:val="none" w:sz="0" w:space="0" w:color="auto"/>
          </w:divBdr>
        </w:div>
        <w:div w:id="1927223873">
          <w:marLeft w:val="480"/>
          <w:marRight w:val="0"/>
          <w:marTop w:val="0"/>
          <w:marBottom w:val="0"/>
          <w:divBdr>
            <w:top w:val="none" w:sz="0" w:space="0" w:color="auto"/>
            <w:left w:val="none" w:sz="0" w:space="0" w:color="auto"/>
            <w:bottom w:val="none" w:sz="0" w:space="0" w:color="auto"/>
            <w:right w:val="none" w:sz="0" w:space="0" w:color="auto"/>
          </w:divBdr>
        </w:div>
        <w:div w:id="1939171571">
          <w:marLeft w:val="480"/>
          <w:marRight w:val="0"/>
          <w:marTop w:val="0"/>
          <w:marBottom w:val="0"/>
          <w:divBdr>
            <w:top w:val="none" w:sz="0" w:space="0" w:color="auto"/>
            <w:left w:val="none" w:sz="0" w:space="0" w:color="auto"/>
            <w:bottom w:val="none" w:sz="0" w:space="0" w:color="auto"/>
            <w:right w:val="none" w:sz="0" w:space="0" w:color="auto"/>
          </w:divBdr>
        </w:div>
        <w:div w:id="1988778165">
          <w:marLeft w:val="480"/>
          <w:marRight w:val="0"/>
          <w:marTop w:val="0"/>
          <w:marBottom w:val="0"/>
          <w:divBdr>
            <w:top w:val="none" w:sz="0" w:space="0" w:color="auto"/>
            <w:left w:val="none" w:sz="0" w:space="0" w:color="auto"/>
            <w:bottom w:val="none" w:sz="0" w:space="0" w:color="auto"/>
            <w:right w:val="none" w:sz="0" w:space="0" w:color="auto"/>
          </w:divBdr>
        </w:div>
        <w:div w:id="2048601707">
          <w:marLeft w:val="480"/>
          <w:marRight w:val="0"/>
          <w:marTop w:val="0"/>
          <w:marBottom w:val="0"/>
          <w:divBdr>
            <w:top w:val="none" w:sz="0" w:space="0" w:color="auto"/>
            <w:left w:val="none" w:sz="0" w:space="0" w:color="auto"/>
            <w:bottom w:val="none" w:sz="0" w:space="0" w:color="auto"/>
            <w:right w:val="none" w:sz="0" w:space="0" w:color="auto"/>
          </w:divBdr>
        </w:div>
        <w:div w:id="2090231287">
          <w:marLeft w:val="480"/>
          <w:marRight w:val="0"/>
          <w:marTop w:val="0"/>
          <w:marBottom w:val="0"/>
          <w:divBdr>
            <w:top w:val="none" w:sz="0" w:space="0" w:color="auto"/>
            <w:left w:val="none" w:sz="0" w:space="0" w:color="auto"/>
            <w:bottom w:val="none" w:sz="0" w:space="0" w:color="auto"/>
            <w:right w:val="none" w:sz="0" w:space="0" w:color="auto"/>
          </w:divBdr>
        </w:div>
        <w:div w:id="2111969601">
          <w:marLeft w:val="480"/>
          <w:marRight w:val="0"/>
          <w:marTop w:val="0"/>
          <w:marBottom w:val="0"/>
          <w:divBdr>
            <w:top w:val="none" w:sz="0" w:space="0" w:color="auto"/>
            <w:left w:val="none" w:sz="0" w:space="0" w:color="auto"/>
            <w:bottom w:val="none" w:sz="0" w:space="0" w:color="auto"/>
            <w:right w:val="none" w:sz="0" w:space="0" w:color="auto"/>
          </w:divBdr>
        </w:div>
        <w:div w:id="2113745589">
          <w:marLeft w:val="480"/>
          <w:marRight w:val="0"/>
          <w:marTop w:val="0"/>
          <w:marBottom w:val="0"/>
          <w:divBdr>
            <w:top w:val="none" w:sz="0" w:space="0" w:color="auto"/>
            <w:left w:val="none" w:sz="0" w:space="0" w:color="auto"/>
            <w:bottom w:val="none" w:sz="0" w:space="0" w:color="auto"/>
            <w:right w:val="none" w:sz="0" w:space="0" w:color="auto"/>
          </w:divBdr>
        </w:div>
        <w:div w:id="2122650555">
          <w:marLeft w:val="480"/>
          <w:marRight w:val="0"/>
          <w:marTop w:val="0"/>
          <w:marBottom w:val="0"/>
          <w:divBdr>
            <w:top w:val="none" w:sz="0" w:space="0" w:color="auto"/>
            <w:left w:val="none" w:sz="0" w:space="0" w:color="auto"/>
            <w:bottom w:val="none" w:sz="0" w:space="0" w:color="auto"/>
            <w:right w:val="none" w:sz="0" w:space="0" w:color="auto"/>
          </w:divBdr>
        </w:div>
      </w:divsChild>
    </w:div>
    <w:div w:id="880282440">
      <w:bodyDiv w:val="1"/>
      <w:marLeft w:val="0"/>
      <w:marRight w:val="0"/>
      <w:marTop w:val="0"/>
      <w:marBottom w:val="0"/>
      <w:divBdr>
        <w:top w:val="none" w:sz="0" w:space="0" w:color="auto"/>
        <w:left w:val="none" w:sz="0" w:space="0" w:color="auto"/>
        <w:bottom w:val="none" w:sz="0" w:space="0" w:color="auto"/>
        <w:right w:val="none" w:sz="0" w:space="0" w:color="auto"/>
      </w:divBdr>
    </w:div>
    <w:div w:id="880672891">
      <w:bodyDiv w:val="1"/>
      <w:marLeft w:val="0"/>
      <w:marRight w:val="0"/>
      <w:marTop w:val="0"/>
      <w:marBottom w:val="0"/>
      <w:divBdr>
        <w:top w:val="none" w:sz="0" w:space="0" w:color="auto"/>
        <w:left w:val="none" w:sz="0" w:space="0" w:color="auto"/>
        <w:bottom w:val="none" w:sz="0" w:space="0" w:color="auto"/>
        <w:right w:val="none" w:sz="0" w:space="0" w:color="auto"/>
      </w:divBdr>
    </w:div>
    <w:div w:id="882518788">
      <w:bodyDiv w:val="1"/>
      <w:marLeft w:val="0"/>
      <w:marRight w:val="0"/>
      <w:marTop w:val="0"/>
      <w:marBottom w:val="0"/>
      <w:divBdr>
        <w:top w:val="none" w:sz="0" w:space="0" w:color="auto"/>
        <w:left w:val="none" w:sz="0" w:space="0" w:color="auto"/>
        <w:bottom w:val="none" w:sz="0" w:space="0" w:color="auto"/>
        <w:right w:val="none" w:sz="0" w:space="0" w:color="auto"/>
      </w:divBdr>
    </w:div>
    <w:div w:id="882716923">
      <w:bodyDiv w:val="1"/>
      <w:marLeft w:val="0"/>
      <w:marRight w:val="0"/>
      <w:marTop w:val="0"/>
      <w:marBottom w:val="0"/>
      <w:divBdr>
        <w:top w:val="none" w:sz="0" w:space="0" w:color="auto"/>
        <w:left w:val="none" w:sz="0" w:space="0" w:color="auto"/>
        <w:bottom w:val="none" w:sz="0" w:space="0" w:color="auto"/>
        <w:right w:val="none" w:sz="0" w:space="0" w:color="auto"/>
      </w:divBdr>
    </w:div>
    <w:div w:id="883448244">
      <w:bodyDiv w:val="1"/>
      <w:marLeft w:val="0"/>
      <w:marRight w:val="0"/>
      <w:marTop w:val="0"/>
      <w:marBottom w:val="0"/>
      <w:divBdr>
        <w:top w:val="none" w:sz="0" w:space="0" w:color="auto"/>
        <w:left w:val="none" w:sz="0" w:space="0" w:color="auto"/>
        <w:bottom w:val="none" w:sz="0" w:space="0" w:color="auto"/>
        <w:right w:val="none" w:sz="0" w:space="0" w:color="auto"/>
      </w:divBdr>
    </w:div>
    <w:div w:id="885410439">
      <w:bodyDiv w:val="1"/>
      <w:marLeft w:val="0"/>
      <w:marRight w:val="0"/>
      <w:marTop w:val="0"/>
      <w:marBottom w:val="0"/>
      <w:divBdr>
        <w:top w:val="none" w:sz="0" w:space="0" w:color="auto"/>
        <w:left w:val="none" w:sz="0" w:space="0" w:color="auto"/>
        <w:bottom w:val="none" w:sz="0" w:space="0" w:color="auto"/>
        <w:right w:val="none" w:sz="0" w:space="0" w:color="auto"/>
      </w:divBdr>
    </w:div>
    <w:div w:id="885488930">
      <w:bodyDiv w:val="1"/>
      <w:marLeft w:val="0"/>
      <w:marRight w:val="0"/>
      <w:marTop w:val="0"/>
      <w:marBottom w:val="0"/>
      <w:divBdr>
        <w:top w:val="none" w:sz="0" w:space="0" w:color="auto"/>
        <w:left w:val="none" w:sz="0" w:space="0" w:color="auto"/>
        <w:bottom w:val="none" w:sz="0" w:space="0" w:color="auto"/>
        <w:right w:val="none" w:sz="0" w:space="0" w:color="auto"/>
      </w:divBdr>
    </w:div>
    <w:div w:id="886454415">
      <w:bodyDiv w:val="1"/>
      <w:marLeft w:val="0"/>
      <w:marRight w:val="0"/>
      <w:marTop w:val="0"/>
      <w:marBottom w:val="0"/>
      <w:divBdr>
        <w:top w:val="none" w:sz="0" w:space="0" w:color="auto"/>
        <w:left w:val="none" w:sz="0" w:space="0" w:color="auto"/>
        <w:bottom w:val="none" w:sz="0" w:space="0" w:color="auto"/>
        <w:right w:val="none" w:sz="0" w:space="0" w:color="auto"/>
      </w:divBdr>
    </w:div>
    <w:div w:id="886767792">
      <w:bodyDiv w:val="1"/>
      <w:marLeft w:val="0"/>
      <w:marRight w:val="0"/>
      <w:marTop w:val="0"/>
      <w:marBottom w:val="0"/>
      <w:divBdr>
        <w:top w:val="none" w:sz="0" w:space="0" w:color="auto"/>
        <w:left w:val="none" w:sz="0" w:space="0" w:color="auto"/>
        <w:bottom w:val="none" w:sz="0" w:space="0" w:color="auto"/>
        <w:right w:val="none" w:sz="0" w:space="0" w:color="auto"/>
      </w:divBdr>
    </w:div>
    <w:div w:id="886995106">
      <w:bodyDiv w:val="1"/>
      <w:marLeft w:val="0"/>
      <w:marRight w:val="0"/>
      <w:marTop w:val="0"/>
      <w:marBottom w:val="0"/>
      <w:divBdr>
        <w:top w:val="none" w:sz="0" w:space="0" w:color="auto"/>
        <w:left w:val="none" w:sz="0" w:space="0" w:color="auto"/>
        <w:bottom w:val="none" w:sz="0" w:space="0" w:color="auto"/>
        <w:right w:val="none" w:sz="0" w:space="0" w:color="auto"/>
      </w:divBdr>
    </w:div>
    <w:div w:id="887910392">
      <w:bodyDiv w:val="1"/>
      <w:marLeft w:val="0"/>
      <w:marRight w:val="0"/>
      <w:marTop w:val="0"/>
      <w:marBottom w:val="0"/>
      <w:divBdr>
        <w:top w:val="none" w:sz="0" w:space="0" w:color="auto"/>
        <w:left w:val="none" w:sz="0" w:space="0" w:color="auto"/>
        <w:bottom w:val="none" w:sz="0" w:space="0" w:color="auto"/>
        <w:right w:val="none" w:sz="0" w:space="0" w:color="auto"/>
      </w:divBdr>
    </w:div>
    <w:div w:id="888296440">
      <w:bodyDiv w:val="1"/>
      <w:marLeft w:val="0"/>
      <w:marRight w:val="0"/>
      <w:marTop w:val="0"/>
      <w:marBottom w:val="0"/>
      <w:divBdr>
        <w:top w:val="none" w:sz="0" w:space="0" w:color="auto"/>
        <w:left w:val="none" w:sz="0" w:space="0" w:color="auto"/>
        <w:bottom w:val="none" w:sz="0" w:space="0" w:color="auto"/>
        <w:right w:val="none" w:sz="0" w:space="0" w:color="auto"/>
      </w:divBdr>
      <w:divsChild>
        <w:div w:id="87583632">
          <w:marLeft w:val="480"/>
          <w:marRight w:val="0"/>
          <w:marTop w:val="0"/>
          <w:marBottom w:val="0"/>
          <w:divBdr>
            <w:top w:val="none" w:sz="0" w:space="0" w:color="auto"/>
            <w:left w:val="none" w:sz="0" w:space="0" w:color="auto"/>
            <w:bottom w:val="none" w:sz="0" w:space="0" w:color="auto"/>
            <w:right w:val="none" w:sz="0" w:space="0" w:color="auto"/>
          </w:divBdr>
        </w:div>
        <w:div w:id="102039850">
          <w:marLeft w:val="480"/>
          <w:marRight w:val="0"/>
          <w:marTop w:val="0"/>
          <w:marBottom w:val="0"/>
          <w:divBdr>
            <w:top w:val="none" w:sz="0" w:space="0" w:color="auto"/>
            <w:left w:val="none" w:sz="0" w:space="0" w:color="auto"/>
            <w:bottom w:val="none" w:sz="0" w:space="0" w:color="auto"/>
            <w:right w:val="none" w:sz="0" w:space="0" w:color="auto"/>
          </w:divBdr>
        </w:div>
        <w:div w:id="115607463">
          <w:marLeft w:val="480"/>
          <w:marRight w:val="0"/>
          <w:marTop w:val="0"/>
          <w:marBottom w:val="0"/>
          <w:divBdr>
            <w:top w:val="none" w:sz="0" w:space="0" w:color="auto"/>
            <w:left w:val="none" w:sz="0" w:space="0" w:color="auto"/>
            <w:bottom w:val="none" w:sz="0" w:space="0" w:color="auto"/>
            <w:right w:val="none" w:sz="0" w:space="0" w:color="auto"/>
          </w:divBdr>
        </w:div>
        <w:div w:id="177895780">
          <w:marLeft w:val="480"/>
          <w:marRight w:val="0"/>
          <w:marTop w:val="0"/>
          <w:marBottom w:val="0"/>
          <w:divBdr>
            <w:top w:val="none" w:sz="0" w:space="0" w:color="auto"/>
            <w:left w:val="none" w:sz="0" w:space="0" w:color="auto"/>
            <w:bottom w:val="none" w:sz="0" w:space="0" w:color="auto"/>
            <w:right w:val="none" w:sz="0" w:space="0" w:color="auto"/>
          </w:divBdr>
        </w:div>
        <w:div w:id="248121032">
          <w:marLeft w:val="480"/>
          <w:marRight w:val="0"/>
          <w:marTop w:val="0"/>
          <w:marBottom w:val="0"/>
          <w:divBdr>
            <w:top w:val="none" w:sz="0" w:space="0" w:color="auto"/>
            <w:left w:val="none" w:sz="0" w:space="0" w:color="auto"/>
            <w:bottom w:val="none" w:sz="0" w:space="0" w:color="auto"/>
            <w:right w:val="none" w:sz="0" w:space="0" w:color="auto"/>
          </w:divBdr>
        </w:div>
        <w:div w:id="250050488">
          <w:marLeft w:val="480"/>
          <w:marRight w:val="0"/>
          <w:marTop w:val="0"/>
          <w:marBottom w:val="0"/>
          <w:divBdr>
            <w:top w:val="none" w:sz="0" w:space="0" w:color="auto"/>
            <w:left w:val="none" w:sz="0" w:space="0" w:color="auto"/>
            <w:bottom w:val="none" w:sz="0" w:space="0" w:color="auto"/>
            <w:right w:val="none" w:sz="0" w:space="0" w:color="auto"/>
          </w:divBdr>
        </w:div>
        <w:div w:id="305791404">
          <w:marLeft w:val="480"/>
          <w:marRight w:val="0"/>
          <w:marTop w:val="0"/>
          <w:marBottom w:val="0"/>
          <w:divBdr>
            <w:top w:val="none" w:sz="0" w:space="0" w:color="auto"/>
            <w:left w:val="none" w:sz="0" w:space="0" w:color="auto"/>
            <w:bottom w:val="none" w:sz="0" w:space="0" w:color="auto"/>
            <w:right w:val="none" w:sz="0" w:space="0" w:color="auto"/>
          </w:divBdr>
        </w:div>
        <w:div w:id="370611778">
          <w:marLeft w:val="480"/>
          <w:marRight w:val="0"/>
          <w:marTop w:val="0"/>
          <w:marBottom w:val="0"/>
          <w:divBdr>
            <w:top w:val="none" w:sz="0" w:space="0" w:color="auto"/>
            <w:left w:val="none" w:sz="0" w:space="0" w:color="auto"/>
            <w:bottom w:val="none" w:sz="0" w:space="0" w:color="auto"/>
            <w:right w:val="none" w:sz="0" w:space="0" w:color="auto"/>
          </w:divBdr>
        </w:div>
        <w:div w:id="399179811">
          <w:marLeft w:val="480"/>
          <w:marRight w:val="0"/>
          <w:marTop w:val="0"/>
          <w:marBottom w:val="0"/>
          <w:divBdr>
            <w:top w:val="none" w:sz="0" w:space="0" w:color="auto"/>
            <w:left w:val="none" w:sz="0" w:space="0" w:color="auto"/>
            <w:bottom w:val="none" w:sz="0" w:space="0" w:color="auto"/>
            <w:right w:val="none" w:sz="0" w:space="0" w:color="auto"/>
          </w:divBdr>
        </w:div>
        <w:div w:id="411240981">
          <w:marLeft w:val="480"/>
          <w:marRight w:val="0"/>
          <w:marTop w:val="0"/>
          <w:marBottom w:val="0"/>
          <w:divBdr>
            <w:top w:val="none" w:sz="0" w:space="0" w:color="auto"/>
            <w:left w:val="none" w:sz="0" w:space="0" w:color="auto"/>
            <w:bottom w:val="none" w:sz="0" w:space="0" w:color="auto"/>
            <w:right w:val="none" w:sz="0" w:space="0" w:color="auto"/>
          </w:divBdr>
        </w:div>
        <w:div w:id="419521616">
          <w:marLeft w:val="480"/>
          <w:marRight w:val="0"/>
          <w:marTop w:val="0"/>
          <w:marBottom w:val="0"/>
          <w:divBdr>
            <w:top w:val="none" w:sz="0" w:space="0" w:color="auto"/>
            <w:left w:val="none" w:sz="0" w:space="0" w:color="auto"/>
            <w:bottom w:val="none" w:sz="0" w:space="0" w:color="auto"/>
            <w:right w:val="none" w:sz="0" w:space="0" w:color="auto"/>
          </w:divBdr>
        </w:div>
        <w:div w:id="454911383">
          <w:marLeft w:val="480"/>
          <w:marRight w:val="0"/>
          <w:marTop w:val="0"/>
          <w:marBottom w:val="0"/>
          <w:divBdr>
            <w:top w:val="none" w:sz="0" w:space="0" w:color="auto"/>
            <w:left w:val="none" w:sz="0" w:space="0" w:color="auto"/>
            <w:bottom w:val="none" w:sz="0" w:space="0" w:color="auto"/>
            <w:right w:val="none" w:sz="0" w:space="0" w:color="auto"/>
          </w:divBdr>
        </w:div>
        <w:div w:id="470907164">
          <w:marLeft w:val="480"/>
          <w:marRight w:val="0"/>
          <w:marTop w:val="0"/>
          <w:marBottom w:val="0"/>
          <w:divBdr>
            <w:top w:val="none" w:sz="0" w:space="0" w:color="auto"/>
            <w:left w:val="none" w:sz="0" w:space="0" w:color="auto"/>
            <w:bottom w:val="none" w:sz="0" w:space="0" w:color="auto"/>
            <w:right w:val="none" w:sz="0" w:space="0" w:color="auto"/>
          </w:divBdr>
        </w:div>
        <w:div w:id="479733563">
          <w:marLeft w:val="480"/>
          <w:marRight w:val="0"/>
          <w:marTop w:val="0"/>
          <w:marBottom w:val="0"/>
          <w:divBdr>
            <w:top w:val="none" w:sz="0" w:space="0" w:color="auto"/>
            <w:left w:val="none" w:sz="0" w:space="0" w:color="auto"/>
            <w:bottom w:val="none" w:sz="0" w:space="0" w:color="auto"/>
            <w:right w:val="none" w:sz="0" w:space="0" w:color="auto"/>
          </w:divBdr>
        </w:div>
        <w:div w:id="481697914">
          <w:marLeft w:val="480"/>
          <w:marRight w:val="0"/>
          <w:marTop w:val="0"/>
          <w:marBottom w:val="0"/>
          <w:divBdr>
            <w:top w:val="none" w:sz="0" w:space="0" w:color="auto"/>
            <w:left w:val="none" w:sz="0" w:space="0" w:color="auto"/>
            <w:bottom w:val="none" w:sz="0" w:space="0" w:color="auto"/>
            <w:right w:val="none" w:sz="0" w:space="0" w:color="auto"/>
          </w:divBdr>
        </w:div>
        <w:div w:id="497118629">
          <w:marLeft w:val="480"/>
          <w:marRight w:val="0"/>
          <w:marTop w:val="0"/>
          <w:marBottom w:val="0"/>
          <w:divBdr>
            <w:top w:val="none" w:sz="0" w:space="0" w:color="auto"/>
            <w:left w:val="none" w:sz="0" w:space="0" w:color="auto"/>
            <w:bottom w:val="none" w:sz="0" w:space="0" w:color="auto"/>
            <w:right w:val="none" w:sz="0" w:space="0" w:color="auto"/>
          </w:divBdr>
        </w:div>
        <w:div w:id="527565394">
          <w:marLeft w:val="480"/>
          <w:marRight w:val="0"/>
          <w:marTop w:val="0"/>
          <w:marBottom w:val="0"/>
          <w:divBdr>
            <w:top w:val="none" w:sz="0" w:space="0" w:color="auto"/>
            <w:left w:val="none" w:sz="0" w:space="0" w:color="auto"/>
            <w:bottom w:val="none" w:sz="0" w:space="0" w:color="auto"/>
            <w:right w:val="none" w:sz="0" w:space="0" w:color="auto"/>
          </w:divBdr>
        </w:div>
        <w:div w:id="539393324">
          <w:marLeft w:val="480"/>
          <w:marRight w:val="0"/>
          <w:marTop w:val="0"/>
          <w:marBottom w:val="0"/>
          <w:divBdr>
            <w:top w:val="none" w:sz="0" w:space="0" w:color="auto"/>
            <w:left w:val="none" w:sz="0" w:space="0" w:color="auto"/>
            <w:bottom w:val="none" w:sz="0" w:space="0" w:color="auto"/>
            <w:right w:val="none" w:sz="0" w:space="0" w:color="auto"/>
          </w:divBdr>
        </w:div>
        <w:div w:id="559755857">
          <w:marLeft w:val="480"/>
          <w:marRight w:val="0"/>
          <w:marTop w:val="0"/>
          <w:marBottom w:val="0"/>
          <w:divBdr>
            <w:top w:val="none" w:sz="0" w:space="0" w:color="auto"/>
            <w:left w:val="none" w:sz="0" w:space="0" w:color="auto"/>
            <w:bottom w:val="none" w:sz="0" w:space="0" w:color="auto"/>
            <w:right w:val="none" w:sz="0" w:space="0" w:color="auto"/>
          </w:divBdr>
        </w:div>
        <w:div w:id="580724461">
          <w:marLeft w:val="480"/>
          <w:marRight w:val="0"/>
          <w:marTop w:val="0"/>
          <w:marBottom w:val="0"/>
          <w:divBdr>
            <w:top w:val="none" w:sz="0" w:space="0" w:color="auto"/>
            <w:left w:val="none" w:sz="0" w:space="0" w:color="auto"/>
            <w:bottom w:val="none" w:sz="0" w:space="0" w:color="auto"/>
            <w:right w:val="none" w:sz="0" w:space="0" w:color="auto"/>
          </w:divBdr>
        </w:div>
        <w:div w:id="619070357">
          <w:marLeft w:val="480"/>
          <w:marRight w:val="0"/>
          <w:marTop w:val="0"/>
          <w:marBottom w:val="0"/>
          <w:divBdr>
            <w:top w:val="none" w:sz="0" w:space="0" w:color="auto"/>
            <w:left w:val="none" w:sz="0" w:space="0" w:color="auto"/>
            <w:bottom w:val="none" w:sz="0" w:space="0" w:color="auto"/>
            <w:right w:val="none" w:sz="0" w:space="0" w:color="auto"/>
          </w:divBdr>
        </w:div>
        <w:div w:id="621226287">
          <w:marLeft w:val="480"/>
          <w:marRight w:val="0"/>
          <w:marTop w:val="0"/>
          <w:marBottom w:val="0"/>
          <w:divBdr>
            <w:top w:val="none" w:sz="0" w:space="0" w:color="auto"/>
            <w:left w:val="none" w:sz="0" w:space="0" w:color="auto"/>
            <w:bottom w:val="none" w:sz="0" w:space="0" w:color="auto"/>
            <w:right w:val="none" w:sz="0" w:space="0" w:color="auto"/>
          </w:divBdr>
        </w:div>
        <w:div w:id="722489679">
          <w:marLeft w:val="480"/>
          <w:marRight w:val="0"/>
          <w:marTop w:val="0"/>
          <w:marBottom w:val="0"/>
          <w:divBdr>
            <w:top w:val="none" w:sz="0" w:space="0" w:color="auto"/>
            <w:left w:val="none" w:sz="0" w:space="0" w:color="auto"/>
            <w:bottom w:val="none" w:sz="0" w:space="0" w:color="auto"/>
            <w:right w:val="none" w:sz="0" w:space="0" w:color="auto"/>
          </w:divBdr>
        </w:div>
        <w:div w:id="749624052">
          <w:marLeft w:val="480"/>
          <w:marRight w:val="0"/>
          <w:marTop w:val="0"/>
          <w:marBottom w:val="0"/>
          <w:divBdr>
            <w:top w:val="none" w:sz="0" w:space="0" w:color="auto"/>
            <w:left w:val="none" w:sz="0" w:space="0" w:color="auto"/>
            <w:bottom w:val="none" w:sz="0" w:space="0" w:color="auto"/>
            <w:right w:val="none" w:sz="0" w:space="0" w:color="auto"/>
          </w:divBdr>
        </w:div>
        <w:div w:id="751506989">
          <w:marLeft w:val="480"/>
          <w:marRight w:val="0"/>
          <w:marTop w:val="0"/>
          <w:marBottom w:val="0"/>
          <w:divBdr>
            <w:top w:val="none" w:sz="0" w:space="0" w:color="auto"/>
            <w:left w:val="none" w:sz="0" w:space="0" w:color="auto"/>
            <w:bottom w:val="none" w:sz="0" w:space="0" w:color="auto"/>
            <w:right w:val="none" w:sz="0" w:space="0" w:color="auto"/>
          </w:divBdr>
        </w:div>
        <w:div w:id="758676722">
          <w:marLeft w:val="480"/>
          <w:marRight w:val="0"/>
          <w:marTop w:val="0"/>
          <w:marBottom w:val="0"/>
          <w:divBdr>
            <w:top w:val="none" w:sz="0" w:space="0" w:color="auto"/>
            <w:left w:val="none" w:sz="0" w:space="0" w:color="auto"/>
            <w:bottom w:val="none" w:sz="0" w:space="0" w:color="auto"/>
            <w:right w:val="none" w:sz="0" w:space="0" w:color="auto"/>
          </w:divBdr>
        </w:div>
        <w:div w:id="807748349">
          <w:marLeft w:val="480"/>
          <w:marRight w:val="0"/>
          <w:marTop w:val="0"/>
          <w:marBottom w:val="0"/>
          <w:divBdr>
            <w:top w:val="none" w:sz="0" w:space="0" w:color="auto"/>
            <w:left w:val="none" w:sz="0" w:space="0" w:color="auto"/>
            <w:bottom w:val="none" w:sz="0" w:space="0" w:color="auto"/>
            <w:right w:val="none" w:sz="0" w:space="0" w:color="auto"/>
          </w:divBdr>
        </w:div>
        <w:div w:id="844056679">
          <w:marLeft w:val="480"/>
          <w:marRight w:val="0"/>
          <w:marTop w:val="0"/>
          <w:marBottom w:val="0"/>
          <w:divBdr>
            <w:top w:val="none" w:sz="0" w:space="0" w:color="auto"/>
            <w:left w:val="none" w:sz="0" w:space="0" w:color="auto"/>
            <w:bottom w:val="none" w:sz="0" w:space="0" w:color="auto"/>
            <w:right w:val="none" w:sz="0" w:space="0" w:color="auto"/>
          </w:divBdr>
        </w:div>
        <w:div w:id="877164171">
          <w:marLeft w:val="480"/>
          <w:marRight w:val="0"/>
          <w:marTop w:val="0"/>
          <w:marBottom w:val="0"/>
          <w:divBdr>
            <w:top w:val="none" w:sz="0" w:space="0" w:color="auto"/>
            <w:left w:val="none" w:sz="0" w:space="0" w:color="auto"/>
            <w:bottom w:val="none" w:sz="0" w:space="0" w:color="auto"/>
            <w:right w:val="none" w:sz="0" w:space="0" w:color="auto"/>
          </w:divBdr>
        </w:div>
        <w:div w:id="938678666">
          <w:marLeft w:val="480"/>
          <w:marRight w:val="0"/>
          <w:marTop w:val="0"/>
          <w:marBottom w:val="0"/>
          <w:divBdr>
            <w:top w:val="none" w:sz="0" w:space="0" w:color="auto"/>
            <w:left w:val="none" w:sz="0" w:space="0" w:color="auto"/>
            <w:bottom w:val="none" w:sz="0" w:space="0" w:color="auto"/>
            <w:right w:val="none" w:sz="0" w:space="0" w:color="auto"/>
          </w:divBdr>
        </w:div>
        <w:div w:id="981546937">
          <w:marLeft w:val="480"/>
          <w:marRight w:val="0"/>
          <w:marTop w:val="0"/>
          <w:marBottom w:val="0"/>
          <w:divBdr>
            <w:top w:val="none" w:sz="0" w:space="0" w:color="auto"/>
            <w:left w:val="none" w:sz="0" w:space="0" w:color="auto"/>
            <w:bottom w:val="none" w:sz="0" w:space="0" w:color="auto"/>
            <w:right w:val="none" w:sz="0" w:space="0" w:color="auto"/>
          </w:divBdr>
        </w:div>
        <w:div w:id="1009524325">
          <w:marLeft w:val="480"/>
          <w:marRight w:val="0"/>
          <w:marTop w:val="0"/>
          <w:marBottom w:val="0"/>
          <w:divBdr>
            <w:top w:val="none" w:sz="0" w:space="0" w:color="auto"/>
            <w:left w:val="none" w:sz="0" w:space="0" w:color="auto"/>
            <w:bottom w:val="none" w:sz="0" w:space="0" w:color="auto"/>
            <w:right w:val="none" w:sz="0" w:space="0" w:color="auto"/>
          </w:divBdr>
        </w:div>
        <w:div w:id="1020398461">
          <w:marLeft w:val="480"/>
          <w:marRight w:val="0"/>
          <w:marTop w:val="0"/>
          <w:marBottom w:val="0"/>
          <w:divBdr>
            <w:top w:val="none" w:sz="0" w:space="0" w:color="auto"/>
            <w:left w:val="none" w:sz="0" w:space="0" w:color="auto"/>
            <w:bottom w:val="none" w:sz="0" w:space="0" w:color="auto"/>
            <w:right w:val="none" w:sz="0" w:space="0" w:color="auto"/>
          </w:divBdr>
        </w:div>
        <w:div w:id="1057896583">
          <w:marLeft w:val="480"/>
          <w:marRight w:val="0"/>
          <w:marTop w:val="0"/>
          <w:marBottom w:val="0"/>
          <w:divBdr>
            <w:top w:val="none" w:sz="0" w:space="0" w:color="auto"/>
            <w:left w:val="none" w:sz="0" w:space="0" w:color="auto"/>
            <w:bottom w:val="none" w:sz="0" w:space="0" w:color="auto"/>
            <w:right w:val="none" w:sz="0" w:space="0" w:color="auto"/>
          </w:divBdr>
        </w:div>
        <w:div w:id="1060130724">
          <w:marLeft w:val="480"/>
          <w:marRight w:val="0"/>
          <w:marTop w:val="0"/>
          <w:marBottom w:val="0"/>
          <w:divBdr>
            <w:top w:val="none" w:sz="0" w:space="0" w:color="auto"/>
            <w:left w:val="none" w:sz="0" w:space="0" w:color="auto"/>
            <w:bottom w:val="none" w:sz="0" w:space="0" w:color="auto"/>
            <w:right w:val="none" w:sz="0" w:space="0" w:color="auto"/>
          </w:divBdr>
        </w:div>
        <w:div w:id="1105425238">
          <w:marLeft w:val="480"/>
          <w:marRight w:val="0"/>
          <w:marTop w:val="0"/>
          <w:marBottom w:val="0"/>
          <w:divBdr>
            <w:top w:val="none" w:sz="0" w:space="0" w:color="auto"/>
            <w:left w:val="none" w:sz="0" w:space="0" w:color="auto"/>
            <w:bottom w:val="none" w:sz="0" w:space="0" w:color="auto"/>
            <w:right w:val="none" w:sz="0" w:space="0" w:color="auto"/>
          </w:divBdr>
        </w:div>
        <w:div w:id="1117526522">
          <w:marLeft w:val="480"/>
          <w:marRight w:val="0"/>
          <w:marTop w:val="0"/>
          <w:marBottom w:val="0"/>
          <w:divBdr>
            <w:top w:val="none" w:sz="0" w:space="0" w:color="auto"/>
            <w:left w:val="none" w:sz="0" w:space="0" w:color="auto"/>
            <w:bottom w:val="none" w:sz="0" w:space="0" w:color="auto"/>
            <w:right w:val="none" w:sz="0" w:space="0" w:color="auto"/>
          </w:divBdr>
        </w:div>
        <w:div w:id="1126855466">
          <w:marLeft w:val="480"/>
          <w:marRight w:val="0"/>
          <w:marTop w:val="0"/>
          <w:marBottom w:val="0"/>
          <w:divBdr>
            <w:top w:val="none" w:sz="0" w:space="0" w:color="auto"/>
            <w:left w:val="none" w:sz="0" w:space="0" w:color="auto"/>
            <w:bottom w:val="none" w:sz="0" w:space="0" w:color="auto"/>
            <w:right w:val="none" w:sz="0" w:space="0" w:color="auto"/>
          </w:divBdr>
        </w:div>
        <w:div w:id="1152868037">
          <w:marLeft w:val="480"/>
          <w:marRight w:val="0"/>
          <w:marTop w:val="0"/>
          <w:marBottom w:val="0"/>
          <w:divBdr>
            <w:top w:val="none" w:sz="0" w:space="0" w:color="auto"/>
            <w:left w:val="none" w:sz="0" w:space="0" w:color="auto"/>
            <w:bottom w:val="none" w:sz="0" w:space="0" w:color="auto"/>
            <w:right w:val="none" w:sz="0" w:space="0" w:color="auto"/>
          </w:divBdr>
        </w:div>
        <w:div w:id="1220244985">
          <w:marLeft w:val="480"/>
          <w:marRight w:val="0"/>
          <w:marTop w:val="0"/>
          <w:marBottom w:val="0"/>
          <w:divBdr>
            <w:top w:val="none" w:sz="0" w:space="0" w:color="auto"/>
            <w:left w:val="none" w:sz="0" w:space="0" w:color="auto"/>
            <w:bottom w:val="none" w:sz="0" w:space="0" w:color="auto"/>
            <w:right w:val="none" w:sz="0" w:space="0" w:color="auto"/>
          </w:divBdr>
        </w:div>
        <w:div w:id="1223559338">
          <w:marLeft w:val="480"/>
          <w:marRight w:val="0"/>
          <w:marTop w:val="0"/>
          <w:marBottom w:val="0"/>
          <w:divBdr>
            <w:top w:val="none" w:sz="0" w:space="0" w:color="auto"/>
            <w:left w:val="none" w:sz="0" w:space="0" w:color="auto"/>
            <w:bottom w:val="none" w:sz="0" w:space="0" w:color="auto"/>
            <w:right w:val="none" w:sz="0" w:space="0" w:color="auto"/>
          </w:divBdr>
        </w:div>
        <w:div w:id="1249189300">
          <w:marLeft w:val="480"/>
          <w:marRight w:val="0"/>
          <w:marTop w:val="0"/>
          <w:marBottom w:val="0"/>
          <w:divBdr>
            <w:top w:val="none" w:sz="0" w:space="0" w:color="auto"/>
            <w:left w:val="none" w:sz="0" w:space="0" w:color="auto"/>
            <w:bottom w:val="none" w:sz="0" w:space="0" w:color="auto"/>
            <w:right w:val="none" w:sz="0" w:space="0" w:color="auto"/>
          </w:divBdr>
        </w:div>
        <w:div w:id="1249848975">
          <w:marLeft w:val="480"/>
          <w:marRight w:val="0"/>
          <w:marTop w:val="0"/>
          <w:marBottom w:val="0"/>
          <w:divBdr>
            <w:top w:val="none" w:sz="0" w:space="0" w:color="auto"/>
            <w:left w:val="none" w:sz="0" w:space="0" w:color="auto"/>
            <w:bottom w:val="none" w:sz="0" w:space="0" w:color="auto"/>
            <w:right w:val="none" w:sz="0" w:space="0" w:color="auto"/>
          </w:divBdr>
        </w:div>
        <w:div w:id="1278948435">
          <w:marLeft w:val="480"/>
          <w:marRight w:val="0"/>
          <w:marTop w:val="0"/>
          <w:marBottom w:val="0"/>
          <w:divBdr>
            <w:top w:val="none" w:sz="0" w:space="0" w:color="auto"/>
            <w:left w:val="none" w:sz="0" w:space="0" w:color="auto"/>
            <w:bottom w:val="none" w:sz="0" w:space="0" w:color="auto"/>
            <w:right w:val="none" w:sz="0" w:space="0" w:color="auto"/>
          </w:divBdr>
        </w:div>
        <w:div w:id="1290279082">
          <w:marLeft w:val="480"/>
          <w:marRight w:val="0"/>
          <w:marTop w:val="0"/>
          <w:marBottom w:val="0"/>
          <w:divBdr>
            <w:top w:val="none" w:sz="0" w:space="0" w:color="auto"/>
            <w:left w:val="none" w:sz="0" w:space="0" w:color="auto"/>
            <w:bottom w:val="none" w:sz="0" w:space="0" w:color="auto"/>
            <w:right w:val="none" w:sz="0" w:space="0" w:color="auto"/>
          </w:divBdr>
        </w:div>
        <w:div w:id="1309551022">
          <w:marLeft w:val="480"/>
          <w:marRight w:val="0"/>
          <w:marTop w:val="0"/>
          <w:marBottom w:val="0"/>
          <w:divBdr>
            <w:top w:val="none" w:sz="0" w:space="0" w:color="auto"/>
            <w:left w:val="none" w:sz="0" w:space="0" w:color="auto"/>
            <w:bottom w:val="none" w:sz="0" w:space="0" w:color="auto"/>
            <w:right w:val="none" w:sz="0" w:space="0" w:color="auto"/>
          </w:divBdr>
        </w:div>
        <w:div w:id="1326124540">
          <w:marLeft w:val="480"/>
          <w:marRight w:val="0"/>
          <w:marTop w:val="0"/>
          <w:marBottom w:val="0"/>
          <w:divBdr>
            <w:top w:val="none" w:sz="0" w:space="0" w:color="auto"/>
            <w:left w:val="none" w:sz="0" w:space="0" w:color="auto"/>
            <w:bottom w:val="none" w:sz="0" w:space="0" w:color="auto"/>
            <w:right w:val="none" w:sz="0" w:space="0" w:color="auto"/>
          </w:divBdr>
        </w:div>
        <w:div w:id="1378385811">
          <w:marLeft w:val="480"/>
          <w:marRight w:val="0"/>
          <w:marTop w:val="0"/>
          <w:marBottom w:val="0"/>
          <w:divBdr>
            <w:top w:val="none" w:sz="0" w:space="0" w:color="auto"/>
            <w:left w:val="none" w:sz="0" w:space="0" w:color="auto"/>
            <w:bottom w:val="none" w:sz="0" w:space="0" w:color="auto"/>
            <w:right w:val="none" w:sz="0" w:space="0" w:color="auto"/>
          </w:divBdr>
        </w:div>
        <w:div w:id="1392535359">
          <w:marLeft w:val="480"/>
          <w:marRight w:val="0"/>
          <w:marTop w:val="0"/>
          <w:marBottom w:val="0"/>
          <w:divBdr>
            <w:top w:val="none" w:sz="0" w:space="0" w:color="auto"/>
            <w:left w:val="none" w:sz="0" w:space="0" w:color="auto"/>
            <w:bottom w:val="none" w:sz="0" w:space="0" w:color="auto"/>
            <w:right w:val="none" w:sz="0" w:space="0" w:color="auto"/>
          </w:divBdr>
        </w:div>
        <w:div w:id="1433932644">
          <w:marLeft w:val="480"/>
          <w:marRight w:val="0"/>
          <w:marTop w:val="0"/>
          <w:marBottom w:val="0"/>
          <w:divBdr>
            <w:top w:val="none" w:sz="0" w:space="0" w:color="auto"/>
            <w:left w:val="none" w:sz="0" w:space="0" w:color="auto"/>
            <w:bottom w:val="none" w:sz="0" w:space="0" w:color="auto"/>
            <w:right w:val="none" w:sz="0" w:space="0" w:color="auto"/>
          </w:divBdr>
        </w:div>
        <w:div w:id="1473517826">
          <w:marLeft w:val="480"/>
          <w:marRight w:val="0"/>
          <w:marTop w:val="0"/>
          <w:marBottom w:val="0"/>
          <w:divBdr>
            <w:top w:val="none" w:sz="0" w:space="0" w:color="auto"/>
            <w:left w:val="none" w:sz="0" w:space="0" w:color="auto"/>
            <w:bottom w:val="none" w:sz="0" w:space="0" w:color="auto"/>
            <w:right w:val="none" w:sz="0" w:space="0" w:color="auto"/>
          </w:divBdr>
        </w:div>
        <w:div w:id="1512066100">
          <w:marLeft w:val="480"/>
          <w:marRight w:val="0"/>
          <w:marTop w:val="0"/>
          <w:marBottom w:val="0"/>
          <w:divBdr>
            <w:top w:val="none" w:sz="0" w:space="0" w:color="auto"/>
            <w:left w:val="none" w:sz="0" w:space="0" w:color="auto"/>
            <w:bottom w:val="none" w:sz="0" w:space="0" w:color="auto"/>
            <w:right w:val="none" w:sz="0" w:space="0" w:color="auto"/>
          </w:divBdr>
        </w:div>
        <w:div w:id="1675961795">
          <w:marLeft w:val="480"/>
          <w:marRight w:val="0"/>
          <w:marTop w:val="0"/>
          <w:marBottom w:val="0"/>
          <w:divBdr>
            <w:top w:val="none" w:sz="0" w:space="0" w:color="auto"/>
            <w:left w:val="none" w:sz="0" w:space="0" w:color="auto"/>
            <w:bottom w:val="none" w:sz="0" w:space="0" w:color="auto"/>
            <w:right w:val="none" w:sz="0" w:space="0" w:color="auto"/>
          </w:divBdr>
        </w:div>
        <w:div w:id="1680808684">
          <w:marLeft w:val="480"/>
          <w:marRight w:val="0"/>
          <w:marTop w:val="0"/>
          <w:marBottom w:val="0"/>
          <w:divBdr>
            <w:top w:val="none" w:sz="0" w:space="0" w:color="auto"/>
            <w:left w:val="none" w:sz="0" w:space="0" w:color="auto"/>
            <w:bottom w:val="none" w:sz="0" w:space="0" w:color="auto"/>
            <w:right w:val="none" w:sz="0" w:space="0" w:color="auto"/>
          </w:divBdr>
        </w:div>
        <w:div w:id="1702434980">
          <w:marLeft w:val="480"/>
          <w:marRight w:val="0"/>
          <w:marTop w:val="0"/>
          <w:marBottom w:val="0"/>
          <w:divBdr>
            <w:top w:val="none" w:sz="0" w:space="0" w:color="auto"/>
            <w:left w:val="none" w:sz="0" w:space="0" w:color="auto"/>
            <w:bottom w:val="none" w:sz="0" w:space="0" w:color="auto"/>
            <w:right w:val="none" w:sz="0" w:space="0" w:color="auto"/>
          </w:divBdr>
        </w:div>
        <w:div w:id="1753969680">
          <w:marLeft w:val="480"/>
          <w:marRight w:val="0"/>
          <w:marTop w:val="0"/>
          <w:marBottom w:val="0"/>
          <w:divBdr>
            <w:top w:val="none" w:sz="0" w:space="0" w:color="auto"/>
            <w:left w:val="none" w:sz="0" w:space="0" w:color="auto"/>
            <w:bottom w:val="none" w:sz="0" w:space="0" w:color="auto"/>
            <w:right w:val="none" w:sz="0" w:space="0" w:color="auto"/>
          </w:divBdr>
        </w:div>
        <w:div w:id="1770469595">
          <w:marLeft w:val="480"/>
          <w:marRight w:val="0"/>
          <w:marTop w:val="0"/>
          <w:marBottom w:val="0"/>
          <w:divBdr>
            <w:top w:val="none" w:sz="0" w:space="0" w:color="auto"/>
            <w:left w:val="none" w:sz="0" w:space="0" w:color="auto"/>
            <w:bottom w:val="none" w:sz="0" w:space="0" w:color="auto"/>
            <w:right w:val="none" w:sz="0" w:space="0" w:color="auto"/>
          </w:divBdr>
        </w:div>
        <w:div w:id="1911116568">
          <w:marLeft w:val="480"/>
          <w:marRight w:val="0"/>
          <w:marTop w:val="0"/>
          <w:marBottom w:val="0"/>
          <w:divBdr>
            <w:top w:val="none" w:sz="0" w:space="0" w:color="auto"/>
            <w:left w:val="none" w:sz="0" w:space="0" w:color="auto"/>
            <w:bottom w:val="none" w:sz="0" w:space="0" w:color="auto"/>
            <w:right w:val="none" w:sz="0" w:space="0" w:color="auto"/>
          </w:divBdr>
        </w:div>
        <w:div w:id="1935285598">
          <w:marLeft w:val="480"/>
          <w:marRight w:val="0"/>
          <w:marTop w:val="0"/>
          <w:marBottom w:val="0"/>
          <w:divBdr>
            <w:top w:val="none" w:sz="0" w:space="0" w:color="auto"/>
            <w:left w:val="none" w:sz="0" w:space="0" w:color="auto"/>
            <w:bottom w:val="none" w:sz="0" w:space="0" w:color="auto"/>
            <w:right w:val="none" w:sz="0" w:space="0" w:color="auto"/>
          </w:divBdr>
        </w:div>
        <w:div w:id="2024240157">
          <w:marLeft w:val="480"/>
          <w:marRight w:val="0"/>
          <w:marTop w:val="0"/>
          <w:marBottom w:val="0"/>
          <w:divBdr>
            <w:top w:val="none" w:sz="0" w:space="0" w:color="auto"/>
            <w:left w:val="none" w:sz="0" w:space="0" w:color="auto"/>
            <w:bottom w:val="none" w:sz="0" w:space="0" w:color="auto"/>
            <w:right w:val="none" w:sz="0" w:space="0" w:color="auto"/>
          </w:divBdr>
        </w:div>
        <w:div w:id="2028404817">
          <w:marLeft w:val="480"/>
          <w:marRight w:val="0"/>
          <w:marTop w:val="0"/>
          <w:marBottom w:val="0"/>
          <w:divBdr>
            <w:top w:val="none" w:sz="0" w:space="0" w:color="auto"/>
            <w:left w:val="none" w:sz="0" w:space="0" w:color="auto"/>
            <w:bottom w:val="none" w:sz="0" w:space="0" w:color="auto"/>
            <w:right w:val="none" w:sz="0" w:space="0" w:color="auto"/>
          </w:divBdr>
        </w:div>
        <w:div w:id="2110273544">
          <w:marLeft w:val="480"/>
          <w:marRight w:val="0"/>
          <w:marTop w:val="0"/>
          <w:marBottom w:val="0"/>
          <w:divBdr>
            <w:top w:val="none" w:sz="0" w:space="0" w:color="auto"/>
            <w:left w:val="none" w:sz="0" w:space="0" w:color="auto"/>
            <w:bottom w:val="none" w:sz="0" w:space="0" w:color="auto"/>
            <w:right w:val="none" w:sz="0" w:space="0" w:color="auto"/>
          </w:divBdr>
        </w:div>
        <w:div w:id="2136364916">
          <w:marLeft w:val="480"/>
          <w:marRight w:val="0"/>
          <w:marTop w:val="0"/>
          <w:marBottom w:val="0"/>
          <w:divBdr>
            <w:top w:val="none" w:sz="0" w:space="0" w:color="auto"/>
            <w:left w:val="none" w:sz="0" w:space="0" w:color="auto"/>
            <w:bottom w:val="none" w:sz="0" w:space="0" w:color="auto"/>
            <w:right w:val="none" w:sz="0" w:space="0" w:color="auto"/>
          </w:divBdr>
        </w:div>
        <w:div w:id="2142184099">
          <w:marLeft w:val="480"/>
          <w:marRight w:val="0"/>
          <w:marTop w:val="0"/>
          <w:marBottom w:val="0"/>
          <w:divBdr>
            <w:top w:val="none" w:sz="0" w:space="0" w:color="auto"/>
            <w:left w:val="none" w:sz="0" w:space="0" w:color="auto"/>
            <w:bottom w:val="none" w:sz="0" w:space="0" w:color="auto"/>
            <w:right w:val="none" w:sz="0" w:space="0" w:color="auto"/>
          </w:divBdr>
        </w:div>
      </w:divsChild>
    </w:div>
    <w:div w:id="888616348">
      <w:bodyDiv w:val="1"/>
      <w:marLeft w:val="0"/>
      <w:marRight w:val="0"/>
      <w:marTop w:val="0"/>
      <w:marBottom w:val="0"/>
      <w:divBdr>
        <w:top w:val="none" w:sz="0" w:space="0" w:color="auto"/>
        <w:left w:val="none" w:sz="0" w:space="0" w:color="auto"/>
        <w:bottom w:val="none" w:sz="0" w:space="0" w:color="auto"/>
        <w:right w:val="none" w:sz="0" w:space="0" w:color="auto"/>
      </w:divBdr>
    </w:div>
    <w:div w:id="890385870">
      <w:bodyDiv w:val="1"/>
      <w:marLeft w:val="0"/>
      <w:marRight w:val="0"/>
      <w:marTop w:val="0"/>
      <w:marBottom w:val="0"/>
      <w:divBdr>
        <w:top w:val="none" w:sz="0" w:space="0" w:color="auto"/>
        <w:left w:val="none" w:sz="0" w:space="0" w:color="auto"/>
        <w:bottom w:val="none" w:sz="0" w:space="0" w:color="auto"/>
        <w:right w:val="none" w:sz="0" w:space="0" w:color="auto"/>
      </w:divBdr>
    </w:div>
    <w:div w:id="894704556">
      <w:bodyDiv w:val="1"/>
      <w:marLeft w:val="0"/>
      <w:marRight w:val="0"/>
      <w:marTop w:val="0"/>
      <w:marBottom w:val="0"/>
      <w:divBdr>
        <w:top w:val="none" w:sz="0" w:space="0" w:color="auto"/>
        <w:left w:val="none" w:sz="0" w:space="0" w:color="auto"/>
        <w:bottom w:val="none" w:sz="0" w:space="0" w:color="auto"/>
        <w:right w:val="none" w:sz="0" w:space="0" w:color="auto"/>
      </w:divBdr>
    </w:div>
    <w:div w:id="894901232">
      <w:bodyDiv w:val="1"/>
      <w:marLeft w:val="0"/>
      <w:marRight w:val="0"/>
      <w:marTop w:val="0"/>
      <w:marBottom w:val="0"/>
      <w:divBdr>
        <w:top w:val="none" w:sz="0" w:space="0" w:color="auto"/>
        <w:left w:val="none" w:sz="0" w:space="0" w:color="auto"/>
        <w:bottom w:val="none" w:sz="0" w:space="0" w:color="auto"/>
        <w:right w:val="none" w:sz="0" w:space="0" w:color="auto"/>
      </w:divBdr>
    </w:div>
    <w:div w:id="895362257">
      <w:bodyDiv w:val="1"/>
      <w:marLeft w:val="0"/>
      <w:marRight w:val="0"/>
      <w:marTop w:val="0"/>
      <w:marBottom w:val="0"/>
      <w:divBdr>
        <w:top w:val="none" w:sz="0" w:space="0" w:color="auto"/>
        <w:left w:val="none" w:sz="0" w:space="0" w:color="auto"/>
        <w:bottom w:val="none" w:sz="0" w:space="0" w:color="auto"/>
        <w:right w:val="none" w:sz="0" w:space="0" w:color="auto"/>
      </w:divBdr>
    </w:div>
    <w:div w:id="895773866">
      <w:bodyDiv w:val="1"/>
      <w:marLeft w:val="0"/>
      <w:marRight w:val="0"/>
      <w:marTop w:val="0"/>
      <w:marBottom w:val="0"/>
      <w:divBdr>
        <w:top w:val="none" w:sz="0" w:space="0" w:color="auto"/>
        <w:left w:val="none" w:sz="0" w:space="0" w:color="auto"/>
        <w:bottom w:val="none" w:sz="0" w:space="0" w:color="auto"/>
        <w:right w:val="none" w:sz="0" w:space="0" w:color="auto"/>
      </w:divBdr>
    </w:div>
    <w:div w:id="896937310">
      <w:bodyDiv w:val="1"/>
      <w:marLeft w:val="0"/>
      <w:marRight w:val="0"/>
      <w:marTop w:val="0"/>
      <w:marBottom w:val="0"/>
      <w:divBdr>
        <w:top w:val="none" w:sz="0" w:space="0" w:color="auto"/>
        <w:left w:val="none" w:sz="0" w:space="0" w:color="auto"/>
        <w:bottom w:val="none" w:sz="0" w:space="0" w:color="auto"/>
        <w:right w:val="none" w:sz="0" w:space="0" w:color="auto"/>
      </w:divBdr>
    </w:div>
    <w:div w:id="899823802">
      <w:bodyDiv w:val="1"/>
      <w:marLeft w:val="0"/>
      <w:marRight w:val="0"/>
      <w:marTop w:val="0"/>
      <w:marBottom w:val="0"/>
      <w:divBdr>
        <w:top w:val="none" w:sz="0" w:space="0" w:color="auto"/>
        <w:left w:val="none" w:sz="0" w:space="0" w:color="auto"/>
        <w:bottom w:val="none" w:sz="0" w:space="0" w:color="auto"/>
        <w:right w:val="none" w:sz="0" w:space="0" w:color="auto"/>
      </w:divBdr>
    </w:div>
    <w:div w:id="900020215">
      <w:bodyDiv w:val="1"/>
      <w:marLeft w:val="0"/>
      <w:marRight w:val="0"/>
      <w:marTop w:val="0"/>
      <w:marBottom w:val="0"/>
      <w:divBdr>
        <w:top w:val="none" w:sz="0" w:space="0" w:color="auto"/>
        <w:left w:val="none" w:sz="0" w:space="0" w:color="auto"/>
        <w:bottom w:val="none" w:sz="0" w:space="0" w:color="auto"/>
        <w:right w:val="none" w:sz="0" w:space="0" w:color="auto"/>
      </w:divBdr>
    </w:div>
    <w:div w:id="901525435">
      <w:bodyDiv w:val="1"/>
      <w:marLeft w:val="0"/>
      <w:marRight w:val="0"/>
      <w:marTop w:val="0"/>
      <w:marBottom w:val="0"/>
      <w:divBdr>
        <w:top w:val="none" w:sz="0" w:space="0" w:color="auto"/>
        <w:left w:val="none" w:sz="0" w:space="0" w:color="auto"/>
        <w:bottom w:val="none" w:sz="0" w:space="0" w:color="auto"/>
        <w:right w:val="none" w:sz="0" w:space="0" w:color="auto"/>
      </w:divBdr>
    </w:div>
    <w:div w:id="904610092">
      <w:bodyDiv w:val="1"/>
      <w:marLeft w:val="0"/>
      <w:marRight w:val="0"/>
      <w:marTop w:val="0"/>
      <w:marBottom w:val="0"/>
      <w:divBdr>
        <w:top w:val="none" w:sz="0" w:space="0" w:color="auto"/>
        <w:left w:val="none" w:sz="0" w:space="0" w:color="auto"/>
        <w:bottom w:val="none" w:sz="0" w:space="0" w:color="auto"/>
        <w:right w:val="none" w:sz="0" w:space="0" w:color="auto"/>
      </w:divBdr>
    </w:div>
    <w:div w:id="904951784">
      <w:bodyDiv w:val="1"/>
      <w:marLeft w:val="0"/>
      <w:marRight w:val="0"/>
      <w:marTop w:val="0"/>
      <w:marBottom w:val="0"/>
      <w:divBdr>
        <w:top w:val="none" w:sz="0" w:space="0" w:color="auto"/>
        <w:left w:val="none" w:sz="0" w:space="0" w:color="auto"/>
        <w:bottom w:val="none" w:sz="0" w:space="0" w:color="auto"/>
        <w:right w:val="none" w:sz="0" w:space="0" w:color="auto"/>
      </w:divBdr>
    </w:div>
    <w:div w:id="906571079">
      <w:bodyDiv w:val="1"/>
      <w:marLeft w:val="0"/>
      <w:marRight w:val="0"/>
      <w:marTop w:val="0"/>
      <w:marBottom w:val="0"/>
      <w:divBdr>
        <w:top w:val="none" w:sz="0" w:space="0" w:color="auto"/>
        <w:left w:val="none" w:sz="0" w:space="0" w:color="auto"/>
        <w:bottom w:val="none" w:sz="0" w:space="0" w:color="auto"/>
        <w:right w:val="none" w:sz="0" w:space="0" w:color="auto"/>
      </w:divBdr>
    </w:div>
    <w:div w:id="906573635">
      <w:bodyDiv w:val="1"/>
      <w:marLeft w:val="0"/>
      <w:marRight w:val="0"/>
      <w:marTop w:val="0"/>
      <w:marBottom w:val="0"/>
      <w:divBdr>
        <w:top w:val="none" w:sz="0" w:space="0" w:color="auto"/>
        <w:left w:val="none" w:sz="0" w:space="0" w:color="auto"/>
        <w:bottom w:val="none" w:sz="0" w:space="0" w:color="auto"/>
        <w:right w:val="none" w:sz="0" w:space="0" w:color="auto"/>
      </w:divBdr>
    </w:div>
    <w:div w:id="907880975">
      <w:bodyDiv w:val="1"/>
      <w:marLeft w:val="0"/>
      <w:marRight w:val="0"/>
      <w:marTop w:val="0"/>
      <w:marBottom w:val="0"/>
      <w:divBdr>
        <w:top w:val="none" w:sz="0" w:space="0" w:color="auto"/>
        <w:left w:val="none" w:sz="0" w:space="0" w:color="auto"/>
        <w:bottom w:val="none" w:sz="0" w:space="0" w:color="auto"/>
        <w:right w:val="none" w:sz="0" w:space="0" w:color="auto"/>
      </w:divBdr>
    </w:div>
    <w:div w:id="909465049">
      <w:bodyDiv w:val="1"/>
      <w:marLeft w:val="0"/>
      <w:marRight w:val="0"/>
      <w:marTop w:val="0"/>
      <w:marBottom w:val="0"/>
      <w:divBdr>
        <w:top w:val="none" w:sz="0" w:space="0" w:color="auto"/>
        <w:left w:val="none" w:sz="0" w:space="0" w:color="auto"/>
        <w:bottom w:val="none" w:sz="0" w:space="0" w:color="auto"/>
        <w:right w:val="none" w:sz="0" w:space="0" w:color="auto"/>
      </w:divBdr>
    </w:div>
    <w:div w:id="909997813">
      <w:bodyDiv w:val="1"/>
      <w:marLeft w:val="0"/>
      <w:marRight w:val="0"/>
      <w:marTop w:val="0"/>
      <w:marBottom w:val="0"/>
      <w:divBdr>
        <w:top w:val="none" w:sz="0" w:space="0" w:color="auto"/>
        <w:left w:val="none" w:sz="0" w:space="0" w:color="auto"/>
        <w:bottom w:val="none" w:sz="0" w:space="0" w:color="auto"/>
        <w:right w:val="none" w:sz="0" w:space="0" w:color="auto"/>
      </w:divBdr>
    </w:div>
    <w:div w:id="912393403">
      <w:bodyDiv w:val="1"/>
      <w:marLeft w:val="0"/>
      <w:marRight w:val="0"/>
      <w:marTop w:val="0"/>
      <w:marBottom w:val="0"/>
      <w:divBdr>
        <w:top w:val="none" w:sz="0" w:space="0" w:color="auto"/>
        <w:left w:val="none" w:sz="0" w:space="0" w:color="auto"/>
        <w:bottom w:val="none" w:sz="0" w:space="0" w:color="auto"/>
        <w:right w:val="none" w:sz="0" w:space="0" w:color="auto"/>
      </w:divBdr>
    </w:div>
    <w:div w:id="912856758">
      <w:bodyDiv w:val="1"/>
      <w:marLeft w:val="0"/>
      <w:marRight w:val="0"/>
      <w:marTop w:val="0"/>
      <w:marBottom w:val="0"/>
      <w:divBdr>
        <w:top w:val="none" w:sz="0" w:space="0" w:color="auto"/>
        <w:left w:val="none" w:sz="0" w:space="0" w:color="auto"/>
        <w:bottom w:val="none" w:sz="0" w:space="0" w:color="auto"/>
        <w:right w:val="none" w:sz="0" w:space="0" w:color="auto"/>
      </w:divBdr>
    </w:div>
    <w:div w:id="915669092">
      <w:bodyDiv w:val="1"/>
      <w:marLeft w:val="0"/>
      <w:marRight w:val="0"/>
      <w:marTop w:val="0"/>
      <w:marBottom w:val="0"/>
      <w:divBdr>
        <w:top w:val="none" w:sz="0" w:space="0" w:color="auto"/>
        <w:left w:val="none" w:sz="0" w:space="0" w:color="auto"/>
        <w:bottom w:val="none" w:sz="0" w:space="0" w:color="auto"/>
        <w:right w:val="none" w:sz="0" w:space="0" w:color="auto"/>
      </w:divBdr>
    </w:div>
    <w:div w:id="916862386">
      <w:bodyDiv w:val="1"/>
      <w:marLeft w:val="0"/>
      <w:marRight w:val="0"/>
      <w:marTop w:val="0"/>
      <w:marBottom w:val="0"/>
      <w:divBdr>
        <w:top w:val="none" w:sz="0" w:space="0" w:color="auto"/>
        <w:left w:val="none" w:sz="0" w:space="0" w:color="auto"/>
        <w:bottom w:val="none" w:sz="0" w:space="0" w:color="auto"/>
        <w:right w:val="none" w:sz="0" w:space="0" w:color="auto"/>
      </w:divBdr>
    </w:div>
    <w:div w:id="918296756">
      <w:bodyDiv w:val="1"/>
      <w:marLeft w:val="0"/>
      <w:marRight w:val="0"/>
      <w:marTop w:val="0"/>
      <w:marBottom w:val="0"/>
      <w:divBdr>
        <w:top w:val="none" w:sz="0" w:space="0" w:color="auto"/>
        <w:left w:val="none" w:sz="0" w:space="0" w:color="auto"/>
        <w:bottom w:val="none" w:sz="0" w:space="0" w:color="auto"/>
        <w:right w:val="none" w:sz="0" w:space="0" w:color="auto"/>
      </w:divBdr>
    </w:div>
    <w:div w:id="918490129">
      <w:bodyDiv w:val="1"/>
      <w:marLeft w:val="0"/>
      <w:marRight w:val="0"/>
      <w:marTop w:val="0"/>
      <w:marBottom w:val="0"/>
      <w:divBdr>
        <w:top w:val="none" w:sz="0" w:space="0" w:color="auto"/>
        <w:left w:val="none" w:sz="0" w:space="0" w:color="auto"/>
        <w:bottom w:val="none" w:sz="0" w:space="0" w:color="auto"/>
        <w:right w:val="none" w:sz="0" w:space="0" w:color="auto"/>
      </w:divBdr>
    </w:div>
    <w:div w:id="918952533">
      <w:bodyDiv w:val="1"/>
      <w:marLeft w:val="0"/>
      <w:marRight w:val="0"/>
      <w:marTop w:val="0"/>
      <w:marBottom w:val="0"/>
      <w:divBdr>
        <w:top w:val="none" w:sz="0" w:space="0" w:color="auto"/>
        <w:left w:val="none" w:sz="0" w:space="0" w:color="auto"/>
        <w:bottom w:val="none" w:sz="0" w:space="0" w:color="auto"/>
        <w:right w:val="none" w:sz="0" w:space="0" w:color="auto"/>
      </w:divBdr>
    </w:div>
    <w:div w:id="919026546">
      <w:bodyDiv w:val="1"/>
      <w:marLeft w:val="0"/>
      <w:marRight w:val="0"/>
      <w:marTop w:val="0"/>
      <w:marBottom w:val="0"/>
      <w:divBdr>
        <w:top w:val="none" w:sz="0" w:space="0" w:color="auto"/>
        <w:left w:val="none" w:sz="0" w:space="0" w:color="auto"/>
        <w:bottom w:val="none" w:sz="0" w:space="0" w:color="auto"/>
        <w:right w:val="none" w:sz="0" w:space="0" w:color="auto"/>
      </w:divBdr>
    </w:div>
    <w:div w:id="920453242">
      <w:bodyDiv w:val="1"/>
      <w:marLeft w:val="0"/>
      <w:marRight w:val="0"/>
      <w:marTop w:val="0"/>
      <w:marBottom w:val="0"/>
      <w:divBdr>
        <w:top w:val="none" w:sz="0" w:space="0" w:color="auto"/>
        <w:left w:val="none" w:sz="0" w:space="0" w:color="auto"/>
        <w:bottom w:val="none" w:sz="0" w:space="0" w:color="auto"/>
        <w:right w:val="none" w:sz="0" w:space="0" w:color="auto"/>
      </w:divBdr>
    </w:div>
    <w:div w:id="922379938">
      <w:bodyDiv w:val="1"/>
      <w:marLeft w:val="0"/>
      <w:marRight w:val="0"/>
      <w:marTop w:val="0"/>
      <w:marBottom w:val="0"/>
      <w:divBdr>
        <w:top w:val="none" w:sz="0" w:space="0" w:color="auto"/>
        <w:left w:val="none" w:sz="0" w:space="0" w:color="auto"/>
        <w:bottom w:val="none" w:sz="0" w:space="0" w:color="auto"/>
        <w:right w:val="none" w:sz="0" w:space="0" w:color="auto"/>
      </w:divBdr>
    </w:div>
    <w:div w:id="922683266">
      <w:bodyDiv w:val="1"/>
      <w:marLeft w:val="0"/>
      <w:marRight w:val="0"/>
      <w:marTop w:val="0"/>
      <w:marBottom w:val="0"/>
      <w:divBdr>
        <w:top w:val="none" w:sz="0" w:space="0" w:color="auto"/>
        <w:left w:val="none" w:sz="0" w:space="0" w:color="auto"/>
        <w:bottom w:val="none" w:sz="0" w:space="0" w:color="auto"/>
        <w:right w:val="none" w:sz="0" w:space="0" w:color="auto"/>
      </w:divBdr>
    </w:div>
    <w:div w:id="922762734">
      <w:bodyDiv w:val="1"/>
      <w:marLeft w:val="0"/>
      <w:marRight w:val="0"/>
      <w:marTop w:val="0"/>
      <w:marBottom w:val="0"/>
      <w:divBdr>
        <w:top w:val="none" w:sz="0" w:space="0" w:color="auto"/>
        <w:left w:val="none" w:sz="0" w:space="0" w:color="auto"/>
        <w:bottom w:val="none" w:sz="0" w:space="0" w:color="auto"/>
        <w:right w:val="none" w:sz="0" w:space="0" w:color="auto"/>
      </w:divBdr>
    </w:div>
    <w:div w:id="923495413">
      <w:bodyDiv w:val="1"/>
      <w:marLeft w:val="0"/>
      <w:marRight w:val="0"/>
      <w:marTop w:val="0"/>
      <w:marBottom w:val="0"/>
      <w:divBdr>
        <w:top w:val="none" w:sz="0" w:space="0" w:color="auto"/>
        <w:left w:val="none" w:sz="0" w:space="0" w:color="auto"/>
        <w:bottom w:val="none" w:sz="0" w:space="0" w:color="auto"/>
        <w:right w:val="none" w:sz="0" w:space="0" w:color="auto"/>
      </w:divBdr>
    </w:div>
    <w:div w:id="923565390">
      <w:bodyDiv w:val="1"/>
      <w:marLeft w:val="0"/>
      <w:marRight w:val="0"/>
      <w:marTop w:val="0"/>
      <w:marBottom w:val="0"/>
      <w:divBdr>
        <w:top w:val="none" w:sz="0" w:space="0" w:color="auto"/>
        <w:left w:val="none" w:sz="0" w:space="0" w:color="auto"/>
        <w:bottom w:val="none" w:sz="0" w:space="0" w:color="auto"/>
        <w:right w:val="none" w:sz="0" w:space="0" w:color="auto"/>
      </w:divBdr>
    </w:div>
    <w:div w:id="924917712">
      <w:bodyDiv w:val="1"/>
      <w:marLeft w:val="0"/>
      <w:marRight w:val="0"/>
      <w:marTop w:val="0"/>
      <w:marBottom w:val="0"/>
      <w:divBdr>
        <w:top w:val="none" w:sz="0" w:space="0" w:color="auto"/>
        <w:left w:val="none" w:sz="0" w:space="0" w:color="auto"/>
        <w:bottom w:val="none" w:sz="0" w:space="0" w:color="auto"/>
        <w:right w:val="none" w:sz="0" w:space="0" w:color="auto"/>
      </w:divBdr>
    </w:div>
    <w:div w:id="924924556">
      <w:bodyDiv w:val="1"/>
      <w:marLeft w:val="0"/>
      <w:marRight w:val="0"/>
      <w:marTop w:val="0"/>
      <w:marBottom w:val="0"/>
      <w:divBdr>
        <w:top w:val="none" w:sz="0" w:space="0" w:color="auto"/>
        <w:left w:val="none" w:sz="0" w:space="0" w:color="auto"/>
        <w:bottom w:val="none" w:sz="0" w:space="0" w:color="auto"/>
        <w:right w:val="none" w:sz="0" w:space="0" w:color="auto"/>
      </w:divBdr>
    </w:div>
    <w:div w:id="925578119">
      <w:bodyDiv w:val="1"/>
      <w:marLeft w:val="0"/>
      <w:marRight w:val="0"/>
      <w:marTop w:val="0"/>
      <w:marBottom w:val="0"/>
      <w:divBdr>
        <w:top w:val="none" w:sz="0" w:space="0" w:color="auto"/>
        <w:left w:val="none" w:sz="0" w:space="0" w:color="auto"/>
        <w:bottom w:val="none" w:sz="0" w:space="0" w:color="auto"/>
        <w:right w:val="none" w:sz="0" w:space="0" w:color="auto"/>
      </w:divBdr>
    </w:div>
    <w:div w:id="927809982">
      <w:bodyDiv w:val="1"/>
      <w:marLeft w:val="0"/>
      <w:marRight w:val="0"/>
      <w:marTop w:val="0"/>
      <w:marBottom w:val="0"/>
      <w:divBdr>
        <w:top w:val="none" w:sz="0" w:space="0" w:color="auto"/>
        <w:left w:val="none" w:sz="0" w:space="0" w:color="auto"/>
        <w:bottom w:val="none" w:sz="0" w:space="0" w:color="auto"/>
        <w:right w:val="none" w:sz="0" w:space="0" w:color="auto"/>
      </w:divBdr>
    </w:div>
    <w:div w:id="928276605">
      <w:bodyDiv w:val="1"/>
      <w:marLeft w:val="0"/>
      <w:marRight w:val="0"/>
      <w:marTop w:val="0"/>
      <w:marBottom w:val="0"/>
      <w:divBdr>
        <w:top w:val="none" w:sz="0" w:space="0" w:color="auto"/>
        <w:left w:val="none" w:sz="0" w:space="0" w:color="auto"/>
        <w:bottom w:val="none" w:sz="0" w:space="0" w:color="auto"/>
        <w:right w:val="none" w:sz="0" w:space="0" w:color="auto"/>
      </w:divBdr>
    </w:div>
    <w:div w:id="929898020">
      <w:bodyDiv w:val="1"/>
      <w:marLeft w:val="0"/>
      <w:marRight w:val="0"/>
      <w:marTop w:val="0"/>
      <w:marBottom w:val="0"/>
      <w:divBdr>
        <w:top w:val="none" w:sz="0" w:space="0" w:color="auto"/>
        <w:left w:val="none" w:sz="0" w:space="0" w:color="auto"/>
        <w:bottom w:val="none" w:sz="0" w:space="0" w:color="auto"/>
        <w:right w:val="none" w:sz="0" w:space="0" w:color="auto"/>
      </w:divBdr>
    </w:div>
    <w:div w:id="932470365">
      <w:bodyDiv w:val="1"/>
      <w:marLeft w:val="0"/>
      <w:marRight w:val="0"/>
      <w:marTop w:val="0"/>
      <w:marBottom w:val="0"/>
      <w:divBdr>
        <w:top w:val="none" w:sz="0" w:space="0" w:color="auto"/>
        <w:left w:val="none" w:sz="0" w:space="0" w:color="auto"/>
        <w:bottom w:val="none" w:sz="0" w:space="0" w:color="auto"/>
        <w:right w:val="none" w:sz="0" w:space="0" w:color="auto"/>
      </w:divBdr>
    </w:div>
    <w:div w:id="932860017">
      <w:bodyDiv w:val="1"/>
      <w:marLeft w:val="0"/>
      <w:marRight w:val="0"/>
      <w:marTop w:val="0"/>
      <w:marBottom w:val="0"/>
      <w:divBdr>
        <w:top w:val="none" w:sz="0" w:space="0" w:color="auto"/>
        <w:left w:val="none" w:sz="0" w:space="0" w:color="auto"/>
        <w:bottom w:val="none" w:sz="0" w:space="0" w:color="auto"/>
        <w:right w:val="none" w:sz="0" w:space="0" w:color="auto"/>
      </w:divBdr>
    </w:div>
    <w:div w:id="932936943">
      <w:bodyDiv w:val="1"/>
      <w:marLeft w:val="0"/>
      <w:marRight w:val="0"/>
      <w:marTop w:val="0"/>
      <w:marBottom w:val="0"/>
      <w:divBdr>
        <w:top w:val="none" w:sz="0" w:space="0" w:color="auto"/>
        <w:left w:val="none" w:sz="0" w:space="0" w:color="auto"/>
        <w:bottom w:val="none" w:sz="0" w:space="0" w:color="auto"/>
        <w:right w:val="none" w:sz="0" w:space="0" w:color="auto"/>
      </w:divBdr>
    </w:div>
    <w:div w:id="932982001">
      <w:bodyDiv w:val="1"/>
      <w:marLeft w:val="0"/>
      <w:marRight w:val="0"/>
      <w:marTop w:val="0"/>
      <w:marBottom w:val="0"/>
      <w:divBdr>
        <w:top w:val="none" w:sz="0" w:space="0" w:color="auto"/>
        <w:left w:val="none" w:sz="0" w:space="0" w:color="auto"/>
        <w:bottom w:val="none" w:sz="0" w:space="0" w:color="auto"/>
        <w:right w:val="none" w:sz="0" w:space="0" w:color="auto"/>
      </w:divBdr>
    </w:div>
    <w:div w:id="934245746">
      <w:bodyDiv w:val="1"/>
      <w:marLeft w:val="0"/>
      <w:marRight w:val="0"/>
      <w:marTop w:val="0"/>
      <w:marBottom w:val="0"/>
      <w:divBdr>
        <w:top w:val="none" w:sz="0" w:space="0" w:color="auto"/>
        <w:left w:val="none" w:sz="0" w:space="0" w:color="auto"/>
        <w:bottom w:val="none" w:sz="0" w:space="0" w:color="auto"/>
        <w:right w:val="none" w:sz="0" w:space="0" w:color="auto"/>
      </w:divBdr>
    </w:div>
    <w:div w:id="934438617">
      <w:bodyDiv w:val="1"/>
      <w:marLeft w:val="0"/>
      <w:marRight w:val="0"/>
      <w:marTop w:val="0"/>
      <w:marBottom w:val="0"/>
      <w:divBdr>
        <w:top w:val="none" w:sz="0" w:space="0" w:color="auto"/>
        <w:left w:val="none" w:sz="0" w:space="0" w:color="auto"/>
        <w:bottom w:val="none" w:sz="0" w:space="0" w:color="auto"/>
        <w:right w:val="none" w:sz="0" w:space="0" w:color="auto"/>
      </w:divBdr>
      <w:divsChild>
        <w:div w:id="78986517">
          <w:marLeft w:val="480"/>
          <w:marRight w:val="0"/>
          <w:marTop w:val="0"/>
          <w:marBottom w:val="0"/>
          <w:divBdr>
            <w:top w:val="none" w:sz="0" w:space="0" w:color="auto"/>
            <w:left w:val="none" w:sz="0" w:space="0" w:color="auto"/>
            <w:bottom w:val="none" w:sz="0" w:space="0" w:color="auto"/>
            <w:right w:val="none" w:sz="0" w:space="0" w:color="auto"/>
          </w:divBdr>
        </w:div>
        <w:div w:id="83310602">
          <w:marLeft w:val="480"/>
          <w:marRight w:val="0"/>
          <w:marTop w:val="0"/>
          <w:marBottom w:val="0"/>
          <w:divBdr>
            <w:top w:val="none" w:sz="0" w:space="0" w:color="auto"/>
            <w:left w:val="none" w:sz="0" w:space="0" w:color="auto"/>
            <w:bottom w:val="none" w:sz="0" w:space="0" w:color="auto"/>
            <w:right w:val="none" w:sz="0" w:space="0" w:color="auto"/>
          </w:divBdr>
        </w:div>
        <w:div w:id="85076067">
          <w:marLeft w:val="480"/>
          <w:marRight w:val="0"/>
          <w:marTop w:val="0"/>
          <w:marBottom w:val="0"/>
          <w:divBdr>
            <w:top w:val="none" w:sz="0" w:space="0" w:color="auto"/>
            <w:left w:val="none" w:sz="0" w:space="0" w:color="auto"/>
            <w:bottom w:val="none" w:sz="0" w:space="0" w:color="auto"/>
            <w:right w:val="none" w:sz="0" w:space="0" w:color="auto"/>
          </w:divBdr>
        </w:div>
        <w:div w:id="90587592">
          <w:marLeft w:val="480"/>
          <w:marRight w:val="0"/>
          <w:marTop w:val="0"/>
          <w:marBottom w:val="0"/>
          <w:divBdr>
            <w:top w:val="none" w:sz="0" w:space="0" w:color="auto"/>
            <w:left w:val="none" w:sz="0" w:space="0" w:color="auto"/>
            <w:bottom w:val="none" w:sz="0" w:space="0" w:color="auto"/>
            <w:right w:val="none" w:sz="0" w:space="0" w:color="auto"/>
          </w:divBdr>
        </w:div>
        <w:div w:id="91361577">
          <w:marLeft w:val="480"/>
          <w:marRight w:val="0"/>
          <w:marTop w:val="0"/>
          <w:marBottom w:val="0"/>
          <w:divBdr>
            <w:top w:val="none" w:sz="0" w:space="0" w:color="auto"/>
            <w:left w:val="none" w:sz="0" w:space="0" w:color="auto"/>
            <w:bottom w:val="none" w:sz="0" w:space="0" w:color="auto"/>
            <w:right w:val="none" w:sz="0" w:space="0" w:color="auto"/>
          </w:divBdr>
        </w:div>
        <w:div w:id="108088037">
          <w:marLeft w:val="480"/>
          <w:marRight w:val="0"/>
          <w:marTop w:val="0"/>
          <w:marBottom w:val="0"/>
          <w:divBdr>
            <w:top w:val="none" w:sz="0" w:space="0" w:color="auto"/>
            <w:left w:val="none" w:sz="0" w:space="0" w:color="auto"/>
            <w:bottom w:val="none" w:sz="0" w:space="0" w:color="auto"/>
            <w:right w:val="none" w:sz="0" w:space="0" w:color="auto"/>
          </w:divBdr>
        </w:div>
        <w:div w:id="130560285">
          <w:marLeft w:val="480"/>
          <w:marRight w:val="0"/>
          <w:marTop w:val="0"/>
          <w:marBottom w:val="0"/>
          <w:divBdr>
            <w:top w:val="none" w:sz="0" w:space="0" w:color="auto"/>
            <w:left w:val="none" w:sz="0" w:space="0" w:color="auto"/>
            <w:bottom w:val="none" w:sz="0" w:space="0" w:color="auto"/>
            <w:right w:val="none" w:sz="0" w:space="0" w:color="auto"/>
          </w:divBdr>
        </w:div>
        <w:div w:id="141655662">
          <w:marLeft w:val="480"/>
          <w:marRight w:val="0"/>
          <w:marTop w:val="0"/>
          <w:marBottom w:val="0"/>
          <w:divBdr>
            <w:top w:val="none" w:sz="0" w:space="0" w:color="auto"/>
            <w:left w:val="none" w:sz="0" w:space="0" w:color="auto"/>
            <w:bottom w:val="none" w:sz="0" w:space="0" w:color="auto"/>
            <w:right w:val="none" w:sz="0" w:space="0" w:color="auto"/>
          </w:divBdr>
        </w:div>
        <w:div w:id="172305380">
          <w:marLeft w:val="480"/>
          <w:marRight w:val="0"/>
          <w:marTop w:val="0"/>
          <w:marBottom w:val="0"/>
          <w:divBdr>
            <w:top w:val="none" w:sz="0" w:space="0" w:color="auto"/>
            <w:left w:val="none" w:sz="0" w:space="0" w:color="auto"/>
            <w:bottom w:val="none" w:sz="0" w:space="0" w:color="auto"/>
            <w:right w:val="none" w:sz="0" w:space="0" w:color="auto"/>
          </w:divBdr>
        </w:div>
        <w:div w:id="184294074">
          <w:marLeft w:val="480"/>
          <w:marRight w:val="0"/>
          <w:marTop w:val="0"/>
          <w:marBottom w:val="0"/>
          <w:divBdr>
            <w:top w:val="none" w:sz="0" w:space="0" w:color="auto"/>
            <w:left w:val="none" w:sz="0" w:space="0" w:color="auto"/>
            <w:bottom w:val="none" w:sz="0" w:space="0" w:color="auto"/>
            <w:right w:val="none" w:sz="0" w:space="0" w:color="auto"/>
          </w:divBdr>
        </w:div>
        <w:div w:id="194077925">
          <w:marLeft w:val="480"/>
          <w:marRight w:val="0"/>
          <w:marTop w:val="0"/>
          <w:marBottom w:val="0"/>
          <w:divBdr>
            <w:top w:val="none" w:sz="0" w:space="0" w:color="auto"/>
            <w:left w:val="none" w:sz="0" w:space="0" w:color="auto"/>
            <w:bottom w:val="none" w:sz="0" w:space="0" w:color="auto"/>
            <w:right w:val="none" w:sz="0" w:space="0" w:color="auto"/>
          </w:divBdr>
        </w:div>
        <w:div w:id="220793000">
          <w:marLeft w:val="480"/>
          <w:marRight w:val="0"/>
          <w:marTop w:val="0"/>
          <w:marBottom w:val="0"/>
          <w:divBdr>
            <w:top w:val="none" w:sz="0" w:space="0" w:color="auto"/>
            <w:left w:val="none" w:sz="0" w:space="0" w:color="auto"/>
            <w:bottom w:val="none" w:sz="0" w:space="0" w:color="auto"/>
            <w:right w:val="none" w:sz="0" w:space="0" w:color="auto"/>
          </w:divBdr>
        </w:div>
        <w:div w:id="251860491">
          <w:marLeft w:val="480"/>
          <w:marRight w:val="0"/>
          <w:marTop w:val="0"/>
          <w:marBottom w:val="0"/>
          <w:divBdr>
            <w:top w:val="none" w:sz="0" w:space="0" w:color="auto"/>
            <w:left w:val="none" w:sz="0" w:space="0" w:color="auto"/>
            <w:bottom w:val="none" w:sz="0" w:space="0" w:color="auto"/>
            <w:right w:val="none" w:sz="0" w:space="0" w:color="auto"/>
          </w:divBdr>
        </w:div>
        <w:div w:id="318775077">
          <w:marLeft w:val="480"/>
          <w:marRight w:val="0"/>
          <w:marTop w:val="0"/>
          <w:marBottom w:val="0"/>
          <w:divBdr>
            <w:top w:val="none" w:sz="0" w:space="0" w:color="auto"/>
            <w:left w:val="none" w:sz="0" w:space="0" w:color="auto"/>
            <w:bottom w:val="none" w:sz="0" w:space="0" w:color="auto"/>
            <w:right w:val="none" w:sz="0" w:space="0" w:color="auto"/>
          </w:divBdr>
        </w:div>
        <w:div w:id="333844429">
          <w:marLeft w:val="480"/>
          <w:marRight w:val="0"/>
          <w:marTop w:val="0"/>
          <w:marBottom w:val="0"/>
          <w:divBdr>
            <w:top w:val="none" w:sz="0" w:space="0" w:color="auto"/>
            <w:left w:val="none" w:sz="0" w:space="0" w:color="auto"/>
            <w:bottom w:val="none" w:sz="0" w:space="0" w:color="auto"/>
            <w:right w:val="none" w:sz="0" w:space="0" w:color="auto"/>
          </w:divBdr>
        </w:div>
        <w:div w:id="396099748">
          <w:marLeft w:val="480"/>
          <w:marRight w:val="0"/>
          <w:marTop w:val="0"/>
          <w:marBottom w:val="0"/>
          <w:divBdr>
            <w:top w:val="none" w:sz="0" w:space="0" w:color="auto"/>
            <w:left w:val="none" w:sz="0" w:space="0" w:color="auto"/>
            <w:bottom w:val="none" w:sz="0" w:space="0" w:color="auto"/>
            <w:right w:val="none" w:sz="0" w:space="0" w:color="auto"/>
          </w:divBdr>
        </w:div>
        <w:div w:id="410126353">
          <w:marLeft w:val="480"/>
          <w:marRight w:val="0"/>
          <w:marTop w:val="0"/>
          <w:marBottom w:val="0"/>
          <w:divBdr>
            <w:top w:val="none" w:sz="0" w:space="0" w:color="auto"/>
            <w:left w:val="none" w:sz="0" w:space="0" w:color="auto"/>
            <w:bottom w:val="none" w:sz="0" w:space="0" w:color="auto"/>
            <w:right w:val="none" w:sz="0" w:space="0" w:color="auto"/>
          </w:divBdr>
        </w:div>
        <w:div w:id="426268324">
          <w:marLeft w:val="480"/>
          <w:marRight w:val="0"/>
          <w:marTop w:val="0"/>
          <w:marBottom w:val="0"/>
          <w:divBdr>
            <w:top w:val="none" w:sz="0" w:space="0" w:color="auto"/>
            <w:left w:val="none" w:sz="0" w:space="0" w:color="auto"/>
            <w:bottom w:val="none" w:sz="0" w:space="0" w:color="auto"/>
            <w:right w:val="none" w:sz="0" w:space="0" w:color="auto"/>
          </w:divBdr>
        </w:div>
        <w:div w:id="501434294">
          <w:marLeft w:val="480"/>
          <w:marRight w:val="0"/>
          <w:marTop w:val="0"/>
          <w:marBottom w:val="0"/>
          <w:divBdr>
            <w:top w:val="none" w:sz="0" w:space="0" w:color="auto"/>
            <w:left w:val="none" w:sz="0" w:space="0" w:color="auto"/>
            <w:bottom w:val="none" w:sz="0" w:space="0" w:color="auto"/>
            <w:right w:val="none" w:sz="0" w:space="0" w:color="auto"/>
          </w:divBdr>
        </w:div>
        <w:div w:id="521630578">
          <w:marLeft w:val="480"/>
          <w:marRight w:val="0"/>
          <w:marTop w:val="0"/>
          <w:marBottom w:val="0"/>
          <w:divBdr>
            <w:top w:val="none" w:sz="0" w:space="0" w:color="auto"/>
            <w:left w:val="none" w:sz="0" w:space="0" w:color="auto"/>
            <w:bottom w:val="none" w:sz="0" w:space="0" w:color="auto"/>
            <w:right w:val="none" w:sz="0" w:space="0" w:color="auto"/>
          </w:divBdr>
        </w:div>
        <w:div w:id="559290714">
          <w:marLeft w:val="480"/>
          <w:marRight w:val="0"/>
          <w:marTop w:val="0"/>
          <w:marBottom w:val="0"/>
          <w:divBdr>
            <w:top w:val="none" w:sz="0" w:space="0" w:color="auto"/>
            <w:left w:val="none" w:sz="0" w:space="0" w:color="auto"/>
            <w:bottom w:val="none" w:sz="0" w:space="0" w:color="auto"/>
            <w:right w:val="none" w:sz="0" w:space="0" w:color="auto"/>
          </w:divBdr>
        </w:div>
        <w:div w:id="560680132">
          <w:marLeft w:val="480"/>
          <w:marRight w:val="0"/>
          <w:marTop w:val="0"/>
          <w:marBottom w:val="0"/>
          <w:divBdr>
            <w:top w:val="none" w:sz="0" w:space="0" w:color="auto"/>
            <w:left w:val="none" w:sz="0" w:space="0" w:color="auto"/>
            <w:bottom w:val="none" w:sz="0" w:space="0" w:color="auto"/>
            <w:right w:val="none" w:sz="0" w:space="0" w:color="auto"/>
          </w:divBdr>
        </w:div>
        <w:div w:id="582104143">
          <w:marLeft w:val="480"/>
          <w:marRight w:val="0"/>
          <w:marTop w:val="0"/>
          <w:marBottom w:val="0"/>
          <w:divBdr>
            <w:top w:val="none" w:sz="0" w:space="0" w:color="auto"/>
            <w:left w:val="none" w:sz="0" w:space="0" w:color="auto"/>
            <w:bottom w:val="none" w:sz="0" w:space="0" w:color="auto"/>
            <w:right w:val="none" w:sz="0" w:space="0" w:color="auto"/>
          </w:divBdr>
        </w:div>
        <w:div w:id="702173714">
          <w:marLeft w:val="480"/>
          <w:marRight w:val="0"/>
          <w:marTop w:val="0"/>
          <w:marBottom w:val="0"/>
          <w:divBdr>
            <w:top w:val="none" w:sz="0" w:space="0" w:color="auto"/>
            <w:left w:val="none" w:sz="0" w:space="0" w:color="auto"/>
            <w:bottom w:val="none" w:sz="0" w:space="0" w:color="auto"/>
            <w:right w:val="none" w:sz="0" w:space="0" w:color="auto"/>
          </w:divBdr>
        </w:div>
        <w:div w:id="739212424">
          <w:marLeft w:val="480"/>
          <w:marRight w:val="0"/>
          <w:marTop w:val="0"/>
          <w:marBottom w:val="0"/>
          <w:divBdr>
            <w:top w:val="none" w:sz="0" w:space="0" w:color="auto"/>
            <w:left w:val="none" w:sz="0" w:space="0" w:color="auto"/>
            <w:bottom w:val="none" w:sz="0" w:space="0" w:color="auto"/>
            <w:right w:val="none" w:sz="0" w:space="0" w:color="auto"/>
          </w:divBdr>
        </w:div>
        <w:div w:id="742067491">
          <w:marLeft w:val="480"/>
          <w:marRight w:val="0"/>
          <w:marTop w:val="0"/>
          <w:marBottom w:val="0"/>
          <w:divBdr>
            <w:top w:val="none" w:sz="0" w:space="0" w:color="auto"/>
            <w:left w:val="none" w:sz="0" w:space="0" w:color="auto"/>
            <w:bottom w:val="none" w:sz="0" w:space="0" w:color="auto"/>
            <w:right w:val="none" w:sz="0" w:space="0" w:color="auto"/>
          </w:divBdr>
        </w:div>
        <w:div w:id="776758590">
          <w:marLeft w:val="480"/>
          <w:marRight w:val="0"/>
          <w:marTop w:val="0"/>
          <w:marBottom w:val="0"/>
          <w:divBdr>
            <w:top w:val="none" w:sz="0" w:space="0" w:color="auto"/>
            <w:left w:val="none" w:sz="0" w:space="0" w:color="auto"/>
            <w:bottom w:val="none" w:sz="0" w:space="0" w:color="auto"/>
            <w:right w:val="none" w:sz="0" w:space="0" w:color="auto"/>
          </w:divBdr>
        </w:div>
        <w:div w:id="807280137">
          <w:marLeft w:val="480"/>
          <w:marRight w:val="0"/>
          <w:marTop w:val="0"/>
          <w:marBottom w:val="0"/>
          <w:divBdr>
            <w:top w:val="none" w:sz="0" w:space="0" w:color="auto"/>
            <w:left w:val="none" w:sz="0" w:space="0" w:color="auto"/>
            <w:bottom w:val="none" w:sz="0" w:space="0" w:color="auto"/>
            <w:right w:val="none" w:sz="0" w:space="0" w:color="auto"/>
          </w:divBdr>
        </w:div>
        <w:div w:id="811599402">
          <w:marLeft w:val="480"/>
          <w:marRight w:val="0"/>
          <w:marTop w:val="0"/>
          <w:marBottom w:val="0"/>
          <w:divBdr>
            <w:top w:val="none" w:sz="0" w:space="0" w:color="auto"/>
            <w:left w:val="none" w:sz="0" w:space="0" w:color="auto"/>
            <w:bottom w:val="none" w:sz="0" w:space="0" w:color="auto"/>
            <w:right w:val="none" w:sz="0" w:space="0" w:color="auto"/>
          </w:divBdr>
        </w:div>
        <w:div w:id="853493159">
          <w:marLeft w:val="480"/>
          <w:marRight w:val="0"/>
          <w:marTop w:val="0"/>
          <w:marBottom w:val="0"/>
          <w:divBdr>
            <w:top w:val="none" w:sz="0" w:space="0" w:color="auto"/>
            <w:left w:val="none" w:sz="0" w:space="0" w:color="auto"/>
            <w:bottom w:val="none" w:sz="0" w:space="0" w:color="auto"/>
            <w:right w:val="none" w:sz="0" w:space="0" w:color="auto"/>
          </w:divBdr>
        </w:div>
        <w:div w:id="856041833">
          <w:marLeft w:val="480"/>
          <w:marRight w:val="0"/>
          <w:marTop w:val="0"/>
          <w:marBottom w:val="0"/>
          <w:divBdr>
            <w:top w:val="none" w:sz="0" w:space="0" w:color="auto"/>
            <w:left w:val="none" w:sz="0" w:space="0" w:color="auto"/>
            <w:bottom w:val="none" w:sz="0" w:space="0" w:color="auto"/>
            <w:right w:val="none" w:sz="0" w:space="0" w:color="auto"/>
          </w:divBdr>
        </w:div>
        <w:div w:id="885481774">
          <w:marLeft w:val="480"/>
          <w:marRight w:val="0"/>
          <w:marTop w:val="0"/>
          <w:marBottom w:val="0"/>
          <w:divBdr>
            <w:top w:val="none" w:sz="0" w:space="0" w:color="auto"/>
            <w:left w:val="none" w:sz="0" w:space="0" w:color="auto"/>
            <w:bottom w:val="none" w:sz="0" w:space="0" w:color="auto"/>
            <w:right w:val="none" w:sz="0" w:space="0" w:color="auto"/>
          </w:divBdr>
        </w:div>
        <w:div w:id="891431269">
          <w:marLeft w:val="480"/>
          <w:marRight w:val="0"/>
          <w:marTop w:val="0"/>
          <w:marBottom w:val="0"/>
          <w:divBdr>
            <w:top w:val="none" w:sz="0" w:space="0" w:color="auto"/>
            <w:left w:val="none" w:sz="0" w:space="0" w:color="auto"/>
            <w:bottom w:val="none" w:sz="0" w:space="0" w:color="auto"/>
            <w:right w:val="none" w:sz="0" w:space="0" w:color="auto"/>
          </w:divBdr>
        </w:div>
        <w:div w:id="912197879">
          <w:marLeft w:val="480"/>
          <w:marRight w:val="0"/>
          <w:marTop w:val="0"/>
          <w:marBottom w:val="0"/>
          <w:divBdr>
            <w:top w:val="none" w:sz="0" w:space="0" w:color="auto"/>
            <w:left w:val="none" w:sz="0" w:space="0" w:color="auto"/>
            <w:bottom w:val="none" w:sz="0" w:space="0" w:color="auto"/>
            <w:right w:val="none" w:sz="0" w:space="0" w:color="auto"/>
          </w:divBdr>
        </w:div>
        <w:div w:id="922106353">
          <w:marLeft w:val="480"/>
          <w:marRight w:val="0"/>
          <w:marTop w:val="0"/>
          <w:marBottom w:val="0"/>
          <w:divBdr>
            <w:top w:val="none" w:sz="0" w:space="0" w:color="auto"/>
            <w:left w:val="none" w:sz="0" w:space="0" w:color="auto"/>
            <w:bottom w:val="none" w:sz="0" w:space="0" w:color="auto"/>
            <w:right w:val="none" w:sz="0" w:space="0" w:color="auto"/>
          </w:divBdr>
        </w:div>
        <w:div w:id="1071662991">
          <w:marLeft w:val="480"/>
          <w:marRight w:val="0"/>
          <w:marTop w:val="0"/>
          <w:marBottom w:val="0"/>
          <w:divBdr>
            <w:top w:val="none" w:sz="0" w:space="0" w:color="auto"/>
            <w:left w:val="none" w:sz="0" w:space="0" w:color="auto"/>
            <w:bottom w:val="none" w:sz="0" w:space="0" w:color="auto"/>
            <w:right w:val="none" w:sz="0" w:space="0" w:color="auto"/>
          </w:divBdr>
        </w:div>
        <w:div w:id="1134249602">
          <w:marLeft w:val="480"/>
          <w:marRight w:val="0"/>
          <w:marTop w:val="0"/>
          <w:marBottom w:val="0"/>
          <w:divBdr>
            <w:top w:val="none" w:sz="0" w:space="0" w:color="auto"/>
            <w:left w:val="none" w:sz="0" w:space="0" w:color="auto"/>
            <w:bottom w:val="none" w:sz="0" w:space="0" w:color="auto"/>
            <w:right w:val="none" w:sz="0" w:space="0" w:color="auto"/>
          </w:divBdr>
        </w:div>
        <w:div w:id="1199969962">
          <w:marLeft w:val="480"/>
          <w:marRight w:val="0"/>
          <w:marTop w:val="0"/>
          <w:marBottom w:val="0"/>
          <w:divBdr>
            <w:top w:val="none" w:sz="0" w:space="0" w:color="auto"/>
            <w:left w:val="none" w:sz="0" w:space="0" w:color="auto"/>
            <w:bottom w:val="none" w:sz="0" w:space="0" w:color="auto"/>
            <w:right w:val="none" w:sz="0" w:space="0" w:color="auto"/>
          </w:divBdr>
        </w:div>
        <w:div w:id="1234001224">
          <w:marLeft w:val="480"/>
          <w:marRight w:val="0"/>
          <w:marTop w:val="0"/>
          <w:marBottom w:val="0"/>
          <w:divBdr>
            <w:top w:val="none" w:sz="0" w:space="0" w:color="auto"/>
            <w:left w:val="none" w:sz="0" w:space="0" w:color="auto"/>
            <w:bottom w:val="none" w:sz="0" w:space="0" w:color="auto"/>
            <w:right w:val="none" w:sz="0" w:space="0" w:color="auto"/>
          </w:divBdr>
        </w:div>
        <w:div w:id="1243756349">
          <w:marLeft w:val="480"/>
          <w:marRight w:val="0"/>
          <w:marTop w:val="0"/>
          <w:marBottom w:val="0"/>
          <w:divBdr>
            <w:top w:val="none" w:sz="0" w:space="0" w:color="auto"/>
            <w:left w:val="none" w:sz="0" w:space="0" w:color="auto"/>
            <w:bottom w:val="none" w:sz="0" w:space="0" w:color="auto"/>
            <w:right w:val="none" w:sz="0" w:space="0" w:color="auto"/>
          </w:divBdr>
        </w:div>
        <w:div w:id="1249189429">
          <w:marLeft w:val="480"/>
          <w:marRight w:val="0"/>
          <w:marTop w:val="0"/>
          <w:marBottom w:val="0"/>
          <w:divBdr>
            <w:top w:val="none" w:sz="0" w:space="0" w:color="auto"/>
            <w:left w:val="none" w:sz="0" w:space="0" w:color="auto"/>
            <w:bottom w:val="none" w:sz="0" w:space="0" w:color="auto"/>
            <w:right w:val="none" w:sz="0" w:space="0" w:color="auto"/>
          </w:divBdr>
        </w:div>
        <w:div w:id="1303271352">
          <w:marLeft w:val="480"/>
          <w:marRight w:val="0"/>
          <w:marTop w:val="0"/>
          <w:marBottom w:val="0"/>
          <w:divBdr>
            <w:top w:val="none" w:sz="0" w:space="0" w:color="auto"/>
            <w:left w:val="none" w:sz="0" w:space="0" w:color="auto"/>
            <w:bottom w:val="none" w:sz="0" w:space="0" w:color="auto"/>
            <w:right w:val="none" w:sz="0" w:space="0" w:color="auto"/>
          </w:divBdr>
        </w:div>
        <w:div w:id="1345866383">
          <w:marLeft w:val="480"/>
          <w:marRight w:val="0"/>
          <w:marTop w:val="0"/>
          <w:marBottom w:val="0"/>
          <w:divBdr>
            <w:top w:val="none" w:sz="0" w:space="0" w:color="auto"/>
            <w:left w:val="none" w:sz="0" w:space="0" w:color="auto"/>
            <w:bottom w:val="none" w:sz="0" w:space="0" w:color="auto"/>
            <w:right w:val="none" w:sz="0" w:space="0" w:color="auto"/>
          </w:divBdr>
        </w:div>
        <w:div w:id="1357341747">
          <w:marLeft w:val="480"/>
          <w:marRight w:val="0"/>
          <w:marTop w:val="0"/>
          <w:marBottom w:val="0"/>
          <w:divBdr>
            <w:top w:val="none" w:sz="0" w:space="0" w:color="auto"/>
            <w:left w:val="none" w:sz="0" w:space="0" w:color="auto"/>
            <w:bottom w:val="none" w:sz="0" w:space="0" w:color="auto"/>
            <w:right w:val="none" w:sz="0" w:space="0" w:color="auto"/>
          </w:divBdr>
        </w:div>
        <w:div w:id="1386486849">
          <w:marLeft w:val="480"/>
          <w:marRight w:val="0"/>
          <w:marTop w:val="0"/>
          <w:marBottom w:val="0"/>
          <w:divBdr>
            <w:top w:val="none" w:sz="0" w:space="0" w:color="auto"/>
            <w:left w:val="none" w:sz="0" w:space="0" w:color="auto"/>
            <w:bottom w:val="none" w:sz="0" w:space="0" w:color="auto"/>
            <w:right w:val="none" w:sz="0" w:space="0" w:color="auto"/>
          </w:divBdr>
        </w:div>
        <w:div w:id="1398431384">
          <w:marLeft w:val="480"/>
          <w:marRight w:val="0"/>
          <w:marTop w:val="0"/>
          <w:marBottom w:val="0"/>
          <w:divBdr>
            <w:top w:val="none" w:sz="0" w:space="0" w:color="auto"/>
            <w:left w:val="none" w:sz="0" w:space="0" w:color="auto"/>
            <w:bottom w:val="none" w:sz="0" w:space="0" w:color="auto"/>
            <w:right w:val="none" w:sz="0" w:space="0" w:color="auto"/>
          </w:divBdr>
        </w:div>
        <w:div w:id="1509640920">
          <w:marLeft w:val="480"/>
          <w:marRight w:val="0"/>
          <w:marTop w:val="0"/>
          <w:marBottom w:val="0"/>
          <w:divBdr>
            <w:top w:val="none" w:sz="0" w:space="0" w:color="auto"/>
            <w:left w:val="none" w:sz="0" w:space="0" w:color="auto"/>
            <w:bottom w:val="none" w:sz="0" w:space="0" w:color="auto"/>
            <w:right w:val="none" w:sz="0" w:space="0" w:color="auto"/>
          </w:divBdr>
        </w:div>
        <w:div w:id="1516962755">
          <w:marLeft w:val="480"/>
          <w:marRight w:val="0"/>
          <w:marTop w:val="0"/>
          <w:marBottom w:val="0"/>
          <w:divBdr>
            <w:top w:val="none" w:sz="0" w:space="0" w:color="auto"/>
            <w:left w:val="none" w:sz="0" w:space="0" w:color="auto"/>
            <w:bottom w:val="none" w:sz="0" w:space="0" w:color="auto"/>
            <w:right w:val="none" w:sz="0" w:space="0" w:color="auto"/>
          </w:divBdr>
        </w:div>
        <w:div w:id="1526216104">
          <w:marLeft w:val="480"/>
          <w:marRight w:val="0"/>
          <w:marTop w:val="0"/>
          <w:marBottom w:val="0"/>
          <w:divBdr>
            <w:top w:val="none" w:sz="0" w:space="0" w:color="auto"/>
            <w:left w:val="none" w:sz="0" w:space="0" w:color="auto"/>
            <w:bottom w:val="none" w:sz="0" w:space="0" w:color="auto"/>
            <w:right w:val="none" w:sz="0" w:space="0" w:color="auto"/>
          </w:divBdr>
        </w:div>
        <w:div w:id="1641887189">
          <w:marLeft w:val="480"/>
          <w:marRight w:val="0"/>
          <w:marTop w:val="0"/>
          <w:marBottom w:val="0"/>
          <w:divBdr>
            <w:top w:val="none" w:sz="0" w:space="0" w:color="auto"/>
            <w:left w:val="none" w:sz="0" w:space="0" w:color="auto"/>
            <w:bottom w:val="none" w:sz="0" w:space="0" w:color="auto"/>
            <w:right w:val="none" w:sz="0" w:space="0" w:color="auto"/>
          </w:divBdr>
        </w:div>
        <w:div w:id="1674797502">
          <w:marLeft w:val="480"/>
          <w:marRight w:val="0"/>
          <w:marTop w:val="0"/>
          <w:marBottom w:val="0"/>
          <w:divBdr>
            <w:top w:val="none" w:sz="0" w:space="0" w:color="auto"/>
            <w:left w:val="none" w:sz="0" w:space="0" w:color="auto"/>
            <w:bottom w:val="none" w:sz="0" w:space="0" w:color="auto"/>
            <w:right w:val="none" w:sz="0" w:space="0" w:color="auto"/>
          </w:divBdr>
        </w:div>
        <w:div w:id="1712610464">
          <w:marLeft w:val="480"/>
          <w:marRight w:val="0"/>
          <w:marTop w:val="0"/>
          <w:marBottom w:val="0"/>
          <w:divBdr>
            <w:top w:val="none" w:sz="0" w:space="0" w:color="auto"/>
            <w:left w:val="none" w:sz="0" w:space="0" w:color="auto"/>
            <w:bottom w:val="none" w:sz="0" w:space="0" w:color="auto"/>
            <w:right w:val="none" w:sz="0" w:space="0" w:color="auto"/>
          </w:divBdr>
        </w:div>
        <w:div w:id="1798836240">
          <w:marLeft w:val="480"/>
          <w:marRight w:val="0"/>
          <w:marTop w:val="0"/>
          <w:marBottom w:val="0"/>
          <w:divBdr>
            <w:top w:val="none" w:sz="0" w:space="0" w:color="auto"/>
            <w:left w:val="none" w:sz="0" w:space="0" w:color="auto"/>
            <w:bottom w:val="none" w:sz="0" w:space="0" w:color="auto"/>
            <w:right w:val="none" w:sz="0" w:space="0" w:color="auto"/>
          </w:divBdr>
        </w:div>
        <w:div w:id="1838954254">
          <w:marLeft w:val="480"/>
          <w:marRight w:val="0"/>
          <w:marTop w:val="0"/>
          <w:marBottom w:val="0"/>
          <w:divBdr>
            <w:top w:val="none" w:sz="0" w:space="0" w:color="auto"/>
            <w:left w:val="none" w:sz="0" w:space="0" w:color="auto"/>
            <w:bottom w:val="none" w:sz="0" w:space="0" w:color="auto"/>
            <w:right w:val="none" w:sz="0" w:space="0" w:color="auto"/>
          </w:divBdr>
        </w:div>
        <w:div w:id="1859543927">
          <w:marLeft w:val="480"/>
          <w:marRight w:val="0"/>
          <w:marTop w:val="0"/>
          <w:marBottom w:val="0"/>
          <w:divBdr>
            <w:top w:val="none" w:sz="0" w:space="0" w:color="auto"/>
            <w:left w:val="none" w:sz="0" w:space="0" w:color="auto"/>
            <w:bottom w:val="none" w:sz="0" w:space="0" w:color="auto"/>
            <w:right w:val="none" w:sz="0" w:space="0" w:color="auto"/>
          </w:divBdr>
        </w:div>
        <w:div w:id="1878621304">
          <w:marLeft w:val="480"/>
          <w:marRight w:val="0"/>
          <w:marTop w:val="0"/>
          <w:marBottom w:val="0"/>
          <w:divBdr>
            <w:top w:val="none" w:sz="0" w:space="0" w:color="auto"/>
            <w:left w:val="none" w:sz="0" w:space="0" w:color="auto"/>
            <w:bottom w:val="none" w:sz="0" w:space="0" w:color="auto"/>
            <w:right w:val="none" w:sz="0" w:space="0" w:color="auto"/>
          </w:divBdr>
        </w:div>
        <w:div w:id="1924879150">
          <w:marLeft w:val="480"/>
          <w:marRight w:val="0"/>
          <w:marTop w:val="0"/>
          <w:marBottom w:val="0"/>
          <w:divBdr>
            <w:top w:val="none" w:sz="0" w:space="0" w:color="auto"/>
            <w:left w:val="none" w:sz="0" w:space="0" w:color="auto"/>
            <w:bottom w:val="none" w:sz="0" w:space="0" w:color="auto"/>
            <w:right w:val="none" w:sz="0" w:space="0" w:color="auto"/>
          </w:divBdr>
        </w:div>
        <w:div w:id="1938100341">
          <w:marLeft w:val="480"/>
          <w:marRight w:val="0"/>
          <w:marTop w:val="0"/>
          <w:marBottom w:val="0"/>
          <w:divBdr>
            <w:top w:val="none" w:sz="0" w:space="0" w:color="auto"/>
            <w:left w:val="none" w:sz="0" w:space="0" w:color="auto"/>
            <w:bottom w:val="none" w:sz="0" w:space="0" w:color="auto"/>
            <w:right w:val="none" w:sz="0" w:space="0" w:color="auto"/>
          </w:divBdr>
        </w:div>
        <w:div w:id="1992951600">
          <w:marLeft w:val="480"/>
          <w:marRight w:val="0"/>
          <w:marTop w:val="0"/>
          <w:marBottom w:val="0"/>
          <w:divBdr>
            <w:top w:val="none" w:sz="0" w:space="0" w:color="auto"/>
            <w:left w:val="none" w:sz="0" w:space="0" w:color="auto"/>
            <w:bottom w:val="none" w:sz="0" w:space="0" w:color="auto"/>
            <w:right w:val="none" w:sz="0" w:space="0" w:color="auto"/>
          </w:divBdr>
        </w:div>
        <w:div w:id="1997567474">
          <w:marLeft w:val="480"/>
          <w:marRight w:val="0"/>
          <w:marTop w:val="0"/>
          <w:marBottom w:val="0"/>
          <w:divBdr>
            <w:top w:val="none" w:sz="0" w:space="0" w:color="auto"/>
            <w:left w:val="none" w:sz="0" w:space="0" w:color="auto"/>
            <w:bottom w:val="none" w:sz="0" w:space="0" w:color="auto"/>
            <w:right w:val="none" w:sz="0" w:space="0" w:color="auto"/>
          </w:divBdr>
        </w:div>
        <w:div w:id="2013606540">
          <w:marLeft w:val="480"/>
          <w:marRight w:val="0"/>
          <w:marTop w:val="0"/>
          <w:marBottom w:val="0"/>
          <w:divBdr>
            <w:top w:val="none" w:sz="0" w:space="0" w:color="auto"/>
            <w:left w:val="none" w:sz="0" w:space="0" w:color="auto"/>
            <w:bottom w:val="none" w:sz="0" w:space="0" w:color="auto"/>
            <w:right w:val="none" w:sz="0" w:space="0" w:color="auto"/>
          </w:divBdr>
        </w:div>
        <w:div w:id="2085108087">
          <w:marLeft w:val="480"/>
          <w:marRight w:val="0"/>
          <w:marTop w:val="0"/>
          <w:marBottom w:val="0"/>
          <w:divBdr>
            <w:top w:val="none" w:sz="0" w:space="0" w:color="auto"/>
            <w:left w:val="none" w:sz="0" w:space="0" w:color="auto"/>
            <w:bottom w:val="none" w:sz="0" w:space="0" w:color="auto"/>
            <w:right w:val="none" w:sz="0" w:space="0" w:color="auto"/>
          </w:divBdr>
        </w:div>
        <w:div w:id="2116558192">
          <w:marLeft w:val="480"/>
          <w:marRight w:val="0"/>
          <w:marTop w:val="0"/>
          <w:marBottom w:val="0"/>
          <w:divBdr>
            <w:top w:val="none" w:sz="0" w:space="0" w:color="auto"/>
            <w:left w:val="none" w:sz="0" w:space="0" w:color="auto"/>
            <w:bottom w:val="none" w:sz="0" w:space="0" w:color="auto"/>
            <w:right w:val="none" w:sz="0" w:space="0" w:color="auto"/>
          </w:divBdr>
        </w:div>
        <w:div w:id="2120559635">
          <w:marLeft w:val="480"/>
          <w:marRight w:val="0"/>
          <w:marTop w:val="0"/>
          <w:marBottom w:val="0"/>
          <w:divBdr>
            <w:top w:val="none" w:sz="0" w:space="0" w:color="auto"/>
            <w:left w:val="none" w:sz="0" w:space="0" w:color="auto"/>
            <w:bottom w:val="none" w:sz="0" w:space="0" w:color="auto"/>
            <w:right w:val="none" w:sz="0" w:space="0" w:color="auto"/>
          </w:divBdr>
        </w:div>
        <w:div w:id="2125465583">
          <w:marLeft w:val="480"/>
          <w:marRight w:val="0"/>
          <w:marTop w:val="0"/>
          <w:marBottom w:val="0"/>
          <w:divBdr>
            <w:top w:val="none" w:sz="0" w:space="0" w:color="auto"/>
            <w:left w:val="none" w:sz="0" w:space="0" w:color="auto"/>
            <w:bottom w:val="none" w:sz="0" w:space="0" w:color="auto"/>
            <w:right w:val="none" w:sz="0" w:space="0" w:color="auto"/>
          </w:divBdr>
        </w:div>
        <w:div w:id="2134782314">
          <w:marLeft w:val="480"/>
          <w:marRight w:val="0"/>
          <w:marTop w:val="0"/>
          <w:marBottom w:val="0"/>
          <w:divBdr>
            <w:top w:val="none" w:sz="0" w:space="0" w:color="auto"/>
            <w:left w:val="none" w:sz="0" w:space="0" w:color="auto"/>
            <w:bottom w:val="none" w:sz="0" w:space="0" w:color="auto"/>
            <w:right w:val="none" w:sz="0" w:space="0" w:color="auto"/>
          </w:divBdr>
        </w:div>
      </w:divsChild>
    </w:div>
    <w:div w:id="934552630">
      <w:bodyDiv w:val="1"/>
      <w:marLeft w:val="0"/>
      <w:marRight w:val="0"/>
      <w:marTop w:val="0"/>
      <w:marBottom w:val="0"/>
      <w:divBdr>
        <w:top w:val="none" w:sz="0" w:space="0" w:color="auto"/>
        <w:left w:val="none" w:sz="0" w:space="0" w:color="auto"/>
        <w:bottom w:val="none" w:sz="0" w:space="0" w:color="auto"/>
        <w:right w:val="none" w:sz="0" w:space="0" w:color="auto"/>
      </w:divBdr>
    </w:div>
    <w:div w:id="934558836">
      <w:bodyDiv w:val="1"/>
      <w:marLeft w:val="0"/>
      <w:marRight w:val="0"/>
      <w:marTop w:val="0"/>
      <w:marBottom w:val="0"/>
      <w:divBdr>
        <w:top w:val="none" w:sz="0" w:space="0" w:color="auto"/>
        <w:left w:val="none" w:sz="0" w:space="0" w:color="auto"/>
        <w:bottom w:val="none" w:sz="0" w:space="0" w:color="auto"/>
        <w:right w:val="none" w:sz="0" w:space="0" w:color="auto"/>
      </w:divBdr>
    </w:div>
    <w:div w:id="935479863">
      <w:bodyDiv w:val="1"/>
      <w:marLeft w:val="0"/>
      <w:marRight w:val="0"/>
      <w:marTop w:val="0"/>
      <w:marBottom w:val="0"/>
      <w:divBdr>
        <w:top w:val="none" w:sz="0" w:space="0" w:color="auto"/>
        <w:left w:val="none" w:sz="0" w:space="0" w:color="auto"/>
        <w:bottom w:val="none" w:sz="0" w:space="0" w:color="auto"/>
        <w:right w:val="none" w:sz="0" w:space="0" w:color="auto"/>
      </w:divBdr>
    </w:div>
    <w:div w:id="936913210">
      <w:bodyDiv w:val="1"/>
      <w:marLeft w:val="0"/>
      <w:marRight w:val="0"/>
      <w:marTop w:val="0"/>
      <w:marBottom w:val="0"/>
      <w:divBdr>
        <w:top w:val="none" w:sz="0" w:space="0" w:color="auto"/>
        <w:left w:val="none" w:sz="0" w:space="0" w:color="auto"/>
        <w:bottom w:val="none" w:sz="0" w:space="0" w:color="auto"/>
        <w:right w:val="none" w:sz="0" w:space="0" w:color="auto"/>
      </w:divBdr>
    </w:div>
    <w:div w:id="937102612">
      <w:bodyDiv w:val="1"/>
      <w:marLeft w:val="0"/>
      <w:marRight w:val="0"/>
      <w:marTop w:val="0"/>
      <w:marBottom w:val="0"/>
      <w:divBdr>
        <w:top w:val="none" w:sz="0" w:space="0" w:color="auto"/>
        <w:left w:val="none" w:sz="0" w:space="0" w:color="auto"/>
        <w:bottom w:val="none" w:sz="0" w:space="0" w:color="auto"/>
        <w:right w:val="none" w:sz="0" w:space="0" w:color="auto"/>
      </w:divBdr>
    </w:div>
    <w:div w:id="937561846">
      <w:bodyDiv w:val="1"/>
      <w:marLeft w:val="0"/>
      <w:marRight w:val="0"/>
      <w:marTop w:val="0"/>
      <w:marBottom w:val="0"/>
      <w:divBdr>
        <w:top w:val="none" w:sz="0" w:space="0" w:color="auto"/>
        <w:left w:val="none" w:sz="0" w:space="0" w:color="auto"/>
        <w:bottom w:val="none" w:sz="0" w:space="0" w:color="auto"/>
        <w:right w:val="none" w:sz="0" w:space="0" w:color="auto"/>
      </w:divBdr>
    </w:div>
    <w:div w:id="938104689">
      <w:bodyDiv w:val="1"/>
      <w:marLeft w:val="0"/>
      <w:marRight w:val="0"/>
      <w:marTop w:val="0"/>
      <w:marBottom w:val="0"/>
      <w:divBdr>
        <w:top w:val="none" w:sz="0" w:space="0" w:color="auto"/>
        <w:left w:val="none" w:sz="0" w:space="0" w:color="auto"/>
        <w:bottom w:val="none" w:sz="0" w:space="0" w:color="auto"/>
        <w:right w:val="none" w:sz="0" w:space="0" w:color="auto"/>
      </w:divBdr>
    </w:div>
    <w:div w:id="940142621">
      <w:bodyDiv w:val="1"/>
      <w:marLeft w:val="0"/>
      <w:marRight w:val="0"/>
      <w:marTop w:val="0"/>
      <w:marBottom w:val="0"/>
      <w:divBdr>
        <w:top w:val="none" w:sz="0" w:space="0" w:color="auto"/>
        <w:left w:val="none" w:sz="0" w:space="0" w:color="auto"/>
        <w:bottom w:val="none" w:sz="0" w:space="0" w:color="auto"/>
        <w:right w:val="none" w:sz="0" w:space="0" w:color="auto"/>
      </w:divBdr>
    </w:div>
    <w:div w:id="941183461">
      <w:bodyDiv w:val="1"/>
      <w:marLeft w:val="0"/>
      <w:marRight w:val="0"/>
      <w:marTop w:val="0"/>
      <w:marBottom w:val="0"/>
      <w:divBdr>
        <w:top w:val="none" w:sz="0" w:space="0" w:color="auto"/>
        <w:left w:val="none" w:sz="0" w:space="0" w:color="auto"/>
        <w:bottom w:val="none" w:sz="0" w:space="0" w:color="auto"/>
        <w:right w:val="none" w:sz="0" w:space="0" w:color="auto"/>
      </w:divBdr>
    </w:div>
    <w:div w:id="941840724">
      <w:bodyDiv w:val="1"/>
      <w:marLeft w:val="0"/>
      <w:marRight w:val="0"/>
      <w:marTop w:val="0"/>
      <w:marBottom w:val="0"/>
      <w:divBdr>
        <w:top w:val="none" w:sz="0" w:space="0" w:color="auto"/>
        <w:left w:val="none" w:sz="0" w:space="0" w:color="auto"/>
        <w:bottom w:val="none" w:sz="0" w:space="0" w:color="auto"/>
        <w:right w:val="none" w:sz="0" w:space="0" w:color="auto"/>
      </w:divBdr>
    </w:div>
    <w:div w:id="945043861">
      <w:bodyDiv w:val="1"/>
      <w:marLeft w:val="0"/>
      <w:marRight w:val="0"/>
      <w:marTop w:val="0"/>
      <w:marBottom w:val="0"/>
      <w:divBdr>
        <w:top w:val="none" w:sz="0" w:space="0" w:color="auto"/>
        <w:left w:val="none" w:sz="0" w:space="0" w:color="auto"/>
        <w:bottom w:val="none" w:sz="0" w:space="0" w:color="auto"/>
        <w:right w:val="none" w:sz="0" w:space="0" w:color="auto"/>
      </w:divBdr>
    </w:div>
    <w:div w:id="945427010">
      <w:bodyDiv w:val="1"/>
      <w:marLeft w:val="0"/>
      <w:marRight w:val="0"/>
      <w:marTop w:val="0"/>
      <w:marBottom w:val="0"/>
      <w:divBdr>
        <w:top w:val="none" w:sz="0" w:space="0" w:color="auto"/>
        <w:left w:val="none" w:sz="0" w:space="0" w:color="auto"/>
        <w:bottom w:val="none" w:sz="0" w:space="0" w:color="auto"/>
        <w:right w:val="none" w:sz="0" w:space="0" w:color="auto"/>
      </w:divBdr>
    </w:div>
    <w:div w:id="946742803">
      <w:bodyDiv w:val="1"/>
      <w:marLeft w:val="0"/>
      <w:marRight w:val="0"/>
      <w:marTop w:val="0"/>
      <w:marBottom w:val="0"/>
      <w:divBdr>
        <w:top w:val="none" w:sz="0" w:space="0" w:color="auto"/>
        <w:left w:val="none" w:sz="0" w:space="0" w:color="auto"/>
        <w:bottom w:val="none" w:sz="0" w:space="0" w:color="auto"/>
        <w:right w:val="none" w:sz="0" w:space="0" w:color="auto"/>
      </w:divBdr>
    </w:div>
    <w:div w:id="949748508">
      <w:bodyDiv w:val="1"/>
      <w:marLeft w:val="0"/>
      <w:marRight w:val="0"/>
      <w:marTop w:val="0"/>
      <w:marBottom w:val="0"/>
      <w:divBdr>
        <w:top w:val="none" w:sz="0" w:space="0" w:color="auto"/>
        <w:left w:val="none" w:sz="0" w:space="0" w:color="auto"/>
        <w:bottom w:val="none" w:sz="0" w:space="0" w:color="auto"/>
        <w:right w:val="none" w:sz="0" w:space="0" w:color="auto"/>
      </w:divBdr>
    </w:div>
    <w:div w:id="952134181">
      <w:bodyDiv w:val="1"/>
      <w:marLeft w:val="0"/>
      <w:marRight w:val="0"/>
      <w:marTop w:val="0"/>
      <w:marBottom w:val="0"/>
      <w:divBdr>
        <w:top w:val="none" w:sz="0" w:space="0" w:color="auto"/>
        <w:left w:val="none" w:sz="0" w:space="0" w:color="auto"/>
        <w:bottom w:val="none" w:sz="0" w:space="0" w:color="auto"/>
        <w:right w:val="none" w:sz="0" w:space="0" w:color="auto"/>
      </w:divBdr>
    </w:div>
    <w:div w:id="953898494">
      <w:bodyDiv w:val="1"/>
      <w:marLeft w:val="0"/>
      <w:marRight w:val="0"/>
      <w:marTop w:val="0"/>
      <w:marBottom w:val="0"/>
      <w:divBdr>
        <w:top w:val="none" w:sz="0" w:space="0" w:color="auto"/>
        <w:left w:val="none" w:sz="0" w:space="0" w:color="auto"/>
        <w:bottom w:val="none" w:sz="0" w:space="0" w:color="auto"/>
        <w:right w:val="none" w:sz="0" w:space="0" w:color="auto"/>
      </w:divBdr>
    </w:div>
    <w:div w:id="954141961">
      <w:bodyDiv w:val="1"/>
      <w:marLeft w:val="0"/>
      <w:marRight w:val="0"/>
      <w:marTop w:val="0"/>
      <w:marBottom w:val="0"/>
      <w:divBdr>
        <w:top w:val="none" w:sz="0" w:space="0" w:color="auto"/>
        <w:left w:val="none" w:sz="0" w:space="0" w:color="auto"/>
        <w:bottom w:val="none" w:sz="0" w:space="0" w:color="auto"/>
        <w:right w:val="none" w:sz="0" w:space="0" w:color="auto"/>
      </w:divBdr>
    </w:div>
    <w:div w:id="954336837">
      <w:bodyDiv w:val="1"/>
      <w:marLeft w:val="0"/>
      <w:marRight w:val="0"/>
      <w:marTop w:val="0"/>
      <w:marBottom w:val="0"/>
      <w:divBdr>
        <w:top w:val="none" w:sz="0" w:space="0" w:color="auto"/>
        <w:left w:val="none" w:sz="0" w:space="0" w:color="auto"/>
        <w:bottom w:val="none" w:sz="0" w:space="0" w:color="auto"/>
        <w:right w:val="none" w:sz="0" w:space="0" w:color="auto"/>
      </w:divBdr>
    </w:div>
    <w:div w:id="955982295">
      <w:bodyDiv w:val="1"/>
      <w:marLeft w:val="0"/>
      <w:marRight w:val="0"/>
      <w:marTop w:val="0"/>
      <w:marBottom w:val="0"/>
      <w:divBdr>
        <w:top w:val="none" w:sz="0" w:space="0" w:color="auto"/>
        <w:left w:val="none" w:sz="0" w:space="0" w:color="auto"/>
        <w:bottom w:val="none" w:sz="0" w:space="0" w:color="auto"/>
        <w:right w:val="none" w:sz="0" w:space="0" w:color="auto"/>
      </w:divBdr>
    </w:div>
    <w:div w:id="956717402">
      <w:bodyDiv w:val="1"/>
      <w:marLeft w:val="0"/>
      <w:marRight w:val="0"/>
      <w:marTop w:val="0"/>
      <w:marBottom w:val="0"/>
      <w:divBdr>
        <w:top w:val="none" w:sz="0" w:space="0" w:color="auto"/>
        <w:left w:val="none" w:sz="0" w:space="0" w:color="auto"/>
        <w:bottom w:val="none" w:sz="0" w:space="0" w:color="auto"/>
        <w:right w:val="none" w:sz="0" w:space="0" w:color="auto"/>
      </w:divBdr>
    </w:div>
    <w:div w:id="956791339">
      <w:bodyDiv w:val="1"/>
      <w:marLeft w:val="0"/>
      <w:marRight w:val="0"/>
      <w:marTop w:val="0"/>
      <w:marBottom w:val="0"/>
      <w:divBdr>
        <w:top w:val="none" w:sz="0" w:space="0" w:color="auto"/>
        <w:left w:val="none" w:sz="0" w:space="0" w:color="auto"/>
        <w:bottom w:val="none" w:sz="0" w:space="0" w:color="auto"/>
        <w:right w:val="none" w:sz="0" w:space="0" w:color="auto"/>
      </w:divBdr>
    </w:div>
    <w:div w:id="959386227">
      <w:bodyDiv w:val="1"/>
      <w:marLeft w:val="0"/>
      <w:marRight w:val="0"/>
      <w:marTop w:val="0"/>
      <w:marBottom w:val="0"/>
      <w:divBdr>
        <w:top w:val="none" w:sz="0" w:space="0" w:color="auto"/>
        <w:left w:val="none" w:sz="0" w:space="0" w:color="auto"/>
        <w:bottom w:val="none" w:sz="0" w:space="0" w:color="auto"/>
        <w:right w:val="none" w:sz="0" w:space="0" w:color="auto"/>
      </w:divBdr>
    </w:div>
    <w:div w:id="963073482">
      <w:bodyDiv w:val="1"/>
      <w:marLeft w:val="0"/>
      <w:marRight w:val="0"/>
      <w:marTop w:val="0"/>
      <w:marBottom w:val="0"/>
      <w:divBdr>
        <w:top w:val="none" w:sz="0" w:space="0" w:color="auto"/>
        <w:left w:val="none" w:sz="0" w:space="0" w:color="auto"/>
        <w:bottom w:val="none" w:sz="0" w:space="0" w:color="auto"/>
        <w:right w:val="none" w:sz="0" w:space="0" w:color="auto"/>
      </w:divBdr>
    </w:div>
    <w:div w:id="967399883">
      <w:bodyDiv w:val="1"/>
      <w:marLeft w:val="0"/>
      <w:marRight w:val="0"/>
      <w:marTop w:val="0"/>
      <w:marBottom w:val="0"/>
      <w:divBdr>
        <w:top w:val="none" w:sz="0" w:space="0" w:color="auto"/>
        <w:left w:val="none" w:sz="0" w:space="0" w:color="auto"/>
        <w:bottom w:val="none" w:sz="0" w:space="0" w:color="auto"/>
        <w:right w:val="none" w:sz="0" w:space="0" w:color="auto"/>
      </w:divBdr>
    </w:div>
    <w:div w:id="967466981">
      <w:bodyDiv w:val="1"/>
      <w:marLeft w:val="0"/>
      <w:marRight w:val="0"/>
      <w:marTop w:val="0"/>
      <w:marBottom w:val="0"/>
      <w:divBdr>
        <w:top w:val="none" w:sz="0" w:space="0" w:color="auto"/>
        <w:left w:val="none" w:sz="0" w:space="0" w:color="auto"/>
        <w:bottom w:val="none" w:sz="0" w:space="0" w:color="auto"/>
        <w:right w:val="none" w:sz="0" w:space="0" w:color="auto"/>
      </w:divBdr>
    </w:div>
    <w:div w:id="967585639">
      <w:bodyDiv w:val="1"/>
      <w:marLeft w:val="0"/>
      <w:marRight w:val="0"/>
      <w:marTop w:val="0"/>
      <w:marBottom w:val="0"/>
      <w:divBdr>
        <w:top w:val="none" w:sz="0" w:space="0" w:color="auto"/>
        <w:left w:val="none" w:sz="0" w:space="0" w:color="auto"/>
        <w:bottom w:val="none" w:sz="0" w:space="0" w:color="auto"/>
        <w:right w:val="none" w:sz="0" w:space="0" w:color="auto"/>
      </w:divBdr>
    </w:div>
    <w:div w:id="967903141">
      <w:bodyDiv w:val="1"/>
      <w:marLeft w:val="0"/>
      <w:marRight w:val="0"/>
      <w:marTop w:val="0"/>
      <w:marBottom w:val="0"/>
      <w:divBdr>
        <w:top w:val="none" w:sz="0" w:space="0" w:color="auto"/>
        <w:left w:val="none" w:sz="0" w:space="0" w:color="auto"/>
        <w:bottom w:val="none" w:sz="0" w:space="0" w:color="auto"/>
        <w:right w:val="none" w:sz="0" w:space="0" w:color="auto"/>
      </w:divBdr>
    </w:div>
    <w:div w:id="971208809">
      <w:bodyDiv w:val="1"/>
      <w:marLeft w:val="0"/>
      <w:marRight w:val="0"/>
      <w:marTop w:val="0"/>
      <w:marBottom w:val="0"/>
      <w:divBdr>
        <w:top w:val="none" w:sz="0" w:space="0" w:color="auto"/>
        <w:left w:val="none" w:sz="0" w:space="0" w:color="auto"/>
        <w:bottom w:val="none" w:sz="0" w:space="0" w:color="auto"/>
        <w:right w:val="none" w:sz="0" w:space="0" w:color="auto"/>
      </w:divBdr>
    </w:div>
    <w:div w:id="972180060">
      <w:bodyDiv w:val="1"/>
      <w:marLeft w:val="0"/>
      <w:marRight w:val="0"/>
      <w:marTop w:val="0"/>
      <w:marBottom w:val="0"/>
      <w:divBdr>
        <w:top w:val="none" w:sz="0" w:space="0" w:color="auto"/>
        <w:left w:val="none" w:sz="0" w:space="0" w:color="auto"/>
        <w:bottom w:val="none" w:sz="0" w:space="0" w:color="auto"/>
        <w:right w:val="none" w:sz="0" w:space="0" w:color="auto"/>
      </w:divBdr>
    </w:div>
    <w:div w:id="972446717">
      <w:bodyDiv w:val="1"/>
      <w:marLeft w:val="0"/>
      <w:marRight w:val="0"/>
      <w:marTop w:val="0"/>
      <w:marBottom w:val="0"/>
      <w:divBdr>
        <w:top w:val="none" w:sz="0" w:space="0" w:color="auto"/>
        <w:left w:val="none" w:sz="0" w:space="0" w:color="auto"/>
        <w:bottom w:val="none" w:sz="0" w:space="0" w:color="auto"/>
        <w:right w:val="none" w:sz="0" w:space="0" w:color="auto"/>
      </w:divBdr>
    </w:div>
    <w:div w:id="972708025">
      <w:bodyDiv w:val="1"/>
      <w:marLeft w:val="0"/>
      <w:marRight w:val="0"/>
      <w:marTop w:val="0"/>
      <w:marBottom w:val="0"/>
      <w:divBdr>
        <w:top w:val="none" w:sz="0" w:space="0" w:color="auto"/>
        <w:left w:val="none" w:sz="0" w:space="0" w:color="auto"/>
        <w:bottom w:val="none" w:sz="0" w:space="0" w:color="auto"/>
        <w:right w:val="none" w:sz="0" w:space="0" w:color="auto"/>
      </w:divBdr>
    </w:div>
    <w:div w:id="973100525">
      <w:bodyDiv w:val="1"/>
      <w:marLeft w:val="0"/>
      <w:marRight w:val="0"/>
      <w:marTop w:val="0"/>
      <w:marBottom w:val="0"/>
      <w:divBdr>
        <w:top w:val="none" w:sz="0" w:space="0" w:color="auto"/>
        <w:left w:val="none" w:sz="0" w:space="0" w:color="auto"/>
        <w:bottom w:val="none" w:sz="0" w:space="0" w:color="auto"/>
        <w:right w:val="none" w:sz="0" w:space="0" w:color="auto"/>
      </w:divBdr>
    </w:div>
    <w:div w:id="976567572">
      <w:bodyDiv w:val="1"/>
      <w:marLeft w:val="0"/>
      <w:marRight w:val="0"/>
      <w:marTop w:val="0"/>
      <w:marBottom w:val="0"/>
      <w:divBdr>
        <w:top w:val="none" w:sz="0" w:space="0" w:color="auto"/>
        <w:left w:val="none" w:sz="0" w:space="0" w:color="auto"/>
        <w:bottom w:val="none" w:sz="0" w:space="0" w:color="auto"/>
        <w:right w:val="none" w:sz="0" w:space="0" w:color="auto"/>
      </w:divBdr>
    </w:div>
    <w:div w:id="978463872">
      <w:bodyDiv w:val="1"/>
      <w:marLeft w:val="0"/>
      <w:marRight w:val="0"/>
      <w:marTop w:val="0"/>
      <w:marBottom w:val="0"/>
      <w:divBdr>
        <w:top w:val="none" w:sz="0" w:space="0" w:color="auto"/>
        <w:left w:val="none" w:sz="0" w:space="0" w:color="auto"/>
        <w:bottom w:val="none" w:sz="0" w:space="0" w:color="auto"/>
        <w:right w:val="none" w:sz="0" w:space="0" w:color="auto"/>
      </w:divBdr>
    </w:div>
    <w:div w:id="978536281">
      <w:bodyDiv w:val="1"/>
      <w:marLeft w:val="0"/>
      <w:marRight w:val="0"/>
      <w:marTop w:val="0"/>
      <w:marBottom w:val="0"/>
      <w:divBdr>
        <w:top w:val="none" w:sz="0" w:space="0" w:color="auto"/>
        <w:left w:val="none" w:sz="0" w:space="0" w:color="auto"/>
        <w:bottom w:val="none" w:sz="0" w:space="0" w:color="auto"/>
        <w:right w:val="none" w:sz="0" w:space="0" w:color="auto"/>
      </w:divBdr>
    </w:div>
    <w:div w:id="978924882">
      <w:bodyDiv w:val="1"/>
      <w:marLeft w:val="0"/>
      <w:marRight w:val="0"/>
      <w:marTop w:val="0"/>
      <w:marBottom w:val="0"/>
      <w:divBdr>
        <w:top w:val="none" w:sz="0" w:space="0" w:color="auto"/>
        <w:left w:val="none" w:sz="0" w:space="0" w:color="auto"/>
        <w:bottom w:val="none" w:sz="0" w:space="0" w:color="auto"/>
        <w:right w:val="none" w:sz="0" w:space="0" w:color="auto"/>
      </w:divBdr>
    </w:div>
    <w:div w:id="980813010">
      <w:bodyDiv w:val="1"/>
      <w:marLeft w:val="0"/>
      <w:marRight w:val="0"/>
      <w:marTop w:val="0"/>
      <w:marBottom w:val="0"/>
      <w:divBdr>
        <w:top w:val="none" w:sz="0" w:space="0" w:color="auto"/>
        <w:left w:val="none" w:sz="0" w:space="0" w:color="auto"/>
        <w:bottom w:val="none" w:sz="0" w:space="0" w:color="auto"/>
        <w:right w:val="none" w:sz="0" w:space="0" w:color="auto"/>
      </w:divBdr>
    </w:div>
    <w:div w:id="980841680">
      <w:bodyDiv w:val="1"/>
      <w:marLeft w:val="0"/>
      <w:marRight w:val="0"/>
      <w:marTop w:val="0"/>
      <w:marBottom w:val="0"/>
      <w:divBdr>
        <w:top w:val="none" w:sz="0" w:space="0" w:color="auto"/>
        <w:left w:val="none" w:sz="0" w:space="0" w:color="auto"/>
        <w:bottom w:val="none" w:sz="0" w:space="0" w:color="auto"/>
        <w:right w:val="none" w:sz="0" w:space="0" w:color="auto"/>
      </w:divBdr>
    </w:div>
    <w:div w:id="981155133">
      <w:bodyDiv w:val="1"/>
      <w:marLeft w:val="0"/>
      <w:marRight w:val="0"/>
      <w:marTop w:val="0"/>
      <w:marBottom w:val="0"/>
      <w:divBdr>
        <w:top w:val="none" w:sz="0" w:space="0" w:color="auto"/>
        <w:left w:val="none" w:sz="0" w:space="0" w:color="auto"/>
        <w:bottom w:val="none" w:sz="0" w:space="0" w:color="auto"/>
        <w:right w:val="none" w:sz="0" w:space="0" w:color="auto"/>
      </w:divBdr>
    </w:div>
    <w:div w:id="981887880">
      <w:bodyDiv w:val="1"/>
      <w:marLeft w:val="0"/>
      <w:marRight w:val="0"/>
      <w:marTop w:val="0"/>
      <w:marBottom w:val="0"/>
      <w:divBdr>
        <w:top w:val="none" w:sz="0" w:space="0" w:color="auto"/>
        <w:left w:val="none" w:sz="0" w:space="0" w:color="auto"/>
        <w:bottom w:val="none" w:sz="0" w:space="0" w:color="auto"/>
        <w:right w:val="none" w:sz="0" w:space="0" w:color="auto"/>
      </w:divBdr>
    </w:div>
    <w:div w:id="982154058">
      <w:bodyDiv w:val="1"/>
      <w:marLeft w:val="0"/>
      <w:marRight w:val="0"/>
      <w:marTop w:val="0"/>
      <w:marBottom w:val="0"/>
      <w:divBdr>
        <w:top w:val="none" w:sz="0" w:space="0" w:color="auto"/>
        <w:left w:val="none" w:sz="0" w:space="0" w:color="auto"/>
        <w:bottom w:val="none" w:sz="0" w:space="0" w:color="auto"/>
        <w:right w:val="none" w:sz="0" w:space="0" w:color="auto"/>
      </w:divBdr>
    </w:div>
    <w:div w:id="984242438">
      <w:bodyDiv w:val="1"/>
      <w:marLeft w:val="0"/>
      <w:marRight w:val="0"/>
      <w:marTop w:val="0"/>
      <w:marBottom w:val="0"/>
      <w:divBdr>
        <w:top w:val="none" w:sz="0" w:space="0" w:color="auto"/>
        <w:left w:val="none" w:sz="0" w:space="0" w:color="auto"/>
        <w:bottom w:val="none" w:sz="0" w:space="0" w:color="auto"/>
        <w:right w:val="none" w:sz="0" w:space="0" w:color="auto"/>
      </w:divBdr>
    </w:div>
    <w:div w:id="984967520">
      <w:bodyDiv w:val="1"/>
      <w:marLeft w:val="0"/>
      <w:marRight w:val="0"/>
      <w:marTop w:val="0"/>
      <w:marBottom w:val="0"/>
      <w:divBdr>
        <w:top w:val="none" w:sz="0" w:space="0" w:color="auto"/>
        <w:left w:val="none" w:sz="0" w:space="0" w:color="auto"/>
        <w:bottom w:val="none" w:sz="0" w:space="0" w:color="auto"/>
        <w:right w:val="none" w:sz="0" w:space="0" w:color="auto"/>
      </w:divBdr>
    </w:div>
    <w:div w:id="985625620">
      <w:bodyDiv w:val="1"/>
      <w:marLeft w:val="0"/>
      <w:marRight w:val="0"/>
      <w:marTop w:val="0"/>
      <w:marBottom w:val="0"/>
      <w:divBdr>
        <w:top w:val="none" w:sz="0" w:space="0" w:color="auto"/>
        <w:left w:val="none" w:sz="0" w:space="0" w:color="auto"/>
        <w:bottom w:val="none" w:sz="0" w:space="0" w:color="auto"/>
        <w:right w:val="none" w:sz="0" w:space="0" w:color="auto"/>
      </w:divBdr>
    </w:div>
    <w:div w:id="985932107">
      <w:bodyDiv w:val="1"/>
      <w:marLeft w:val="0"/>
      <w:marRight w:val="0"/>
      <w:marTop w:val="0"/>
      <w:marBottom w:val="0"/>
      <w:divBdr>
        <w:top w:val="none" w:sz="0" w:space="0" w:color="auto"/>
        <w:left w:val="none" w:sz="0" w:space="0" w:color="auto"/>
        <w:bottom w:val="none" w:sz="0" w:space="0" w:color="auto"/>
        <w:right w:val="none" w:sz="0" w:space="0" w:color="auto"/>
      </w:divBdr>
    </w:div>
    <w:div w:id="986084334">
      <w:bodyDiv w:val="1"/>
      <w:marLeft w:val="0"/>
      <w:marRight w:val="0"/>
      <w:marTop w:val="0"/>
      <w:marBottom w:val="0"/>
      <w:divBdr>
        <w:top w:val="none" w:sz="0" w:space="0" w:color="auto"/>
        <w:left w:val="none" w:sz="0" w:space="0" w:color="auto"/>
        <w:bottom w:val="none" w:sz="0" w:space="0" w:color="auto"/>
        <w:right w:val="none" w:sz="0" w:space="0" w:color="auto"/>
      </w:divBdr>
    </w:div>
    <w:div w:id="987438640">
      <w:bodyDiv w:val="1"/>
      <w:marLeft w:val="0"/>
      <w:marRight w:val="0"/>
      <w:marTop w:val="0"/>
      <w:marBottom w:val="0"/>
      <w:divBdr>
        <w:top w:val="none" w:sz="0" w:space="0" w:color="auto"/>
        <w:left w:val="none" w:sz="0" w:space="0" w:color="auto"/>
        <w:bottom w:val="none" w:sz="0" w:space="0" w:color="auto"/>
        <w:right w:val="none" w:sz="0" w:space="0" w:color="auto"/>
      </w:divBdr>
      <w:divsChild>
        <w:div w:id="91514144">
          <w:marLeft w:val="480"/>
          <w:marRight w:val="0"/>
          <w:marTop w:val="0"/>
          <w:marBottom w:val="0"/>
          <w:divBdr>
            <w:top w:val="none" w:sz="0" w:space="0" w:color="auto"/>
            <w:left w:val="none" w:sz="0" w:space="0" w:color="auto"/>
            <w:bottom w:val="none" w:sz="0" w:space="0" w:color="auto"/>
            <w:right w:val="none" w:sz="0" w:space="0" w:color="auto"/>
          </w:divBdr>
        </w:div>
        <w:div w:id="112940171">
          <w:marLeft w:val="480"/>
          <w:marRight w:val="0"/>
          <w:marTop w:val="0"/>
          <w:marBottom w:val="0"/>
          <w:divBdr>
            <w:top w:val="none" w:sz="0" w:space="0" w:color="auto"/>
            <w:left w:val="none" w:sz="0" w:space="0" w:color="auto"/>
            <w:bottom w:val="none" w:sz="0" w:space="0" w:color="auto"/>
            <w:right w:val="none" w:sz="0" w:space="0" w:color="auto"/>
          </w:divBdr>
        </w:div>
        <w:div w:id="155341000">
          <w:marLeft w:val="480"/>
          <w:marRight w:val="0"/>
          <w:marTop w:val="0"/>
          <w:marBottom w:val="0"/>
          <w:divBdr>
            <w:top w:val="none" w:sz="0" w:space="0" w:color="auto"/>
            <w:left w:val="none" w:sz="0" w:space="0" w:color="auto"/>
            <w:bottom w:val="none" w:sz="0" w:space="0" w:color="auto"/>
            <w:right w:val="none" w:sz="0" w:space="0" w:color="auto"/>
          </w:divBdr>
        </w:div>
        <w:div w:id="157700614">
          <w:marLeft w:val="480"/>
          <w:marRight w:val="0"/>
          <w:marTop w:val="0"/>
          <w:marBottom w:val="0"/>
          <w:divBdr>
            <w:top w:val="none" w:sz="0" w:space="0" w:color="auto"/>
            <w:left w:val="none" w:sz="0" w:space="0" w:color="auto"/>
            <w:bottom w:val="none" w:sz="0" w:space="0" w:color="auto"/>
            <w:right w:val="none" w:sz="0" w:space="0" w:color="auto"/>
          </w:divBdr>
        </w:div>
        <w:div w:id="161818398">
          <w:marLeft w:val="480"/>
          <w:marRight w:val="0"/>
          <w:marTop w:val="0"/>
          <w:marBottom w:val="0"/>
          <w:divBdr>
            <w:top w:val="none" w:sz="0" w:space="0" w:color="auto"/>
            <w:left w:val="none" w:sz="0" w:space="0" w:color="auto"/>
            <w:bottom w:val="none" w:sz="0" w:space="0" w:color="auto"/>
            <w:right w:val="none" w:sz="0" w:space="0" w:color="auto"/>
          </w:divBdr>
        </w:div>
        <w:div w:id="207835373">
          <w:marLeft w:val="480"/>
          <w:marRight w:val="0"/>
          <w:marTop w:val="0"/>
          <w:marBottom w:val="0"/>
          <w:divBdr>
            <w:top w:val="none" w:sz="0" w:space="0" w:color="auto"/>
            <w:left w:val="none" w:sz="0" w:space="0" w:color="auto"/>
            <w:bottom w:val="none" w:sz="0" w:space="0" w:color="auto"/>
            <w:right w:val="none" w:sz="0" w:space="0" w:color="auto"/>
          </w:divBdr>
        </w:div>
        <w:div w:id="213346419">
          <w:marLeft w:val="480"/>
          <w:marRight w:val="0"/>
          <w:marTop w:val="0"/>
          <w:marBottom w:val="0"/>
          <w:divBdr>
            <w:top w:val="none" w:sz="0" w:space="0" w:color="auto"/>
            <w:left w:val="none" w:sz="0" w:space="0" w:color="auto"/>
            <w:bottom w:val="none" w:sz="0" w:space="0" w:color="auto"/>
            <w:right w:val="none" w:sz="0" w:space="0" w:color="auto"/>
          </w:divBdr>
        </w:div>
        <w:div w:id="232399703">
          <w:marLeft w:val="480"/>
          <w:marRight w:val="0"/>
          <w:marTop w:val="0"/>
          <w:marBottom w:val="0"/>
          <w:divBdr>
            <w:top w:val="none" w:sz="0" w:space="0" w:color="auto"/>
            <w:left w:val="none" w:sz="0" w:space="0" w:color="auto"/>
            <w:bottom w:val="none" w:sz="0" w:space="0" w:color="auto"/>
            <w:right w:val="none" w:sz="0" w:space="0" w:color="auto"/>
          </w:divBdr>
        </w:div>
        <w:div w:id="264046799">
          <w:marLeft w:val="480"/>
          <w:marRight w:val="0"/>
          <w:marTop w:val="0"/>
          <w:marBottom w:val="0"/>
          <w:divBdr>
            <w:top w:val="none" w:sz="0" w:space="0" w:color="auto"/>
            <w:left w:val="none" w:sz="0" w:space="0" w:color="auto"/>
            <w:bottom w:val="none" w:sz="0" w:space="0" w:color="auto"/>
            <w:right w:val="none" w:sz="0" w:space="0" w:color="auto"/>
          </w:divBdr>
        </w:div>
        <w:div w:id="312678403">
          <w:marLeft w:val="480"/>
          <w:marRight w:val="0"/>
          <w:marTop w:val="0"/>
          <w:marBottom w:val="0"/>
          <w:divBdr>
            <w:top w:val="none" w:sz="0" w:space="0" w:color="auto"/>
            <w:left w:val="none" w:sz="0" w:space="0" w:color="auto"/>
            <w:bottom w:val="none" w:sz="0" w:space="0" w:color="auto"/>
            <w:right w:val="none" w:sz="0" w:space="0" w:color="auto"/>
          </w:divBdr>
        </w:div>
        <w:div w:id="389965591">
          <w:marLeft w:val="480"/>
          <w:marRight w:val="0"/>
          <w:marTop w:val="0"/>
          <w:marBottom w:val="0"/>
          <w:divBdr>
            <w:top w:val="none" w:sz="0" w:space="0" w:color="auto"/>
            <w:left w:val="none" w:sz="0" w:space="0" w:color="auto"/>
            <w:bottom w:val="none" w:sz="0" w:space="0" w:color="auto"/>
            <w:right w:val="none" w:sz="0" w:space="0" w:color="auto"/>
          </w:divBdr>
        </w:div>
        <w:div w:id="490022503">
          <w:marLeft w:val="480"/>
          <w:marRight w:val="0"/>
          <w:marTop w:val="0"/>
          <w:marBottom w:val="0"/>
          <w:divBdr>
            <w:top w:val="none" w:sz="0" w:space="0" w:color="auto"/>
            <w:left w:val="none" w:sz="0" w:space="0" w:color="auto"/>
            <w:bottom w:val="none" w:sz="0" w:space="0" w:color="auto"/>
            <w:right w:val="none" w:sz="0" w:space="0" w:color="auto"/>
          </w:divBdr>
        </w:div>
        <w:div w:id="505168312">
          <w:marLeft w:val="480"/>
          <w:marRight w:val="0"/>
          <w:marTop w:val="0"/>
          <w:marBottom w:val="0"/>
          <w:divBdr>
            <w:top w:val="none" w:sz="0" w:space="0" w:color="auto"/>
            <w:left w:val="none" w:sz="0" w:space="0" w:color="auto"/>
            <w:bottom w:val="none" w:sz="0" w:space="0" w:color="auto"/>
            <w:right w:val="none" w:sz="0" w:space="0" w:color="auto"/>
          </w:divBdr>
        </w:div>
        <w:div w:id="530071440">
          <w:marLeft w:val="480"/>
          <w:marRight w:val="0"/>
          <w:marTop w:val="0"/>
          <w:marBottom w:val="0"/>
          <w:divBdr>
            <w:top w:val="none" w:sz="0" w:space="0" w:color="auto"/>
            <w:left w:val="none" w:sz="0" w:space="0" w:color="auto"/>
            <w:bottom w:val="none" w:sz="0" w:space="0" w:color="auto"/>
            <w:right w:val="none" w:sz="0" w:space="0" w:color="auto"/>
          </w:divBdr>
        </w:div>
        <w:div w:id="533231144">
          <w:marLeft w:val="480"/>
          <w:marRight w:val="0"/>
          <w:marTop w:val="0"/>
          <w:marBottom w:val="0"/>
          <w:divBdr>
            <w:top w:val="none" w:sz="0" w:space="0" w:color="auto"/>
            <w:left w:val="none" w:sz="0" w:space="0" w:color="auto"/>
            <w:bottom w:val="none" w:sz="0" w:space="0" w:color="auto"/>
            <w:right w:val="none" w:sz="0" w:space="0" w:color="auto"/>
          </w:divBdr>
        </w:div>
        <w:div w:id="544609633">
          <w:marLeft w:val="480"/>
          <w:marRight w:val="0"/>
          <w:marTop w:val="0"/>
          <w:marBottom w:val="0"/>
          <w:divBdr>
            <w:top w:val="none" w:sz="0" w:space="0" w:color="auto"/>
            <w:left w:val="none" w:sz="0" w:space="0" w:color="auto"/>
            <w:bottom w:val="none" w:sz="0" w:space="0" w:color="auto"/>
            <w:right w:val="none" w:sz="0" w:space="0" w:color="auto"/>
          </w:divBdr>
        </w:div>
        <w:div w:id="564684907">
          <w:marLeft w:val="480"/>
          <w:marRight w:val="0"/>
          <w:marTop w:val="0"/>
          <w:marBottom w:val="0"/>
          <w:divBdr>
            <w:top w:val="none" w:sz="0" w:space="0" w:color="auto"/>
            <w:left w:val="none" w:sz="0" w:space="0" w:color="auto"/>
            <w:bottom w:val="none" w:sz="0" w:space="0" w:color="auto"/>
            <w:right w:val="none" w:sz="0" w:space="0" w:color="auto"/>
          </w:divBdr>
        </w:div>
        <w:div w:id="609315490">
          <w:marLeft w:val="480"/>
          <w:marRight w:val="0"/>
          <w:marTop w:val="0"/>
          <w:marBottom w:val="0"/>
          <w:divBdr>
            <w:top w:val="none" w:sz="0" w:space="0" w:color="auto"/>
            <w:left w:val="none" w:sz="0" w:space="0" w:color="auto"/>
            <w:bottom w:val="none" w:sz="0" w:space="0" w:color="auto"/>
            <w:right w:val="none" w:sz="0" w:space="0" w:color="auto"/>
          </w:divBdr>
        </w:div>
        <w:div w:id="617492548">
          <w:marLeft w:val="480"/>
          <w:marRight w:val="0"/>
          <w:marTop w:val="0"/>
          <w:marBottom w:val="0"/>
          <w:divBdr>
            <w:top w:val="none" w:sz="0" w:space="0" w:color="auto"/>
            <w:left w:val="none" w:sz="0" w:space="0" w:color="auto"/>
            <w:bottom w:val="none" w:sz="0" w:space="0" w:color="auto"/>
            <w:right w:val="none" w:sz="0" w:space="0" w:color="auto"/>
          </w:divBdr>
        </w:div>
        <w:div w:id="638262377">
          <w:marLeft w:val="480"/>
          <w:marRight w:val="0"/>
          <w:marTop w:val="0"/>
          <w:marBottom w:val="0"/>
          <w:divBdr>
            <w:top w:val="none" w:sz="0" w:space="0" w:color="auto"/>
            <w:left w:val="none" w:sz="0" w:space="0" w:color="auto"/>
            <w:bottom w:val="none" w:sz="0" w:space="0" w:color="auto"/>
            <w:right w:val="none" w:sz="0" w:space="0" w:color="auto"/>
          </w:divBdr>
        </w:div>
        <w:div w:id="680474280">
          <w:marLeft w:val="480"/>
          <w:marRight w:val="0"/>
          <w:marTop w:val="0"/>
          <w:marBottom w:val="0"/>
          <w:divBdr>
            <w:top w:val="none" w:sz="0" w:space="0" w:color="auto"/>
            <w:left w:val="none" w:sz="0" w:space="0" w:color="auto"/>
            <w:bottom w:val="none" w:sz="0" w:space="0" w:color="auto"/>
            <w:right w:val="none" w:sz="0" w:space="0" w:color="auto"/>
          </w:divBdr>
        </w:div>
        <w:div w:id="786437152">
          <w:marLeft w:val="480"/>
          <w:marRight w:val="0"/>
          <w:marTop w:val="0"/>
          <w:marBottom w:val="0"/>
          <w:divBdr>
            <w:top w:val="none" w:sz="0" w:space="0" w:color="auto"/>
            <w:left w:val="none" w:sz="0" w:space="0" w:color="auto"/>
            <w:bottom w:val="none" w:sz="0" w:space="0" w:color="auto"/>
            <w:right w:val="none" w:sz="0" w:space="0" w:color="auto"/>
          </w:divBdr>
        </w:div>
        <w:div w:id="805006585">
          <w:marLeft w:val="480"/>
          <w:marRight w:val="0"/>
          <w:marTop w:val="0"/>
          <w:marBottom w:val="0"/>
          <w:divBdr>
            <w:top w:val="none" w:sz="0" w:space="0" w:color="auto"/>
            <w:left w:val="none" w:sz="0" w:space="0" w:color="auto"/>
            <w:bottom w:val="none" w:sz="0" w:space="0" w:color="auto"/>
            <w:right w:val="none" w:sz="0" w:space="0" w:color="auto"/>
          </w:divBdr>
        </w:div>
        <w:div w:id="823201245">
          <w:marLeft w:val="480"/>
          <w:marRight w:val="0"/>
          <w:marTop w:val="0"/>
          <w:marBottom w:val="0"/>
          <w:divBdr>
            <w:top w:val="none" w:sz="0" w:space="0" w:color="auto"/>
            <w:left w:val="none" w:sz="0" w:space="0" w:color="auto"/>
            <w:bottom w:val="none" w:sz="0" w:space="0" w:color="auto"/>
            <w:right w:val="none" w:sz="0" w:space="0" w:color="auto"/>
          </w:divBdr>
        </w:div>
        <w:div w:id="839077356">
          <w:marLeft w:val="480"/>
          <w:marRight w:val="0"/>
          <w:marTop w:val="0"/>
          <w:marBottom w:val="0"/>
          <w:divBdr>
            <w:top w:val="none" w:sz="0" w:space="0" w:color="auto"/>
            <w:left w:val="none" w:sz="0" w:space="0" w:color="auto"/>
            <w:bottom w:val="none" w:sz="0" w:space="0" w:color="auto"/>
            <w:right w:val="none" w:sz="0" w:space="0" w:color="auto"/>
          </w:divBdr>
        </w:div>
        <w:div w:id="947856730">
          <w:marLeft w:val="480"/>
          <w:marRight w:val="0"/>
          <w:marTop w:val="0"/>
          <w:marBottom w:val="0"/>
          <w:divBdr>
            <w:top w:val="none" w:sz="0" w:space="0" w:color="auto"/>
            <w:left w:val="none" w:sz="0" w:space="0" w:color="auto"/>
            <w:bottom w:val="none" w:sz="0" w:space="0" w:color="auto"/>
            <w:right w:val="none" w:sz="0" w:space="0" w:color="auto"/>
          </w:divBdr>
        </w:div>
        <w:div w:id="1002586744">
          <w:marLeft w:val="480"/>
          <w:marRight w:val="0"/>
          <w:marTop w:val="0"/>
          <w:marBottom w:val="0"/>
          <w:divBdr>
            <w:top w:val="none" w:sz="0" w:space="0" w:color="auto"/>
            <w:left w:val="none" w:sz="0" w:space="0" w:color="auto"/>
            <w:bottom w:val="none" w:sz="0" w:space="0" w:color="auto"/>
            <w:right w:val="none" w:sz="0" w:space="0" w:color="auto"/>
          </w:divBdr>
        </w:div>
        <w:div w:id="1007319822">
          <w:marLeft w:val="480"/>
          <w:marRight w:val="0"/>
          <w:marTop w:val="0"/>
          <w:marBottom w:val="0"/>
          <w:divBdr>
            <w:top w:val="none" w:sz="0" w:space="0" w:color="auto"/>
            <w:left w:val="none" w:sz="0" w:space="0" w:color="auto"/>
            <w:bottom w:val="none" w:sz="0" w:space="0" w:color="auto"/>
            <w:right w:val="none" w:sz="0" w:space="0" w:color="auto"/>
          </w:divBdr>
        </w:div>
        <w:div w:id="1024092613">
          <w:marLeft w:val="480"/>
          <w:marRight w:val="0"/>
          <w:marTop w:val="0"/>
          <w:marBottom w:val="0"/>
          <w:divBdr>
            <w:top w:val="none" w:sz="0" w:space="0" w:color="auto"/>
            <w:left w:val="none" w:sz="0" w:space="0" w:color="auto"/>
            <w:bottom w:val="none" w:sz="0" w:space="0" w:color="auto"/>
            <w:right w:val="none" w:sz="0" w:space="0" w:color="auto"/>
          </w:divBdr>
        </w:div>
        <w:div w:id="1105462154">
          <w:marLeft w:val="480"/>
          <w:marRight w:val="0"/>
          <w:marTop w:val="0"/>
          <w:marBottom w:val="0"/>
          <w:divBdr>
            <w:top w:val="none" w:sz="0" w:space="0" w:color="auto"/>
            <w:left w:val="none" w:sz="0" w:space="0" w:color="auto"/>
            <w:bottom w:val="none" w:sz="0" w:space="0" w:color="auto"/>
            <w:right w:val="none" w:sz="0" w:space="0" w:color="auto"/>
          </w:divBdr>
        </w:div>
        <w:div w:id="1205487902">
          <w:marLeft w:val="480"/>
          <w:marRight w:val="0"/>
          <w:marTop w:val="0"/>
          <w:marBottom w:val="0"/>
          <w:divBdr>
            <w:top w:val="none" w:sz="0" w:space="0" w:color="auto"/>
            <w:left w:val="none" w:sz="0" w:space="0" w:color="auto"/>
            <w:bottom w:val="none" w:sz="0" w:space="0" w:color="auto"/>
            <w:right w:val="none" w:sz="0" w:space="0" w:color="auto"/>
          </w:divBdr>
        </w:div>
        <w:div w:id="1220744311">
          <w:marLeft w:val="480"/>
          <w:marRight w:val="0"/>
          <w:marTop w:val="0"/>
          <w:marBottom w:val="0"/>
          <w:divBdr>
            <w:top w:val="none" w:sz="0" w:space="0" w:color="auto"/>
            <w:left w:val="none" w:sz="0" w:space="0" w:color="auto"/>
            <w:bottom w:val="none" w:sz="0" w:space="0" w:color="auto"/>
            <w:right w:val="none" w:sz="0" w:space="0" w:color="auto"/>
          </w:divBdr>
        </w:div>
        <w:div w:id="1230386243">
          <w:marLeft w:val="480"/>
          <w:marRight w:val="0"/>
          <w:marTop w:val="0"/>
          <w:marBottom w:val="0"/>
          <w:divBdr>
            <w:top w:val="none" w:sz="0" w:space="0" w:color="auto"/>
            <w:left w:val="none" w:sz="0" w:space="0" w:color="auto"/>
            <w:bottom w:val="none" w:sz="0" w:space="0" w:color="auto"/>
            <w:right w:val="none" w:sz="0" w:space="0" w:color="auto"/>
          </w:divBdr>
        </w:div>
        <w:div w:id="1238590162">
          <w:marLeft w:val="480"/>
          <w:marRight w:val="0"/>
          <w:marTop w:val="0"/>
          <w:marBottom w:val="0"/>
          <w:divBdr>
            <w:top w:val="none" w:sz="0" w:space="0" w:color="auto"/>
            <w:left w:val="none" w:sz="0" w:space="0" w:color="auto"/>
            <w:bottom w:val="none" w:sz="0" w:space="0" w:color="auto"/>
            <w:right w:val="none" w:sz="0" w:space="0" w:color="auto"/>
          </w:divBdr>
        </w:div>
        <w:div w:id="1381325894">
          <w:marLeft w:val="480"/>
          <w:marRight w:val="0"/>
          <w:marTop w:val="0"/>
          <w:marBottom w:val="0"/>
          <w:divBdr>
            <w:top w:val="none" w:sz="0" w:space="0" w:color="auto"/>
            <w:left w:val="none" w:sz="0" w:space="0" w:color="auto"/>
            <w:bottom w:val="none" w:sz="0" w:space="0" w:color="auto"/>
            <w:right w:val="none" w:sz="0" w:space="0" w:color="auto"/>
          </w:divBdr>
        </w:div>
        <w:div w:id="1398625068">
          <w:marLeft w:val="480"/>
          <w:marRight w:val="0"/>
          <w:marTop w:val="0"/>
          <w:marBottom w:val="0"/>
          <w:divBdr>
            <w:top w:val="none" w:sz="0" w:space="0" w:color="auto"/>
            <w:left w:val="none" w:sz="0" w:space="0" w:color="auto"/>
            <w:bottom w:val="none" w:sz="0" w:space="0" w:color="auto"/>
            <w:right w:val="none" w:sz="0" w:space="0" w:color="auto"/>
          </w:divBdr>
        </w:div>
        <w:div w:id="1402295211">
          <w:marLeft w:val="480"/>
          <w:marRight w:val="0"/>
          <w:marTop w:val="0"/>
          <w:marBottom w:val="0"/>
          <w:divBdr>
            <w:top w:val="none" w:sz="0" w:space="0" w:color="auto"/>
            <w:left w:val="none" w:sz="0" w:space="0" w:color="auto"/>
            <w:bottom w:val="none" w:sz="0" w:space="0" w:color="auto"/>
            <w:right w:val="none" w:sz="0" w:space="0" w:color="auto"/>
          </w:divBdr>
        </w:div>
        <w:div w:id="1407876052">
          <w:marLeft w:val="480"/>
          <w:marRight w:val="0"/>
          <w:marTop w:val="0"/>
          <w:marBottom w:val="0"/>
          <w:divBdr>
            <w:top w:val="none" w:sz="0" w:space="0" w:color="auto"/>
            <w:left w:val="none" w:sz="0" w:space="0" w:color="auto"/>
            <w:bottom w:val="none" w:sz="0" w:space="0" w:color="auto"/>
            <w:right w:val="none" w:sz="0" w:space="0" w:color="auto"/>
          </w:divBdr>
        </w:div>
        <w:div w:id="1422605033">
          <w:marLeft w:val="480"/>
          <w:marRight w:val="0"/>
          <w:marTop w:val="0"/>
          <w:marBottom w:val="0"/>
          <w:divBdr>
            <w:top w:val="none" w:sz="0" w:space="0" w:color="auto"/>
            <w:left w:val="none" w:sz="0" w:space="0" w:color="auto"/>
            <w:bottom w:val="none" w:sz="0" w:space="0" w:color="auto"/>
            <w:right w:val="none" w:sz="0" w:space="0" w:color="auto"/>
          </w:divBdr>
        </w:div>
        <w:div w:id="1422677087">
          <w:marLeft w:val="480"/>
          <w:marRight w:val="0"/>
          <w:marTop w:val="0"/>
          <w:marBottom w:val="0"/>
          <w:divBdr>
            <w:top w:val="none" w:sz="0" w:space="0" w:color="auto"/>
            <w:left w:val="none" w:sz="0" w:space="0" w:color="auto"/>
            <w:bottom w:val="none" w:sz="0" w:space="0" w:color="auto"/>
            <w:right w:val="none" w:sz="0" w:space="0" w:color="auto"/>
          </w:divBdr>
        </w:div>
        <w:div w:id="1426269001">
          <w:marLeft w:val="480"/>
          <w:marRight w:val="0"/>
          <w:marTop w:val="0"/>
          <w:marBottom w:val="0"/>
          <w:divBdr>
            <w:top w:val="none" w:sz="0" w:space="0" w:color="auto"/>
            <w:left w:val="none" w:sz="0" w:space="0" w:color="auto"/>
            <w:bottom w:val="none" w:sz="0" w:space="0" w:color="auto"/>
            <w:right w:val="none" w:sz="0" w:space="0" w:color="auto"/>
          </w:divBdr>
        </w:div>
        <w:div w:id="1427730818">
          <w:marLeft w:val="480"/>
          <w:marRight w:val="0"/>
          <w:marTop w:val="0"/>
          <w:marBottom w:val="0"/>
          <w:divBdr>
            <w:top w:val="none" w:sz="0" w:space="0" w:color="auto"/>
            <w:left w:val="none" w:sz="0" w:space="0" w:color="auto"/>
            <w:bottom w:val="none" w:sz="0" w:space="0" w:color="auto"/>
            <w:right w:val="none" w:sz="0" w:space="0" w:color="auto"/>
          </w:divBdr>
        </w:div>
        <w:div w:id="1431193169">
          <w:marLeft w:val="480"/>
          <w:marRight w:val="0"/>
          <w:marTop w:val="0"/>
          <w:marBottom w:val="0"/>
          <w:divBdr>
            <w:top w:val="none" w:sz="0" w:space="0" w:color="auto"/>
            <w:left w:val="none" w:sz="0" w:space="0" w:color="auto"/>
            <w:bottom w:val="none" w:sz="0" w:space="0" w:color="auto"/>
            <w:right w:val="none" w:sz="0" w:space="0" w:color="auto"/>
          </w:divBdr>
        </w:div>
        <w:div w:id="1453086718">
          <w:marLeft w:val="480"/>
          <w:marRight w:val="0"/>
          <w:marTop w:val="0"/>
          <w:marBottom w:val="0"/>
          <w:divBdr>
            <w:top w:val="none" w:sz="0" w:space="0" w:color="auto"/>
            <w:left w:val="none" w:sz="0" w:space="0" w:color="auto"/>
            <w:bottom w:val="none" w:sz="0" w:space="0" w:color="auto"/>
            <w:right w:val="none" w:sz="0" w:space="0" w:color="auto"/>
          </w:divBdr>
        </w:div>
        <w:div w:id="1488278976">
          <w:marLeft w:val="480"/>
          <w:marRight w:val="0"/>
          <w:marTop w:val="0"/>
          <w:marBottom w:val="0"/>
          <w:divBdr>
            <w:top w:val="none" w:sz="0" w:space="0" w:color="auto"/>
            <w:left w:val="none" w:sz="0" w:space="0" w:color="auto"/>
            <w:bottom w:val="none" w:sz="0" w:space="0" w:color="auto"/>
            <w:right w:val="none" w:sz="0" w:space="0" w:color="auto"/>
          </w:divBdr>
        </w:div>
        <w:div w:id="1497333413">
          <w:marLeft w:val="480"/>
          <w:marRight w:val="0"/>
          <w:marTop w:val="0"/>
          <w:marBottom w:val="0"/>
          <w:divBdr>
            <w:top w:val="none" w:sz="0" w:space="0" w:color="auto"/>
            <w:left w:val="none" w:sz="0" w:space="0" w:color="auto"/>
            <w:bottom w:val="none" w:sz="0" w:space="0" w:color="auto"/>
            <w:right w:val="none" w:sz="0" w:space="0" w:color="auto"/>
          </w:divBdr>
        </w:div>
        <w:div w:id="1521312397">
          <w:marLeft w:val="480"/>
          <w:marRight w:val="0"/>
          <w:marTop w:val="0"/>
          <w:marBottom w:val="0"/>
          <w:divBdr>
            <w:top w:val="none" w:sz="0" w:space="0" w:color="auto"/>
            <w:left w:val="none" w:sz="0" w:space="0" w:color="auto"/>
            <w:bottom w:val="none" w:sz="0" w:space="0" w:color="auto"/>
            <w:right w:val="none" w:sz="0" w:space="0" w:color="auto"/>
          </w:divBdr>
        </w:div>
        <w:div w:id="1529640545">
          <w:marLeft w:val="480"/>
          <w:marRight w:val="0"/>
          <w:marTop w:val="0"/>
          <w:marBottom w:val="0"/>
          <w:divBdr>
            <w:top w:val="none" w:sz="0" w:space="0" w:color="auto"/>
            <w:left w:val="none" w:sz="0" w:space="0" w:color="auto"/>
            <w:bottom w:val="none" w:sz="0" w:space="0" w:color="auto"/>
            <w:right w:val="none" w:sz="0" w:space="0" w:color="auto"/>
          </w:divBdr>
        </w:div>
        <w:div w:id="1572234150">
          <w:marLeft w:val="480"/>
          <w:marRight w:val="0"/>
          <w:marTop w:val="0"/>
          <w:marBottom w:val="0"/>
          <w:divBdr>
            <w:top w:val="none" w:sz="0" w:space="0" w:color="auto"/>
            <w:left w:val="none" w:sz="0" w:space="0" w:color="auto"/>
            <w:bottom w:val="none" w:sz="0" w:space="0" w:color="auto"/>
            <w:right w:val="none" w:sz="0" w:space="0" w:color="auto"/>
          </w:divBdr>
        </w:div>
        <w:div w:id="1581598474">
          <w:marLeft w:val="480"/>
          <w:marRight w:val="0"/>
          <w:marTop w:val="0"/>
          <w:marBottom w:val="0"/>
          <w:divBdr>
            <w:top w:val="none" w:sz="0" w:space="0" w:color="auto"/>
            <w:left w:val="none" w:sz="0" w:space="0" w:color="auto"/>
            <w:bottom w:val="none" w:sz="0" w:space="0" w:color="auto"/>
            <w:right w:val="none" w:sz="0" w:space="0" w:color="auto"/>
          </w:divBdr>
        </w:div>
        <w:div w:id="1585265385">
          <w:marLeft w:val="480"/>
          <w:marRight w:val="0"/>
          <w:marTop w:val="0"/>
          <w:marBottom w:val="0"/>
          <w:divBdr>
            <w:top w:val="none" w:sz="0" w:space="0" w:color="auto"/>
            <w:left w:val="none" w:sz="0" w:space="0" w:color="auto"/>
            <w:bottom w:val="none" w:sz="0" w:space="0" w:color="auto"/>
            <w:right w:val="none" w:sz="0" w:space="0" w:color="auto"/>
          </w:divBdr>
        </w:div>
        <w:div w:id="1682581133">
          <w:marLeft w:val="480"/>
          <w:marRight w:val="0"/>
          <w:marTop w:val="0"/>
          <w:marBottom w:val="0"/>
          <w:divBdr>
            <w:top w:val="none" w:sz="0" w:space="0" w:color="auto"/>
            <w:left w:val="none" w:sz="0" w:space="0" w:color="auto"/>
            <w:bottom w:val="none" w:sz="0" w:space="0" w:color="auto"/>
            <w:right w:val="none" w:sz="0" w:space="0" w:color="auto"/>
          </w:divBdr>
        </w:div>
        <w:div w:id="1710836846">
          <w:marLeft w:val="480"/>
          <w:marRight w:val="0"/>
          <w:marTop w:val="0"/>
          <w:marBottom w:val="0"/>
          <w:divBdr>
            <w:top w:val="none" w:sz="0" w:space="0" w:color="auto"/>
            <w:left w:val="none" w:sz="0" w:space="0" w:color="auto"/>
            <w:bottom w:val="none" w:sz="0" w:space="0" w:color="auto"/>
            <w:right w:val="none" w:sz="0" w:space="0" w:color="auto"/>
          </w:divBdr>
        </w:div>
        <w:div w:id="1735545032">
          <w:marLeft w:val="480"/>
          <w:marRight w:val="0"/>
          <w:marTop w:val="0"/>
          <w:marBottom w:val="0"/>
          <w:divBdr>
            <w:top w:val="none" w:sz="0" w:space="0" w:color="auto"/>
            <w:left w:val="none" w:sz="0" w:space="0" w:color="auto"/>
            <w:bottom w:val="none" w:sz="0" w:space="0" w:color="auto"/>
            <w:right w:val="none" w:sz="0" w:space="0" w:color="auto"/>
          </w:divBdr>
        </w:div>
        <w:div w:id="1860972929">
          <w:marLeft w:val="480"/>
          <w:marRight w:val="0"/>
          <w:marTop w:val="0"/>
          <w:marBottom w:val="0"/>
          <w:divBdr>
            <w:top w:val="none" w:sz="0" w:space="0" w:color="auto"/>
            <w:left w:val="none" w:sz="0" w:space="0" w:color="auto"/>
            <w:bottom w:val="none" w:sz="0" w:space="0" w:color="auto"/>
            <w:right w:val="none" w:sz="0" w:space="0" w:color="auto"/>
          </w:divBdr>
        </w:div>
        <w:div w:id="1870946398">
          <w:marLeft w:val="480"/>
          <w:marRight w:val="0"/>
          <w:marTop w:val="0"/>
          <w:marBottom w:val="0"/>
          <w:divBdr>
            <w:top w:val="none" w:sz="0" w:space="0" w:color="auto"/>
            <w:left w:val="none" w:sz="0" w:space="0" w:color="auto"/>
            <w:bottom w:val="none" w:sz="0" w:space="0" w:color="auto"/>
            <w:right w:val="none" w:sz="0" w:space="0" w:color="auto"/>
          </w:divBdr>
        </w:div>
        <w:div w:id="1889948572">
          <w:marLeft w:val="480"/>
          <w:marRight w:val="0"/>
          <w:marTop w:val="0"/>
          <w:marBottom w:val="0"/>
          <w:divBdr>
            <w:top w:val="none" w:sz="0" w:space="0" w:color="auto"/>
            <w:left w:val="none" w:sz="0" w:space="0" w:color="auto"/>
            <w:bottom w:val="none" w:sz="0" w:space="0" w:color="auto"/>
            <w:right w:val="none" w:sz="0" w:space="0" w:color="auto"/>
          </w:divBdr>
        </w:div>
        <w:div w:id="1934314834">
          <w:marLeft w:val="480"/>
          <w:marRight w:val="0"/>
          <w:marTop w:val="0"/>
          <w:marBottom w:val="0"/>
          <w:divBdr>
            <w:top w:val="none" w:sz="0" w:space="0" w:color="auto"/>
            <w:left w:val="none" w:sz="0" w:space="0" w:color="auto"/>
            <w:bottom w:val="none" w:sz="0" w:space="0" w:color="auto"/>
            <w:right w:val="none" w:sz="0" w:space="0" w:color="auto"/>
          </w:divBdr>
        </w:div>
        <w:div w:id="1938320299">
          <w:marLeft w:val="480"/>
          <w:marRight w:val="0"/>
          <w:marTop w:val="0"/>
          <w:marBottom w:val="0"/>
          <w:divBdr>
            <w:top w:val="none" w:sz="0" w:space="0" w:color="auto"/>
            <w:left w:val="none" w:sz="0" w:space="0" w:color="auto"/>
            <w:bottom w:val="none" w:sz="0" w:space="0" w:color="auto"/>
            <w:right w:val="none" w:sz="0" w:space="0" w:color="auto"/>
          </w:divBdr>
        </w:div>
        <w:div w:id="1948921625">
          <w:marLeft w:val="480"/>
          <w:marRight w:val="0"/>
          <w:marTop w:val="0"/>
          <w:marBottom w:val="0"/>
          <w:divBdr>
            <w:top w:val="none" w:sz="0" w:space="0" w:color="auto"/>
            <w:left w:val="none" w:sz="0" w:space="0" w:color="auto"/>
            <w:bottom w:val="none" w:sz="0" w:space="0" w:color="auto"/>
            <w:right w:val="none" w:sz="0" w:space="0" w:color="auto"/>
          </w:divBdr>
        </w:div>
        <w:div w:id="1957715237">
          <w:marLeft w:val="480"/>
          <w:marRight w:val="0"/>
          <w:marTop w:val="0"/>
          <w:marBottom w:val="0"/>
          <w:divBdr>
            <w:top w:val="none" w:sz="0" w:space="0" w:color="auto"/>
            <w:left w:val="none" w:sz="0" w:space="0" w:color="auto"/>
            <w:bottom w:val="none" w:sz="0" w:space="0" w:color="auto"/>
            <w:right w:val="none" w:sz="0" w:space="0" w:color="auto"/>
          </w:divBdr>
        </w:div>
        <w:div w:id="2019887434">
          <w:marLeft w:val="480"/>
          <w:marRight w:val="0"/>
          <w:marTop w:val="0"/>
          <w:marBottom w:val="0"/>
          <w:divBdr>
            <w:top w:val="none" w:sz="0" w:space="0" w:color="auto"/>
            <w:left w:val="none" w:sz="0" w:space="0" w:color="auto"/>
            <w:bottom w:val="none" w:sz="0" w:space="0" w:color="auto"/>
            <w:right w:val="none" w:sz="0" w:space="0" w:color="auto"/>
          </w:divBdr>
        </w:div>
        <w:div w:id="2076580792">
          <w:marLeft w:val="480"/>
          <w:marRight w:val="0"/>
          <w:marTop w:val="0"/>
          <w:marBottom w:val="0"/>
          <w:divBdr>
            <w:top w:val="none" w:sz="0" w:space="0" w:color="auto"/>
            <w:left w:val="none" w:sz="0" w:space="0" w:color="auto"/>
            <w:bottom w:val="none" w:sz="0" w:space="0" w:color="auto"/>
            <w:right w:val="none" w:sz="0" w:space="0" w:color="auto"/>
          </w:divBdr>
        </w:div>
      </w:divsChild>
    </w:div>
    <w:div w:id="990056633">
      <w:bodyDiv w:val="1"/>
      <w:marLeft w:val="0"/>
      <w:marRight w:val="0"/>
      <w:marTop w:val="0"/>
      <w:marBottom w:val="0"/>
      <w:divBdr>
        <w:top w:val="none" w:sz="0" w:space="0" w:color="auto"/>
        <w:left w:val="none" w:sz="0" w:space="0" w:color="auto"/>
        <w:bottom w:val="none" w:sz="0" w:space="0" w:color="auto"/>
        <w:right w:val="none" w:sz="0" w:space="0" w:color="auto"/>
      </w:divBdr>
    </w:div>
    <w:div w:id="991908164">
      <w:bodyDiv w:val="1"/>
      <w:marLeft w:val="0"/>
      <w:marRight w:val="0"/>
      <w:marTop w:val="0"/>
      <w:marBottom w:val="0"/>
      <w:divBdr>
        <w:top w:val="none" w:sz="0" w:space="0" w:color="auto"/>
        <w:left w:val="none" w:sz="0" w:space="0" w:color="auto"/>
        <w:bottom w:val="none" w:sz="0" w:space="0" w:color="auto"/>
        <w:right w:val="none" w:sz="0" w:space="0" w:color="auto"/>
      </w:divBdr>
    </w:div>
    <w:div w:id="994188365">
      <w:bodyDiv w:val="1"/>
      <w:marLeft w:val="0"/>
      <w:marRight w:val="0"/>
      <w:marTop w:val="0"/>
      <w:marBottom w:val="0"/>
      <w:divBdr>
        <w:top w:val="none" w:sz="0" w:space="0" w:color="auto"/>
        <w:left w:val="none" w:sz="0" w:space="0" w:color="auto"/>
        <w:bottom w:val="none" w:sz="0" w:space="0" w:color="auto"/>
        <w:right w:val="none" w:sz="0" w:space="0" w:color="auto"/>
      </w:divBdr>
    </w:div>
    <w:div w:id="994799709">
      <w:bodyDiv w:val="1"/>
      <w:marLeft w:val="0"/>
      <w:marRight w:val="0"/>
      <w:marTop w:val="0"/>
      <w:marBottom w:val="0"/>
      <w:divBdr>
        <w:top w:val="none" w:sz="0" w:space="0" w:color="auto"/>
        <w:left w:val="none" w:sz="0" w:space="0" w:color="auto"/>
        <w:bottom w:val="none" w:sz="0" w:space="0" w:color="auto"/>
        <w:right w:val="none" w:sz="0" w:space="0" w:color="auto"/>
      </w:divBdr>
    </w:div>
    <w:div w:id="994994196">
      <w:bodyDiv w:val="1"/>
      <w:marLeft w:val="0"/>
      <w:marRight w:val="0"/>
      <w:marTop w:val="0"/>
      <w:marBottom w:val="0"/>
      <w:divBdr>
        <w:top w:val="none" w:sz="0" w:space="0" w:color="auto"/>
        <w:left w:val="none" w:sz="0" w:space="0" w:color="auto"/>
        <w:bottom w:val="none" w:sz="0" w:space="0" w:color="auto"/>
        <w:right w:val="none" w:sz="0" w:space="0" w:color="auto"/>
      </w:divBdr>
    </w:div>
    <w:div w:id="996037341">
      <w:bodyDiv w:val="1"/>
      <w:marLeft w:val="0"/>
      <w:marRight w:val="0"/>
      <w:marTop w:val="0"/>
      <w:marBottom w:val="0"/>
      <w:divBdr>
        <w:top w:val="none" w:sz="0" w:space="0" w:color="auto"/>
        <w:left w:val="none" w:sz="0" w:space="0" w:color="auto"/>
        <w:bottom w:val="none" w:sz="0" w:space="0" w:color="auto"/>
        <w:right w:val="none" w:sz="0" w:space="0" w:color="auto"/>
      </w:divBdr>
    </w:div>
    <w:div w:id="996572247">
      <w:bodyDiv w:val="1"/>
      <w:marLeft w:val="0"/>
      <w:marRight w:val="0"/>
      <w:marTop w:val="0"/>
      <w:marBottom w:val="0"/>
      <w:divBdr>
        <w:top w:val="none" w:sz="0" w:space="0" w:color="auto"/>
        <w:left w:val="none" w:sz="0" w:space="0" w:color="auto"/>
        <w:bottom w:val="none" w:sz="0" w:space="0" w:color="auto"/>
        <w:right w:val="none" w:sz="0" w:space="0" w:color="auto"/>
      </w:divBdr>
    </w:div>
    <w:div w:id="997029397">
      <w:bodyDiv w:val="1"/>
      <w:marLeft w:val="0"/>
      <w:marRight w:val="0"/>
      <w:marTop w:val="0"/>
      <w:marBottom w:val="0"/>
      <w:divBdr>
        <w:top w:val="none" w:sz="0" w:space="0" w:color="auto"/>
        <w:left w:val="none" w:sz="0" w:space="0" w:color="auto"/>
        <w:bottom w:val="none" w:sz="0" w:space="0" w:color="auto"/>
        <w:right w:val="none" w:sz="0" w:space="0" w:color="auto"/>
      </w:divBdr>
    </w:div>
    <w:div w:id="997228381">
      <w:bodyDiv w:val="1"/>
      <w:marLeft w:val="0"/>
      <w:marRight w:val="0"/>
      <w:marTop w:val="0"/>
      <w:marBottom w:val="0"/>
      <w:divBdr>
        <w:top w:val="none" w:sz="0" w:space="0" w:color="auto"/>
        <w:left w:val="none" w:sz="0" w:space="0" w:color="auto"/>
        <w:bottom w:val="none" w:sz="0" w:space="0" w:color="auto"/>
        <w:right w:val="none" w:sz="0" w:space="0" w:color="auto"/>
      </w:divBdr>
    </w:div>
    <w:div w:id="997422567">
      <w:bodyDiv w:val="1"/>
      <w:marLeft w:val="0"/>
      <w:marRight w:val="0"/>
      <w:marTop w:val="0"/>
      <w:marBottom w:val="0"/>
      <w:divBdr>
        <w:top w:val="none" w:sz="0" w:space="0" w:color="auto"/>
        <w:left w:val="none" w:sz="0" w:space="0" w:color="auto"/>
        <w:bottom w:val="none" w:sz="0" w:space="0" w:color="auto"/>
        <w:right w:val="none" w:sz="0" w:space="0" w:color="auto"/>
      </w:divBdr>
    </w:div>
    <w:div w:id="998390315">
      <w:bodyDiv w:val="1"/>
      <w:marLeft w:val="0"/>
      <w:marRight w:val="0"/>
      <w:marTop w:val="0"/>
      <w:marBottom w:val="0"/>
      <w:divBdr>
        <w:top w:val="none" w:sz="0" w:space="0" w:color="auto"/>
        <w:left w:val="none" w:sz="0" w:space="0" w:color="auto"/>
        <w:bottom w:val="none" w:sz="0" w:space="0" w:color="auto"/>
        <w:right w:val="none" w:sz="0" w:space="0" w:color="auto"/>
      </w:divBdr>
    </w:div>
    <w:div w:id="999848212">
      <w:bodyDiv w:val="1"/>
      <w:marLeft w:val="0"/>
      <w:marRight w:val="0"/>
      <w:marTop w:val="0"/>
      <w:marBottom w:val="0"/>
      <w:divBdr>
        <w:top w:val="none" w:sz="0" w:space="0" w:color="auto"/>
        <w:left w:val="none" w:sz="0" w:space="0" w:color="auto"/>
        <w:bottom w:val="none" w:sz="0" w:space="0" w:color="auto"/>
        <w:right w:val="none" w:sz="0" w:space="0" w:color="auto"/>
      </w:divBdr>
    </w:div>
    <w:div w:id="1000155872">
      <w:bodyDiv w:val="1"/>
      <w:marLeft w:val="0"/>
      <w:marRight w:val="0"/>
      <w:marTop w:val="0"/>
      <w:marBottom w:val="0"/>
      <w:divBdr>
        <w:top w:val="none" w:sz="0" w:space="0" w:color="auto"/>
        <w:left w:val="none" w:sz="0" w:space="0" w:color="auto"/>
        <w:bottom w:val="none" w:sz="0" w:space="0" w:color="auto"/>
        <w:right w:val="none" w:sz="0" w:space="0" w:color="auto"/>
      </w:divBdr>
    </w:div>
    <w:div w:id="1000424006">
      <w:bodyDiv w:val="1"/>
      <w:marLeft w:val="0"/>
      <w:marRight w:val="0"/>
      <w:marTop w:val="0"/>
      <w:marBottom w:val="0"/>
      <w:divBdr>
        <w:top w:val="none" w:sz="0" w:space="0" w:color="auto"/>
        <w:left w:val="none" w:sz="0" w:space="0" w:color="auto"/>
        <w:bottom w:val="none" w:sz="0" w:space="0" w:color="auto"/>
        <w:right w:val="none" w:sz="0" w:space="0" w:color="auto"/>
      </w:divBdr>
    </w:div>
    <w:div w:id="1002708711">
      <w:bodyDiv w:val="1"/>
      <w:marLeft w:val="0"/>
      <w:marRight w:val="0"/>
      <w:marTop w:val="0"/>
      <w:marBottom w:val="0"/>
      <w:divBdr>
        <w:top w:val="none" w:sz="0" w:space="0" w:color="auto"/>
        <w:left w:val="none" w:sz="0" w:space="0" w:color="auto"/>
        <w:bottom w:val="none" w:sz="0" w:space="0" w:color="auto"/>
        <w:right w:val="none" w:sz="0" w:space="0" w:color="auto"/>
      </w:divBdr>
    </w:div>
    <w:div w:id="1003623717">
      <w:bodyDiv w:val="1"/>
      <w:marLeft w:val="0"/>
      <w:marRight w:val="0"/>
      <w:marTop w:val="0"/>
      <w:marBottom w:val="0"/>
      <w:divBdr>
        <w:top w:val="none" w:sz="0" w:space="0" w:color="auto"/>
        <w:left w:val="none" w:sz="0" w:space="0" w:color="auto"/>
        <w:bottom w:val="none" w:sz="0" w:space="0" w:color="auto"/>
        <w:right w:val="none" w:sz="0" w:space="0" w:color="auto"/>
      </w:divBdr>
    </w:div>
    <w:div w:id="1003700745">
      <w:bodyDiv w:val="1"/>
      <w:marLeft w:val="0"/>
      <w:marRight w:val="0"/>
      <w:marTop w:val="0"/>
      <w:marBottom w:val="0"/>
      <w:divBdr>
        <w:top w:val="none" w:sz="0" w:space="0" w:color="auto"/>
        <w:left w:val="none" w:sz="0" w:space="0" w:color="auto"/>
        <w:bottom w:val="none" w:sz="0" w:space="0" w:color="auto"/>
        <w:right w:val="none" w:sz="0" w:space="0" w:color="auto"/>
      </w:divBdr>
    </w:div>
    <w:div w:id="1004212250">
      <w:bodyDiv w:val="1"/>
      <w:marLeft w:val="0"/>
      <w:marRight w:val="0"/>
      <w:marTop w:val="0"/>
      <w:marBottom w:val="0"/>
      <w:divBdr>
        <w:top w:val="none" w:sz="0" w:space="0" w:color="auto"/>
        <w:left w:val="none" w:sz="0" w:space="0" w:color="auto"/>
        <w:bottom w:val="none" w:sz="0" w:space="0" w:color="auto"/>
        <w:right w:val="none" w:sz="0" w:space="0" w:color="auto"/>
      </w:divBdr>
    </w:div>
    <w:div w:id="1008292526">
      <w:bodyDiv w:val="1"/>
      <w:marLeft w:val="0"/>
      <w:marRight w:val="0"/>
      <w:marTop w:val="0"/>
      <w:marBottom w:val="0"/>
      <w:divBdr>
        <w:top w:val="none" w:sz="0" w:space="0" w:color="auto"/>
        <w:left w:val="none" w:sz="0" w:space="0" w:color="auto"/>
        <w:bottom w:val="none" w:sz="0" w:space="0" w:color="auto"/>
        <w:right w:val="none" w:sz="0" w:space="0" w:color="auto"/>
      </w:divBdr>
    </w:div>
    <w:div w:id="1008602631">
      <w:bodyDiv w:val="1"/>
      <w:marLeft w:val="0"/>
      <w:marRight w:val="0"/>
      <w:marTop w:val="0"/>
      <w:marBottom w:val="0"/>
      <w:divBdr>
        <w:top w:val="none" w:sz="0" w:space="0" w:color="auto"/>
        <w:left w:val="none" w:sz="0" w:space="0" w:color="auto"/>
        <w:bottom w:val="none" w:sz="0" w:space="0" w:color="auto"/>
        <w:right w:val="none" w:sz="0" w:space="0" w:color="auto"/>
      </w:divBdr>
    </w:div>
    <w:div w:id="1008948846">
      <w:bodyDiv w:val="1"/>
      <w:marLeft w:val="0"/>
      <w:marRight w:val="0"/>
      <w:marTop w:val="0"/>
      <w:marBottom w:val="0"/>
      <w:divBdr>
        <w:top w:val="none" w:sz="0" w:space="0" w:color="auto"/>
        <w:left w:val="none" w:sz="0" w:space="0" w:color="auto"/>
        <w:bottom w:val="none" w:sz="0" w:space="0" w:color="auto"/>
        <w:right w:val="none" w:sz="0" w:space="0" w:color="auto"/>
      </w:divBdr>
    </w:div>
    <w:div w:id="1010639243">
      <w:bodyDiv w:val="1"/>
      <w:marLeft w:val="0"/>
      <w:marRight w:val="0"/>
      <w:marTop w:val="0"/>
      <w:marBottom w:val="0"/>
      <w:divBdr>
        <w:top w:val="none" w:sz="0" w:space="0" w:color="auto"/>
        <w:left w:val="none" w:sz="0" w:space="0" w:color="auto"/>
        <w:bottom w:val="none" w:sz="0" w:space="0" w:color="auto"/>
        <w:right w:val="none" w:sz="0" w:space="0" w:color="auto"/>
      </w:divBdr>
    </w:div>
    <w:div w:id="1011877431">
      <w:bodyDiv w:val="1"/>
      <w:marLeft w:val="0"/>
      <w:marRight w:val="0"/>
      <w:marTop w:val="0"/>
      <w:marBottom w:val="0"/>
      <w:divBdr>
        <w:top w:val="none" w:sz="0" w:space="0" w:color="auto"/>
        <w:left w:val="none" w:sz="0" w:space="0" w:color="auto"/>
        <w:bottom w:val="none" w:sz="0" w:space="0" w:color="auto"/>
        <w:right w:val="none" w:sz="0" w:space="0" w:color="auto"/>
      </w:divBdr>
    </w:div>
    <w:div w:id="1012418672">
      <w:bodyDiv w:val="1"/>
      <w:marLeft w:val="0"/>
      <w:marRight w:val="0"/>
      <w:marTop w:val="0"/>
      <w:marBottom w:val="0"/>
      <w:divBdr>
        <w:top w:val="none" w:sz="0" w:space="0" w:color="auto"/>
        <w:left w:val="none" w:sz="0" w:space="0" w:color="auto"/>
        <w:bottom w:val="none" w:sz="0" w:space="0" w:color="auto"/>
        <w:right w:val="none" w:sz="0" w:space="0" w:color="auto"/>
      </w:divBdr>
    </w:div>
    <w:div w:id="1012605104">
      <w:bodyDiv w:val="1"/>
      <w:marLeft w:val="0"/>
      <w:marRight w:val="0"/>
      <w:marTop w:val="0"/>
      <w:marBottom w:val="0"/>
      <w:divBdr>
        <w:top w:val="none" w:sz="0" w:space="0" w:color="auto"/>
        <w:left w:val="none" w:sz="0" w:space="0" w:color="auto"/>
        <w:bottom w:val="none" w:sz="0" w:space="0" w:color="auto"/>
        <w:right w:val="none" w:sz="0" w:space="0" w:color="auto"/>
      </w:divBdr>
    </w:div>
    <w:div w:id="1013461629">
      <w:bodyDiv w:val="1"/>
      <w:marLeft w:val="0"/>
      <w:marRight w:val="0"/>
      <w:marTop w:val="0"/>
      <w:marBottom w:val="0"/>
      <w:divBdr>
        <w:top w:val="none" w:sz="0" w:space="0" w:color="auto"/>
        <w:left w:val="none" w:sz="0" w:space="0" w:color="auto"/>
        <w:bottom w:val="none" w:sz="0" w:space="0" w:color="auto"/>
        <w:right w:val="none" w:sz="0" w:space="0" w:color="auto"/>
      </w:divBdr>
    </w:div>
    <w:div w:id="1014040306">
      <w:bodyDiv w:val="1"/>
      <w:marLeft w:val="0"/>
      <w:marRight w:val="0"/>
      <w:marTop w:val="0"/>
      <w:marBottom w:val="0"/>
      <w:divBdr>
        <w:top w:val="none" w:sz="0" w:space="0" w:color="auto"/>
        <w:left w:val="none" w:sz="0" w:space="0" w:color="auto"/>
        <w:bottom w:val="none" w:sz="0" w:space="0" w:color="auto"/>
        <w:right w:val="none" w:sz="0" w:space="0" w:color="auto"/>
      </w:divBdr>
    </w:div>
    <w:div w:id="1014839788">
      <w:bodyDiv w:val="1"/>
      <w:marLeft w:val="0"/>
      <w:marRight w:val="0"/>
      <w:marTop w:val="0"/>
      <w:marBottom w:val="0"/>
      <w:divBdr>
        <w:top w:val="none" w:sz="0" w:space="0" w:color="auto"/>
        <w:left w:val="none" w:sz="0" w:space="0" w:color="auto"/>
        <w:bottom w:val="none" w:sz="0" w:space="0" w:color="auto"/>
        <w:right w:val="none" w:sz="0" w:space="0" w:color="auto"/>
      </w:divBdr>
    </w:div>
    <w:div w:id="1015036379">
      <w:bodyDiv w:val="1"/>
      <w:marLeft w:val="0"/>
      <w:marRight w:val="0"/>
      <w:marTop w:val="0"/>
      <w:marBottom w:val="0"/>
      <w:divBdr>
        <w:top w:val="none" w:sz="0" w:space="0" w:color="auto"/>
        <w:left w:val="none" w:sz="0" w:space="0" w:color="auto"/>
        <w:bottom w:val="none" w:sz="0" w:space="0" w:color="auto"/>
        <w:right w:val="none" w:sz="0" w:space="0" w:color="auto"/>
      </w:divBdr>
    </w:div>
    <w:div w:id="1016735126">
      <w:bodyDiv w:val="1"/>
      <w:marLeft w:val="0"/>
      <w:marRight w:val="0"/>
      <w:marTop w:val="0"/>
      <w:marBottom w:val="0"/>
      <w:divBdr>
        <w:top w:val="none" w:sz="0" w:space="0" w:color="auto"/>
        <w:left w:val="none" w:sz="0" w:space="0" w:color="auto"/>
        <w:bottom w:val="none" w:sz="0" w:space="0" w:color="auto"/>
        <w:right w:val="none" w:sz="0" w:space="0" w:color="auto"/>
      </w:divBdr>
    </w:div>
    <w:div w:id="1017585491">
      <w:bodyDiv w:val="1"/>
      <w:marLeft w:val="0"/>
      <w:marRight w:val="0"/>
      <w:marTop w:val="0"/>
      <w:marBottom w:val="0"/>
      <w:divBdr>
        <w:top w:val="none" w:sz="0" w:space="0" w:color="auto"/>
        <w:left w:val="none" w:sz="0" w:space="0" w:color="auto"/>
        <w:bottom w:val="none" w:sz="0" w:space="0" w:color="auto"/>
        <w:right w:val="none" w:sz="0" w:space="0" w:color="auto"/>
      </w:divBdr>
    </w:div>
    <w:div w:id="1017733514">
      <w:bodyDiv w:val="1"/>
      <w:marLeft w:val="0"/>
      <w:marRight w:val="0"/>
      <w:marTop w:val="0"/>
      <w:marBottom w:val="0"/>
      <w:divBdr>
        <w:top w:val="none" w:sz="0" w:space="0" w:color="auto"/>
        <w:left w:val="none" w:sz="0" w:space="0" w:color="auto"/>
        <w:bottom w:val="none" w:sz="0" w:space="0" w:color="auto"/>
        <w:right w:val="none" w:sz="0" w:space="0" w:color="auto"/>
      </w:divBdr>
    </w:div>
    <w:div w:id="1019964272">
      <w:bodyDiv w:val="1"/>
      <w:marLeft w:val="0"/>
      <w:marRight w:val="0"/>
      <w:marTop w:val="0"/>
      <w:marBottom w:val="0"/>
      <w:divBdr>
        <w:top w:val="none" w:sz="0" w:space="0" w:color="auto"/>
        <w:left w:val="none" w:sz="0" w:space="0" w:color="auto"/>
        <w:bottom w:val="none" w:sz="0" w:space="0" w:color="auto"/>
        <w:right w:val="none" w:sz="0" w:space="0" w:color="auto"/>
      </w:divBdr>
    </w:div>
    <w:div w:id="1023166424">
      <w:bodyDiv w:val="1"/>
      <w:marLeft w:val="0"/>
      <w:marRight w:val="0"/>
      <w:marTop w:val="0"/>
      <w:marBottom w:val="0"/>
      <w:divBdr>
        <w:top w:val="none" w:sz="0" w:space="0" w:color="auto"/>
        <w:left w:val="none" w:sz="0" w:space="0" w:color="auto"/>
        <w:bottom w:val="none" w:sz="0" w:space="0" w:color="auto"/>
        <w:right w:val="none" w:sz="0" w:space="0" w:color="auto"/>
      </w:divBdr>
    </w:div>
    <w:div w:id="1023747079">
      <w:bodyDiv w:val="1"/>
      <w:marLeft w:val="0"/>
      <w:marRight w:val="0"/>
      <w:marTop w:val="0"/>
      <w:marBottom w:val="0"/>
      <w:divBdr>
        <w:top w:val="none" w:sz="0" w:space="0" w:color="auto"/>
        <w:left w:val="none" w:sz="0" w:space="0" w:color="auto"/>
        <w:bottom w:val="none" w:sz="0" w:space="0" w:color="auto"/>
        <w:right w:val="none" w:sz="0" w:space="0" w:color="auto"/>
      </w:divBdr>
    </w:div>
    <w:div w:id="1024595458">
      <w:bodyDiv w:val="1"/>
      <w:marLeft w:val="0"/>
      <w:marRight w:val="0"/>
      <w:marTop w:val="0"/>
      <w:marBottom w:val="0"/>
      <w:divBdr>
        <w:top w:val="none" w:sz="0" w:space="0" w:color="auto"/>
        <w:left w:val="none" w:sz="0" w:space="0" w:color="auto"/>
        <w:bottom w:val="none" w:sz="0" w:space="0" w:color="auto"/>
        <w:right w:val="none" w:sz="0" w:space="0" w:color="auto"/>
      </w:divBdr>
    </w:div>
    <w:div w:id="1024599326">
      <w:bodyDiv w:val="1"/>
      <w:marLeft w:val="0"/>
      <w:marRight w:val="0"/>
      <w:marTop w:val="0"/>
      <w:marBottom w:val="0"/>
      <w:divBdr>
        <w:top w:val="none" w:sz="0" w:space="0" w:color="auto"/>
        <w:left w:val="none" w:sz="0" w:space="0" w:color="auto"/>
        <w:bottom w:val="none" w:sz="0" w:space="0" w:color="auto"/>
        <w:right w:val="none" w:sz="0" w:space="0" w:color="auto"/>
      </w:divBdr>
    </w:div>
    <w:div w:id="1024861101">
      <w:bodyDiv w:val="1"/>
      <w:marLeft w:val="0"/>
      <w:marRight w:val="0"/>
      <w:marTop w:val="0"/>
      <w:marBottom w:val="0"/>
      <w:divBdr>
        <w:top w:val="none" w:sz="0" w:space="0" w:color="auto"/>
        <w:left w:val="none" w:sz="0" w:space="0" w:color="auto"/>
        <w:bottom w:val="none" w:sz="0" w:space="0" w:color="auto"/>
        <w:right w:val="none" w:sz="0" w:space="0" w:color="auto"/>
      </w:divBdr>
    </w:div>
    <w:div w:id="1025255613">
      <w:bodyDiv w:val="1"/>
      <w:marLeft w:val="0"/>
      <w:marRight w:val="0"/>
      <w:marTop w:val="0"/>
      <w:marBottom w:val="0"/>
      <w:divBdr>
        <w:top w:val="none" w:sz="0" w:space="0" w:color="auto"/>
        <w:left w:val="none" w:sz="0" w:space="0" w:color="auto"/>
        <w:bottom w:val="none" w:sz="0" w:space="0" w:color="auto"/>
        <w:right w:val="none" w:sz="0" w:space="0" w:color="auto"/>
      </w:divBdr>
    </w:div>
    <w:div w:id="1026102931">
      <w:bodyDiv w:val="1"/>
      <w:marLeft w:val="0"/>
      <w:marRight w:val="0"/>
      <w:marTop w:val="0"/>
      <w:marBottom w:val="0"/>
      <w:divBdr>
        <w:top w:val="none" w:sz="0" w:space="0" w:color="auto"/>
        <w:left w:val="none" w:sz="0" w:space="0" w:color="auto"/>
        <w:bottom w:val="none" w:sz="0" w:space="0" w:color="auto"/>
        <w:right w:val="none" w:sz="0" w:space="0" w:color="auto"/>
      </w:divBdr>
    </w:div>
    <w:div w:id="1026295148">
      <w:bodyDiv w:val="1"/>
      <w:marLeft w:val="0"/>
      <w:marRight w:val="0"/>
      <w:marTop w:val="0"/>
      <w:marBottom w:val="0"/>
      <w:divBdr>
        <w:top w:val="none" w:sz="0" w:space="0" w:color="auto"/>
        <w:left w:val="none" w:sz="0" w:space="0" w:color="auto"/>
        <w:bottom w:val="none" w:sz="0" w:space="0" w:color="auto"/>
        <w:right w:val="none" w:sz="0" w:space="0" w:color="auto"/>
      </w:divBdr>
    </w:div>
    <w:div w:id="1026833392">
      <w:bodyDiv w:val="1"/>
      <w:marLeft w:val="0"/>
      <w:marRight w:val="0"/>
      <w:marTop w:val="0"/>
      <w:marBottom w:val="0"/>
      <w:divBdr>
        <w:top w:val="none" w:sz="0" w:space="0" w:color="auto"/>
        <w:left w:val="none" w:sz="0" w:space="0" w:color="auto"/>
        <w:bottom w:val="none" w:sz="0" w:space="0" w:color="auto"/>
        <w:right w:val="none" w:sz="0" w:space="0" w:color="auto"/>
      </w:divBdr>
    </w:div>
    <w:div w:id="1027828098">
      <w:bodyDiv w:val="1"/>
      <w:marLeft w:val="0"/>
      <w:marRight w:val="0"/>
      <w:marTop w:val="0"/>
      <w:marBottom w:val="0"/>
      <w:divBdr>
        <w:top w:val="none" w:sz="0" w:space="0" w:color="auto"/>
        <w:left w:val="none" w:sz="0" w:space="0" w:color="auto"/>
        <w:bottom w:val="none" w:sz="0" w:space="0" w:color="auto"/>
        <w:right w:val="none" w:sz="0" w:space="0" w:color="auto"/>
      </w:divBdr>
    </w:div>
    <w:div w:id="1028800044">
      <w:bodyDiv w:val="1"/>
      <w:marLeft w:val="0"/>
      <w:marRight w:val="0"/>
      <w:marTop w:val="0"/>
      <w:marBottom w:val="0"/>
      <w:divBdr>
        <w:top w:val="none" w:sz="0" w:space="0" w:color="auto"/>
        <w:left w:val="none" w:sz="0" w:space="0" w:color="auto"/>
        <w:bottom w:val="none" w:sz="0" w:space="0" w:color="auto"/>
        <w:right w:val="none" w:sz="0" w:space="0" w:color="auto"/>
      </w:divBdr>
    </w:div>
    <w:div w:id="1030030299">
      <w:bodyDiv w:val="1"/>
      <w:marLeft w:val="0"/>
      <w:marRight w:val="0"/>
      <w:marTop w:val="0"/>
      <w:marBottom w:val="0"/>
      <w:divBdr>
        <w:top w:val="none" w:sz="0" w:space="0" w:color="auto"/>
        <w:left w:val="none" w:sz="0" w:space="0" w:color="auto"/>
        <w:bottom w:val="none" w:sz="0" w:space="0" w:color="auto"/>
        <w:right w:val="none" w:sz="0" w:space="0" w:color="auto"/>
      </w:divBdr>
    </w:div>
    <w:div w:id="1030759135">
      <w:bodyDiv w:val="1"/>
      <w:marLeft w:val="0"/>
      <w:marRight w:val="0"/>
      <w:marTop w:val="0"/>
      <w:marBottom w:val="0"/>
      <w:divBdr>
        <w:top w:val="none" w:sz="0" w:space="0" w:color="auto"/>
        <w:left w:val="none" w:sz="0" w:space="0" w:color="auto"/>
        <w:bottom w:val="none" w:sz="0" w:space="0" w:color="auto"/>
        <w:right w:val="none" w:sz="0" w:space="0" w:color="auto"/>
      </w:divBdr>
    </w:div>
    <w:div w:id="1032070072">
      <w:bodyDiv w:val="1"/>
      <w:marLeft w:val="0"/>
      <w:marRight w:val="0"/>
      <w:marTop w:val="0"/>
      <w:marBottom w:val="0"/>
      <w:divBdr>
        <w:top w:val="none" w:sz="0" w:space="0" w:color="auto"/>
        <w:left w:val="none" w:sz="0" w:space="0" w:color="auto"/>
        <w:bottom w:val="none" w:sz="0" w:space="0" w:color="auto"/>
        <w:right w:val="none" w:sz="0" w:space="0" w:color="auto"/>
      </w:divBdr>
    </w:div>
    <w:div w:id="1032145758">
      <w:bodyDiv w:val="1"/>
      <w:marLeft w:val="0"/>
      <w:marRight w:val="0"/>
      <w:marTop w:val="0"/>
      <w:marBottom w:val="0"/>
      <w:divBdr>
        <w:top w:val="none" w:sz="0" w:space="0" w:color="auto"/>
        <w:left w:val="none" w:sz="0" w:space="0" w:color="auto"/>
        <w:bottom w:val="none" w:sz="0" w:space="0" w:color="auto"/>
        <w:right w:val="none" w:sz="0" w:space="0" w:color="auto"/>
      </w:divBdr>
    </w:div>
    <w:div w:id="1032147138">
      <w:bodyDiv w:val="1"/>
      <w:marLeft w:val="0"/>
      <w:marRight w:val="0"/>
      <w:marTop w:val="0"/>
      <w:marBottom w:val="0"/>
      <w:divBdr>
        <w:top w:val="none" w:sz="0" w:space="0" w:color="auto"/>
        <w:left w:val="none" w:sz="0" w:space="0" w:color="auto"/>
        <w:bottom w:val="none" w:sz="0" w:space="0" w:color="auto"/>
        <w:right w:val="none" w:sz="0" w:space="0" w:color="auto"/>
      </w:divBdr>
    </w:div>
    <w:div w:id="1032992914">
      <w:bodyDiv w:val="1"/>
      <w:marLeft w:val="0"/>
      <w:marRight w:val="0"/>
      <w:marTop w:val="0"/>
      <w:marBottom w:val="0"/>
      <w:divBdr>
        <w:top w:val="none" w:sz="0" w:space="0" w:color="auto"/>
        <w:left w:val="none" w:sz="0" w:space="0" w:color="auto"/>
        <w:bottom w:val="none" w:sz="0" w:space="0" w:color="auto"/>
        <w:right w:val="none" w:sz="0" w:space="0" w:color="auto"/>
      </w:divBdr>
    </w:div>
    <w:div w:id="1033071877">
      <w:bodyDiv w:val="1"/>
      <w:marLeft w:val="0"/>
      <w:marRight w:val="0"/>
      <w:marTop w:val="0"/>
      <w:marBottom w:val="0"/>
      <w:divBdr>
        <w:top w:val="none" w:sz="0" w:space="0" w:color="auto"/>
        <w:left w:val="none" w:sz="0" w:space="0" w:color="auto"/>
        <w:bottom w:val="none" w:sz="0" w:space="0" w:color="auto"/>
        <w:right w:val="none" w:sz="0" w:space="0" w:color="auto"/>
      </w:divBdr>
    </w:div>
    <w:div w:id="1033572860">
      <w:bodyDiv w:val="1"/>
      <w:marLeft w:val="0"/>
      <w:marRight w:val="0"/>
      <w:marTop w:val="0"/>
      <w:marBottom w:val="0"/>
      <w:divBdr>
        <w:top w:val="none" w:sz="0" w:space="0" w:color="auto"/>
        <w:left w:val="none" w:sz="0" w:space="0" w:color="auto"/>
        <w:bottom w:val="none" w:sz="0" w:space="0" w:color="auto"/>
        <w:right w:val="none" w:sz="0" w:space="0" w:color="auto"/>
      </w:divBdr>
    </w:div>
    <w:div w:id="1034115563">
      <w:bodyDiv w:val="1"/>
      <w:marLeft w:val="0"/>
      <w:marRight w:val="0"/>
      <w:marTop w:val="0"/>
      <w:marBottom w:val="0"/>
      <w:divBdr>
        <w:top w:val="none" w:sz="0" w:space="0" w:color="auto"/>
        <w:left w:val="none" w:sz="0" w:space="0" w:color="auto"/>
        <w:bottom w:val="none" w:sz="0" w:space="0" w:color="auto"/>
        <w:right w:val="none" w:sz="0" w:space="0" w:color="auto"/>
      </w:divBdr>
    </w:div>
    <w:div w:id="1034229582">
      <w:bodyDiv w:val="1"/>
      <w:marLeft w:val="0"/>
      <w:marRight w:val="0"/>
      <w:marTop w:val="0"/>
      <w:marBottom w:val="0"/>
      <w:divBdr>
        <w:top w:val="none" w:sz="0" w:space="0" w:color="auto"/>
        <w:left w:val="none" w:sz="0" w:space="0" w:color="auto"/>
        <w:bottom w:val="none" w:sz="0" w:space="0" w:color="auto"/>
        <w:right w:val="none" w:sz="0" w:space="0" w:color="auto"/>
      </w:divBdr>
    </w:div>
    <w:div w:id="1035808812">
      <w:bodyDiv w:val="1"/>
      <w:marLeft w:val="0"/>
      <w:marRight w:val="0"/>
      <w:marTop w:val="0"/>
      <w:marBottom w:val="0"/>
      <w:divBdr>
        <w:top w:val="none" w:sz="0" w:space="0" w:color="auto"/>
        <w:left w:val="none" w:sz="0" w:space="0" w:color="auto"/>
        <w:bottom w:val="none" w:sz="0" w:space="0" w:color="auto"/>
        <w:right w:val="none" w:sz="0" w:space="0" w:color="auto"/>
      </w:divBdr>
    </w:div>
    <w:div w:id="1036464838">
      <w:bodyDiv w:val="1"/>
      <w:marLeft w:val="0"/>
      <w:marRight w:val="0"/>
      <w:marTop w:val="0"/>
      <w:marBottom w:val="0"/>
      <w:divBdr>
        <w:top w:val="none" w:sz="0" w:space="0" w:color="auto"/>
        <w:left w:val="none" w:sz="0" w:space="0" w:color="auto"/>
        <w:bottom w:val="none" w:sz="0" w:space="0" w:color="auto"/>
        <w:right w:val="none" w:sz="0" w:space="0" w:color="auto"/>
      </w:divBdr>
    </w:div>
    <w:div w:id="1036589405">
      <w:bodyDiv w:val="1"/>
      <w:marLeft w:val="0"/>
      <w:marRight w:val="0"/>
      <w:marTop w:val="0"/>
      <w:marBottom w:val="0"/>
      <w:divBdr>
        <w:top w:val="none" w:sz="0" w:space="0" w:color="auto"/>
        <w:left w:val="none" w:sz="0" w:space="0" w:color="auto"/>
        <w:bottom w:val="none" w:sz="0" w:space="0" w:color="auto"/>
        <w:right w:val="none" w:sz="0" w:space="0" w:color="auto"/>
      </w:divBdr>
    </w:div>
    <w:div w:id="1036931117">
      <w:bodyDiv w:val="1"/>
      <w:marLeft w:val="0"/>
      <w:marRight w:val="0"/>
      <w:marTop w:val="0"/>
      <w:marBottom w:val="0"/>
      <w:divBdr>
        <w:top w:val="none" w:sz="0" w:space="0" w:color="auto"/>
        <w:left w:val="none" w:sz="0" w:space="0" w:color="auto"/>
        <w:bottom w:val="none" w:sz="0" w:space="0" w:color="auto"/>
        <w:right w:val="none" w:sz="0" w:space="0" w:color="auto"/>
      </w:divBdr>
    </w:div>
    <w:div w:id="1037320080">
      <w:bodyDiv w:val="1"/>
      <w:marLeft w:val="0"/>
      <w:marRight w:val="0"/>
      <w:marTop w:val="0"/>
      <w:marBottom w:val="0"/>
      <w:divBdr>
        <w:top w:val="none" w:sz="0" w:space="0" w:color="auto"/>
        <w:left w:val="none" w:sz="0" w:space="0" w:color="auto"/>
        <w:bottom w:val="none" w:sz="0" w:space="0" w:color="auto"/>
        <w:right w:val="none" w:sz="0" w:space="0" w:color="auto"/>
      </w:divBdr>
    </w:div>
    <w:div w:id="1037898805">
      <w:bodyDiv w:val="1"/>
      <w:marLeft w:val="0"/>
      <w:marRight w:val="0"/>
      <w:marTop w:val="0"/>
      <w:marBottom w:val="0"/>
      <w:divBdr>
        <w:top w:val="none" w:sz="0" w:space="0" w:color="auto"/>
        <w:left w:val="none" w:sz="0" w:space="0" w:color="auto"/>
        <w:bottom w:val="none" w:sz="0" w:space="0" w:color="auto"/>
        <w:right w:val="none" w:sz="0" w:space="0" w:color="auto"/>
      </w:divBdr>
    </w:div>
    <w:div w:id="1038815677">
      <w:bodyDiv w:val="1"/>
      <w:marLeft w:val="0"/>
      <w:marRight w:val="0"/>
      <w:marTop w:val="0"/>
      <w:marBottom w:val="0"/>
      <w:divBdr>
        <w:top w:val="none" w:sz="0" w:space="0" w:color="auto"/>
        <w:left w:val="none" w:sz="0" w:space="0" w:color="auto"/>
        <w:bottom w:val="none" w:sz="0" w:space="0" w:color="auto"/>
        <w:right w:val="none" w:sz="0" w:space="0" w:color="auto"/>
      </w:divBdr>
    </w:div>
    <w:div w:id="1039863973">
      <w:bodyDiv w:val="1"/>
      <w:marLeft w:val="0"/>
      <w:marRight w:val="0"/>
      <w:marTop w:val="0"/>
      <w:marBottom w:val="0"/>
      <w:divBdr>
        <w:top w:val="none" w:sz="0" w:space="0" w:color="auto"/>
        <w:left w:val="none" w:sz="0" w:space="0" w:color="auto"/>
        <w:bottom w:val="none" w:sz="0" w:space="0" w:color="auto"/>
        <w:right w:val="none" w:sz="0" w:space="0" w:color="auto"/>
      </w:divBdr>
    </w:div>
    <w:div w:id="1041054148">
      <w:bodyDiv w:val="1"/>
      <w:marLeft w:val="0"/>
      <w:marRight w:val="0"/>
      <w:marTop w:val="0"/>
      <w:marBottom w:val="0"/>
      <w:divBdr>
        <w:top w:val="none" w:sz="0" w:space="0" w:color="auto"/>
        <w:left w:val="none" w:sz="0" w:space="0" w:color="auto"/>
        <w:bottom w:val="none" w:sz="0" w:space="0" w:color="auto"/>
        <w:right w:val="none" w:sz="0" w:space="0" w:color="auto"/>
      </w:divBdr>
    </w:div>
    <w:div w:id="1043359359">
      <w:bodyDiv w:val="1"/>
      <w:marLeft w:val="0"/>
      <w:marRight w:val="0"/>
      <w:marTop w:val="0"/>
      <w:marBottom w:val="0"/>
      <w:divBdr>
        <w:top w:val="none" w:sz="0" w:space="0" w:color="auto"/>
        <w:left w:val="none" w:sz="0" w:space="0" w:color="auto"/>
        <w:bottom w:val="none" w:sz="0" w:space="0" w:color="auto"/>
        <w:right w:val="none" w:sz="0" w:space="0" w:color="auto"/>
      </w:divBdr>
    </w:div>
    <w:div w:id="1043821828">
      <w:bodyDiv w:val="1"/>
      <w:marLeft w:val="0"/>
      <w:marRight w:val="0"/>
      <w:marTop w:val="0"/>
      <w:marBottom w:val="0"/>
      <w:divBdr>
        <w:top w:val="none" w:sz="0" w:space="0" w:color="auto"/>
        <w:left w:val="none" w:sz="0" w:space="0" w:color="auto"/>
        <w:bottom w:val="none" w:sz="0" w:space="0" w:color="auto"/>
        <w:right w:val="none" w:sz="0" w:space="0" w:color="auto"/>
      </w:divBdr>
    </w:div>
    <w:div w:id="1044451094">
      <w:bodyDiv w:val="1"/>
      <w:marLeft w:val="0"/>
      <w:marRight w:val="0"/>
      <w:marTop w:val="0"/>
      <w:marBottom w:val="0"/>
      <w:divBdr>
        <w:top w:val="none" w:sz="0" w:space="0" w:color="auto"/>
        <w:left w:val="none" w:sz="0" w:space="0" w:color="auto"/>
        <w:bottom w:val="none" w:sz="0" w:space="0" w:color="auto"/>
        <w:right w:val="none" w:sz="0" w:space="0" w:color="auto"/>
      </w:divBdr>
    </w:div>
    <w:div w:id="1044716549">
      <w:bodyDiv w:val="1"/>
      <w:marLeft w:val="0"/>
      <w:marRight w:val="0"/>
      <w:marTop w:val="0"/>
      <w:marBottom w:val="0"/>
      <w:divBdr>
        <w:top w:val="none" w:sz="0" w:space="0" w:color="auto"/>
        <w:left w:val="none" w:sz="0" w:space="0" w:color="auto"/>
        <w:bottom w:val="none" w:sz="0" w:space="0" w:color="auto"/>
        <w:right w:val="none" w:sz="0" w:space="0" w:color="auto"/>
      </w:divBdr>
    </w:div>
    <w:div w:id="1045718979">
      <w:bodyDiv w:val="1"/>
      <w:marLeft w:val="0"/>
      <w:marRight w:val="0"/>
      <w:marTop w:val="0"/>
      <w:marBottom w:val="0"/>
      <w:divBdr>
        <w:top w:val="none" w:sz="0" w:space="0" w:color="auto"/>
        <w:left w:val="none" w:sz="0" w:space="0" w:color="auto"/>
        <w:bottom w:val="none" w:sz="0" w:space="0" w:color="auto"/>
        <w:right w:val="none" w:sz="0" w:space="0" w:color="auto"/>
      </w:divBdr>
    </w:div>
    <w:div w:id="1045912835">
      <w:bodyDiv w:val="1"/>
      <w:marLeft w:val="0"/>
      <w:marRight w:val="0"/>
      <w:marTop w:val="0"/>
      <w:marBottom w:val="0"/>
      <w:divBdr>
        <w:top w:val="none" w:sz="0" w:space="0" w:color="auto"/>
        <w:left w:val="none" w:sz="0" w:space="0" w:color="auto"/>
        <w:bottom w:val="none" w:sz="0" w:space="0" w:color="auto"/>
        <w:right w:val="none" w:sz="0" w:space="0" w:color="auto"/>
      </w:divBdr>
    </w:div>
    <w:div w:id="1046761325">
      <w:bodyDiv w:val="1"/>
      <w:marLeft w:val="0"/>
      <w:marRight w:val="0"/>
      <w:marTop w:val="0"/>
      <w:marBottom w:val="0"/>
      <w:divBdr>
        <w:top w:val="none" w:sz="0" w:space="0" w:color="auto"/>
        <w:left w:val="none" w:sz="0" w:space="0" w:color="auto"/>
        <w:bottom w:val="none" w:sz="0" w:space="0" w:color="auto"/>
        <w:right w:val="none" w:sz="0" w:space="0" w:color="auto"/>
      </w:divBdr>
    </w:div>
    <w:div w:id="1047294763">
      <w:bodyDiv w:val="1"/>
      <w:marLeft w:val="0"/>
      <w:marRight w:val="0"/>
      <w:marTop w:val="0"/>
      <w:marBottom w:val="0"/>
      <w:divBdr>
        <w:top w:val="none" w:sz="0" w:space="0" w:color="auto"/>
        <w:left w:val="none" w:sz="0" w:space="0" w:color="auto"/>
        <w:bottom w:val="none" w:sz="0" w:space="0" w:color="auto"/>
        <w:right w:val="none" w:sz="0" w:space="0" w:color="auto"/>
      </w:divBdr>
    </w:div>
    <w:div w:id="1047334903">
      <w:bodyDiv w:val="1"/>
      <w:marLeft w:val="0"/>
      <w:marRight w:val="0"/>
      <w:marTop w:val="0"/>
      <w:marBottom w:val="0"/>
      <w:divBdr>
        <w:top w:val="none" w:sz="0" w:space="0" w:color="auto"/>
        <w:left w:val="none" w:sz="0" w:space="0" w:color="auto"/>
        <w:bottom w:val="none" w:sz="0" w:space="0" w:color="auto"/>
        <w:right w:val="none" w:sz="0" w:space="0" w:color="auto"/>
      </w:divBdr>
    </w:div>
    <w:div w:id="1047996052">
      <w:bodyDiv w:val="1"/>
      <w:marLeft w:val="0"/>
      <w:marRight w:val="0"/>
      <w:marTop w:val="0"/>
      <w:marBottom w:val="0"/>
      <w:divBdr>
        <w:top w:val="none" w:sz="0" w:space="0" w:color="auto"/>
        <w:left w:val="none" w:sz="0" w:space="0" w:color="auto"/>
        <w:bottom w:val="none" w:sz="0" w:space="0" w:color="auto"/>
        <w:right w:val="none" w:sz="0" w:space="0" w:color="auto"/>
      </w:divBdr>
      <w:divsChild>
        <w:div w:id="17316700">
          <w:marLeft w:val="480"/>
          <w:marRight w:val="0"/>
          <w:marTop w:val="0"/>
          <w:marBottom w:val="0"/>
          <w:divBdr>
            <w:top w:val="none" w:sz="0" w:space="0" w:color="auto"/>
            <w:left w:val="none" w:sz="0" w:space="0" w:color="auto"/>
            <w:bottom w:val="none" w:sz="0" w:space="0" w:color="auto"/>
            <w:right w:val="none" w:sz="0" w:space="0" w:color="auto"/>
          </w:divBdr>
        </w:div>
        <w:div w:id="59258350">
          <w:marLeft w:val="480"/>
          <w:marRight w:val="0"/>
          <w:marTop w:val="0"/>
          <w:marBottom w:val="0"/>
          <w:divBdr>
            <w:top w:val="none" w:sz="0" w:space="0" w:color="auto"/>
            <w:left w:val="none" w:sz="0" w:space="0" w:color="auto"/>
            <w:bottom w:val="none" w:sz="0" w:space="0" w:color="auto"/>
            <w:right w:val="none" w:sz="0" w:space="0" w:color="auto"/>
          </w:divBdr>
        </w:div>
        <w:div w:id="74741287">
          <w:marLeft w:val="480"/>
          <w:marRight w:val="0"/>
          <w:marTop w:val="0"/>
          <w:marBottom w:val="0"/>
          <w:divBdr>
            <w:top w:val="none" w:sz="0" w:space="0" w:color="auto"/>
            <w:left w:val="none" w:sz="0" w:space="0" w:color="auto"/>
            <w:bottom w:val="none" w:sz="0" w:space="0" w:color="auto"/>
            <w:right w:val="none" w:sz="0" w:space="0" w:color="auto"/>
          </w:divBdr>
        </w:div>
        <w:div w:id="89326171">
          <w:marLeft w:val="480"/>
          <w:marRight w:val="0"/>
          <w:marTop w:val="0"/>
          <w:marBottom w:val="0"/>
          <w:divBdr>
            <w:top w:val="none" w:sz="0" w:space="0" w:color="auto"/>
            <w:left w:val="none" w:sz="0" w:space="0" w:color="auto"/>
            <w:bottom w:val="none" w:sz="0" w:space="0" w:color="auto"/>
            <w:right w:val="none" w:sz="0" w:space="0" w:color="auto"/>
          </w:divBdr>
        </w:div>
        <w:div w:id="110247547">
          <w:marLeft w:val="480"/>
          <w:marRight w:val="0"/>
          <w:marTop w:val="0"/>
          <w:marBottom w:val="0"/>
          <w:divBdr>
            <w:top w:val="none" w:sz="0" w:space="0" w:color="auto"/>
            <w:left w:val="none" w:sz="0" w:space="0" w:color="auto"/>
            <w:bottom w:val="none" w:sz="0" w:space="0" w:color="auto"/>
            <w:right w:val="none" w:sz="0" w:space="0" w:color="auto"/>
          </w:divBdr>
        </w:div>
        <w:div w:id="125778597">
          <w:marLeft w:val="480"/>
          <w:marRight w:val="0"/>
          <w:marTop w:val="0"/>
          <w:marBottom w:val="0"/>
          <w:divBdr>
            <w:top w:val="none" w:sz="0" w:space="0" w:color="auto"/>
            <w:left w:val="none" w:sz="0" w:space="0" w:color="auto"/>
            <w:bottom w:val="none" w:sz="0" w:space="0" w:color="auto"/>
            <w:right w:val="none" w:sz="0" w:space="0" w:color="auto"/>
          </w:divBdr>
        </w:div>
        <w:div w:id="138771123">
          <w:marLeft w:val="480"/>
          <w:marRight w:val="0"/>
          <w:marTop w:val="0"/>
          <w:marBottom w:val="0"/>
          <w:divBdr>
            <w:top w:val="none" w:sz="0" w:space="0" w:color="auto"/>
            <w:left w:val="none" w:sz="0" w:space="0" w:color="auto"/>
            <w:bottom w:val="none" w:sz="0" w:space="0" w:color="auto"/>
            <w:right w:val="none" w:sz="0" w:space="0" w:color="auto"/>
          </w:divBdr>
        </w:div>
        <w:div w:id="380709339">
          <w:marLeft w:val="480"/>
          <w:marRight w:val="0"/>
          <w:marTop w:val="0"/>
          <w:marBottom w:val="0"/>
          <w:divBdr>
            <w:top w:val="none" w:sz="0" w:space="0" w:color="auto"/>
            <w:left w:val="none" w:sz="0" w:space="0" w:color="auto"/>
            <w:bottom w:val="none" w:sz="0" w:space="0" w:color="auto"/>
            <w:right w:val="none" w:sz="0" w:space="0" w:color="auto"/>
          </w:divBdr>
        </w:div>
        <w:div w:id="396124148">
          <w:marLeft w:val="480"/>
          <w:marRight w:val="0"/>
          <w:marTop w:val="0"/>
          <w:marBottom w:val="0"/>
          <w:divBdr>
            <w:top w:val="none" w:sz="0" w:space="0" w:color="auto"/>
            <w:left w:val="none" w:sz="0" w:space="0" w:color="auto"/>
            <w:bottom w:val="none" w:sz="0" w:space="0" w:color="auto"/>
            <w:right w:val="none" w:sz="0" w:space="0" w:color="auto"/>
          </w:divBdr>
        </w:div>
        <w:div w:id="422143486">
          <w:marLeft w:val="480"/>
          <w:marRight w:val="0"/>
          <w:marTop w:val="0"/>
          <w:marBottom w:val="0"/>
          <w:divBdr>
            <w:top w:val="none" w:sz="0" w:space="0" w:color="auto"/>
            <w:left w:val="none" w:sz="0" w:space="0" w:color="auto"/>
            <w:bottom w:val="none" w:sz="0" w:space="0" w:color="auto"/>
            <w:right w:val="none" w:sz="0" w:space="0" w:color="auto"/>
          </w:divBdr>
        </w:div>
        <w:div w:id="425811982">
          <w:marLeft w:val="480"/>
          <w:marRight w:val="0"/>
          <w:marTop w:val="0"/>
          <w:marBottom w:val="0"/>
          <w:divBdr>
            <w:top w:val="none" w:sz="0" w:space="0" w:color="auto"/>
            <w:left w:val="none" w:sz="0" w:space="0" w:color="auto"/>
            <w:bottom w:val="none" w:sz="0" w:space="0" w:color="auto"/>
            <w:right w:val="none" w:sz="0" w:space="0" w:color="auto"/>
          </w:divBdr>
        </w:div>
        <w:div w:id="495649320">
          <w:marLeft w:val="480"/>
          <w:marRight w:val="0"/>
          <w:marTop w:val="0"/>
          <w:marBottom w:val="0"/>
          <w:divBdr>
            <w:top w:val="none" w:sz="0" w:space="0" w:color="auto"/>
            <w:left w:val="none" w:sz="0" w:space="0" w:color="auto"/>
            <w:bottom w:val="none" w:sz="0" w:space="0" w:color="auto"/>
            <w:right w:val="none" w:sz="0" w:space="0" w:color="auto"/>
          </w:divBdr>
        </w:div>
        <w:div w:id="510266309">
          <w:marLeft w:val="480"/>
          <w:marRight w:val="0"/>
          <w:marTop w:val="0"/>
          <w:marBottom w:val="0"/>
          <w:divBdr>
            <w:top w:val="none" w:sz="0" w:space="0" w:color="auto"/>
            <w:left w:val="none" w:sz="0" w:space="0" w:color="auto"/>
            <w:bottom w:val="none" w:sz="0" w:space="0" w:color="auto"/>
            <w:right w:val="none" w:sz="0" w:space="0" w:color="auto"/>
          </w:divBdr>
        </w:div>
        <w:div w:id="510679799">
          <w:marLeft w:val="480"/>
          <w:marRight w:val="0"/>
          <w:marTop w:val="0"/>
          <w:marBottom w:val="0"/>
          <w:divBdr>
            <w:top w:val="none" w:sz="0" w:space="0" w:color="auto"/>
            <w:left w:val="none" w:sz="0" w:space="0" w:color="auto"/>
            <w:bottom w:val="none" w:sz="0" w:space="0" w:color="auto"/>
            <w:right w:val="none" w:sz="0" w:space="0" w:color="auto"/>
          </w:divBdr>
        </w:div>
        <w:div w:id="532351676">
          <w:marLeft w:val="480"/>
          <w:marRight w:val="0"/>
          <w:marTop w:val="0"/>
          <w:marBottom w:val="0"/>
          <w:divBdr>
            <w:top w:val="none" w:sz="0" w:space="0" w:color="auto"/>
            <w:left w:val="none" w:sz="0" w:space="0" w:color="auto"/>
            <w:bottom w:val="none" w:sz="0" w:space="0" w:color="auto"/>
            <w:right w:val="none" w:sz="0" w:space="0" w:color="auto"/>
          </w:divBdr>
        </w:div>
        <w:div w:id="616332433">
          <w:marLeft w:val="480"/>
          <w:marRight w:val="0"/>
          <w:marTop w:val="0"/>
          <w:marBottom w:val="0"/>
          <w:divBdr>
            <w:top w:val="none" w:sz="0" w:space="0" w:color="auto"/>
            <w:left w:val="none" w:sz="0" w:space="0" w:color="auto"/>
            <w:bottom w:val="none" w:sz="0" w:space="0" w:color="auto"/>
            <w:right w:val="none" w:sz="0" w:space="0" w:color="auto"/>
          </w:divBdr>
        </w:div>
        <w:div w:id="681127912">
          <w:marLeft w:val="480"/>
          <w:marRight w:val="0"/>
          <w:marTop w:val="0"/>
          <w:marBottom w:val="0"/>
          <w:divBdr>
            <w:top w:val="none" w:sz="0" w:space="0" w:color="auto"/>
            <w:left w:val="none" w:sz="0" w:space="0" w:color="auto"/>
            <w:bottom w:val="none" w:sz="0" w:space="0" w:color="auto"/>
            <w:right w:val="none" w:sz="0" w:space="0" w:color="auto"/>
          </w:divBdr>
        </w:div>
        <w:div w:id="749624439">
          <w:marLeft w:val="480"/>
          <w:marRight w:val="0"/>
          <w:marTop w:val="0"/>
          <w:marBottom w:val="0"/>
          <w:divBdr>
            <w:top w:val="none" w:sz="0" w:space="0" w:color="auto"/>
            <w:left w:val="none" w:sz="0" w:space="0" w:color="auto"/>
            <w:bottom w:val="none" w:sz="0" w:space="0" w:color="auto"/>
            <w:right w:val="none" w:sz="0" w:space="0" w:color="auto"/>
          </w:divBdr>
        </w:div>
        <w:div w:id="750661846">
          <w:marLeft w:val="480"/>
          <w:marRight w:val="0"/>
          <w:marTop w:val="0"/>
          <w:marBottom w:val="0"/>
          <w:divBdr>
            <w:top w:val="none" w:sz="0" w:space="0" w:color="auto"/>
            <w:left w:val="none" w:sz="0" w:space="0" w:color="auto"/>
            <w:bottom w:val="none" w:sz="0" w:space="0" w:color="auto"/>
            <w:right w:val="none" w:sz="0" w:space="0" w:color="auto"/>
          </w:divBdr>
        </w:div>
        <w:div w:id="758065185">
          <w:marLeft w:val="480"/>
          <w:marRight w:val="0"/>
          <w:marTop w:val="0"/>
          <w:marBottom w:val="0"/>
          <w:divBdr>
            <w:top w:val="none" w:sz="0" w:space="0" w:color="auto"/>
            <w:left w:val="none" w:sz="0" w:space="0" w:color="auto"/>
            <w:bottom w:val="none" w:sz="0" w:space="0" w:color="auto"/>
            <w:right w:val="none" w:sz="0" w:space="0" w:color="auto"/>
          </w:divBdr>
        </w:div>
        <w:div w:id="784034329">
          <w:marLeft w:val="480"/>
          <w:marRight w:val="0"/>
          <w:marTop w:val="0"/>
          <w:marBottom w:val="0"/>
          <w:divBdr>
            <w:top w:val="none" w:sz="0" w:space="0" w:color="auto"/>
            <w:left w:val="none" w:sz="0" w:space="0" w:color="auto"/>
            <w:bottom w:val="none" w:sz="0" w:space="0" w:color="auto"/>
            <w:right w:val="none" w:sz="0" w:space="0" w:color="auto"/>
          </w:divBdr>
        </w:div>
        <w:div w:id="785807229">
          <w:marLeft w:val="480"/>
          <w:marRight w:val="0"/>
          <w:marTop w:val="0"/>
          <w:marBottom w:val="0"/>
          <w:divBdr>
            <w:top w:val="none" w:sz="0" w:space="0" w:color="auto"/>
            <w:left w:val="none" w:sz="0" w:space="0" w:color="auto"/>
            <w:bottom w:val="none" w:sz="0" w:space="0" w:color="auto"/>
            <w:right w:val="none" w:sz="0" w:space="0" w:color="auto"/>
          </w:divBdr>
        </w:div>
        <w:div w:id="829248192">
          <w:marLeft w:val="480"/>
          <w:marRight w:val="0"/>
          <w:marTop w:val="0"/>
          <w:marBottom w:val="0"/>
          <w:divBdr>
            <w:top w:val="none" w:sz="0" w:space="0" w:color="auto"/>
            <w:left w:val="none" w:sz="0" w:space="0" w:color="auto"/>
            <w:bottom w:val="none" w:sz="0" w:space="0" w:color="auto"/>
            <w:right w:val="none" w:sz="0" w:space="0" w:color="auto"/>
          </w:divBdr>
        </w:div>
        <w:div w:id="840898612">
          <w:marLeft w:val="480"/>
          <w:marRight w:val="0"/>
          <w:marTop w:val="0"/>
          <w:marBottom w:val="0"/>
          <w:divBdr>
            <w:top w:val="none" w:sz="0" w:space="0" w:color="auto"/>
            <w:left w:val="none" w:sz="0" w:space="0" w:color="auto"/>
            <w:bottom w:val="none" w:sz="0" w:space="0" w:color="auto"/>
            <w:right w:val="none" w:sz="0" w:space="0" w:color="auto"/>
          </w:divBdr>
        </w:div>
        <w:div w:id="896746159">
          <w:marLeft w:val="480"/>
          <w:marRight w:val="0"/>
          <w:marTop w:val="0"/>
          <w:marBottom w:val="0"/>
          <w:divBdr>
            <w:top w:val="none" w:sz="0" w:space="0" w:color="auto"/>
            <w:left w:val="none" w:sz="0" w:space="0" w:color="auto"/>
            <w:bottom w:val="none" w:sz="0" w:space="0" w:color="auto"/>
            <w:right w:val="none" w:sz="0" w:space="0" w:color="auto"/>
          </w:divBdr>
        </w:div>
        <w:div w:id="957369130">
          <w:marLeft w:val="480"/>
          <w:marRight w:val="0"/>
          <w:marTop w:val="0"/>
          <w:marBottom w:val="0"/>
          <w:divBdr>
            <w:top w:val="none" w:sz="0" w:space="0" w:color="auto"/>
            <w:left w:val="none" w:sz="0" w:space="0" w:color="auto"/>
            <w:bottom w:val="none" w:sz="0" w:space="0" w:color="auto"/>
            <w:right w:val="none" w:sz="0" w:space="0" w:color="auto"/>
          </w:divBdr>
        </w:div>
        <w:div w:id="980812859">
          <w:marLeft w:val="480"/>
          <w:marRight w:val="0"/>
          <w:marTop w:val="0"/>
          <w:marBottom w:val="0"/>
          <w:divBdr>
            <w:top w:val="none" w:sz="0" w:space="0" w:color="auto"/>
            <w:left w:val="none" w:sz="0" w:space="0" w:color="auto"/>
            <w:bottom w:val="none" w:sz="0" w:space="0" w:color="auto"/>
            <w:right w:val="none" w:sz="0" w:space="0" w:color="auto"/>
          </w:divBdr>
        </w:div>
        <w:div w:id="1008748974">
          <w:marLeft w:val="480"/>
          <w:marRight w:val="0"/>
          <w:marTop w:val="0"/>
          <w:marBottom w:val="0"/>
          <w:divBdr>
            <w:top w:val="none" w:sz="0" w:space="0" w:color="auto"/>
            <w:left w:val="none" w:sz="0" w:space="0" w:color="auto"/>
            <w:bottom w:val="none" w:sz="0" w:space="0" w:color="auto"/>
            <w:right w:val="none" w:sz="0" w:space="0" w:color="auto"/>
          </w:divBdr>
        </w:div>
        <w:div w:id="1036394867">
          <w:marLeft w:val="480"/>
          <w:marRight w:val="0"/>
          <w:marTop w:val="0"/>
          <w:marBottom w:val="0"/>
          <w:divBdr>
            <w:top w:val="none" w:sz="0" w:space="0" w:color="auto"/>
            <w:left w:val="none" w:sz="0" w:space="0" w:color="auto"/>
            <w:bottom w:val="none" w:sz="0" w:space="0" w:color="auto"/>
            <w:right w:val="none" w:sz="0" w:space="0" w:color="auto"/>
          </w:divBdr>
        </w:div>
        <w:div w:id="1102140463">
          <w:marLeft w:val="480"/>
          <w:marRight w:val="0"/>
          <w:marTop w:val="0"/>
          <w:marBottom w:val="0"/>
          <w:divBdr>
            <w:top w:val="none" w:sz="0" w:space="0" w:color="auto"/>
            <w:left w:val="none" w:sz="0" w:space="0" w:color="auto"/>
            <w:bottom w:val="none" w:sz="0" w:space="0" w:color="auto"/>
            <w:right w:val="none" w:sz="0" w:space="0" w:color="auto"/>
          </w:divBdr>
        </w:div>
        <w:div w:id="1134980346">
          <w:marLeft w:val="480"/>
          <w:marRight w:val="0"/>
          <w:marTop w:val="0"/>
          <w:marBottom w:val="0"/>
          <w:divBdr>
            <w:top w:val="none" w:sz="0" w:space="0" w:color="auto"/>
            <w:left w:val="none" w:sz="0" w:space="0" w:color="auto"/>
            <w:bottom w:val="none" w:sz="0" w:space="0" w:color="auto"/>
            <w:right w:val="none" w:sz="0" w:space="0" w:color="auto"/>
          </w:divBdr>
        </w:div>
        <w:div w:id="1149056434">
          <w:marLeft w:val="480"/>
          <w:marRight w:val="0"/>
          <w:marTop w:val="0"/>
          <w:marBottom w:val="0"/>
          <w:divBdr>
            <w:top w:val="none" w:sz="0" w:space="0" w:color="auto"/>
            <w:left w:val="none" w:sz="0" w:space="0" w:color="auto"/>
            <w:bottom w:val="none" w:sz="0" w:space="0" w:color="auto"/>
            <w:right w:val="none" w:sz="0" w:space="0" w:color="auto"/>
          </w:divBdr>
        </w:div>
        <w:div w:id="1319111334">
          <w:marLeft w:val="480"/>
          <w:marRight w:val="0"/>
          <w:marTop w:val="0"/>
          <w:marBottom w:val="0"/>
          <w:divBdr>
            <w:top w:val="none" w:sz="0" w:space="0" w:color="auto"/>
            <w:left w:val="none" w:sz="0" w:space="0" w:color="auto"/>
            <w:bottom w:val="none" w:sz="0" w:space="0" w:color="auto"/>
            <w:right w:val="none" w:sz="0" w:space="0" w:color="auto"/>
          </w:divBdr>
        </w:div>
        <w:div w:id="1322352026">
          <w:marLeft w:val="480"/>
          <w:marRight w:val="0"/>
          <w:marTop w:val="0"/>
          <w:marBottom w:val="0"/>
          <w:divBdr>
            <w:top w:val="none" w:sz="0" w:space="0" w:color="auto"/>
            <w:left w:val="none" w:sz="0" w:space="0" w:color="auto"/>
            <w:bottom w:val="none" w:sz="0" w:space="0" w:color="auto"/>
            <w:right w:val="none" w:sz="0" w:space="0" w:color="auto"/>
          </w:divBdr>
        </w:div>
        <w:div w:id="1330332471">
          <w:marLeft w:val="480"/>
          <w:marRight w:val="0"/>
          <w:marTop w:val="0"/>
          <w:marBottom w:val="0"/>
          <w:divBdr>
            <w:top w:val="none" w:sz="0" w:space="0" w:color="auto"/>
            <w:left w:val="none" w:sz="0" w:space="0" w:color="auto"/>
            <w:bottom w:val="none" w:sz="0" w:space="0" w:color="auto"/>
            <w:right w:val="none" w:sz="0" w:space="0" w:color="auto"/>
          </w:divBdr>
        </w:div>
        <w:div w:id="1343118712">
          <w:marLeft w:val="480"/>
          <w:marRight w:val="0"/>
          <w:marTop w:val="0"/>
          <w:marBottom w:val="0"/>
          <w:divBdr>
            <w:top w:val="none" w:sz="0" w:space="0" w:color="auto"/>
            <w:left w:val="none" w:sz="0" w:space="0" w:color="auto"/>
            <w:bottom w:val="none" w:sz="0" w:space="0" w:color="auto"/>
            <w:right w:val="none" w:sz="0" w:space="0" w:color="auto"/>
          </w:divBdr>
        </w:div>
        <w:div w:id="1369140654">
          <w:marLeft w:val="480"/>
          <w:marRight w:val="0"/>
          <w:marTop w:val="0"/>
          <w:marBottom w:val="0"/>
          <w:divBdr>
            <w:top w:val="none" w:sz="0" w:space="0" w:color="auto"/>
            <w:left w:val="none" w:sz="0" w:space="0" w:color="auto"/>
            <w:bottom w:val="none" w:sz="0" w:space="0" w:color="auto"/>
            <w:right w:val="none" w:sz="0" w:space="0" w:color="auto"/>
          </w:divBdr>
        </w:div>
        <w:div w:id="1386106520">
          <w:marLeft w:val="480"/>
          <w:marRight w:val="0"/>
          <w:marTop w:val="0"/>
          <w:marBottom w:val="0"/>
          <w:divBdr>
            <w:top w:val="none" w:sz="0" w:space="0" w:color="auto"/>
            <w:left w:val="none" w:sz="0" w:space="0" w:color="auto"/>
            <w:bottom w:val="none" w:sz="0" w:space="0" w:color="auto"/>
            <w:right w:val="none" w:sz="0" w:space="0" w:color="auto"/>
          </w:divBdr>
        </w:div>
        <w:div w:id="1389837269">
          <w:marLeft w:val="480"/>
          <w:marRight w:val="0"/>
          <w:marTop w:val="0"/>
          <w:marBottom w:val="0"/>
          <w:divBdr>
            <w:top w:val="none" w:sz="0" w:space="0" w:color="auto"/>
            <w:left w:val="none" w:sz="0" w:space="0" w:color="auto"/>
            <w:bottom w:val="none" w:sz="0" w:space="0" w:color="auto"/>
            <w:right w:val="none" w:sz="0" w:space="0" w:color="auto"/>
          </w:divBdr>
        </w:div>
        <w:div w:id="1410808306">
          <w:marLeft w:val="480"/>
          <w:marRight w:val="0"/>
          <w:marTop w:val="0"/>
          <w:marBottom w:val="0"/>
          <w:divBdr>
            <w:top w:val="none" w:sz="0" w:space="0" w:color="auto"/>
            <w:left w:val="none" w:sz="0" w:space="0" w:color="auto"/>
            <w:bottom w:val="none" w:sz="0" w:space="0" w:color="auto"/>
            <w:right w:val="none" w:sz="0" w:space="0" w:color="auto"/>
          </w:divBdr>
        </w:div>
        <w:div w:id="1418096318">
          <w:marLeft w:val="480"/>
          <w:marRight w:val="0"/>
          <w:marTop w:val="0"/>
          <w:marBottom w:val="0"/>
          <w:divBdr>
            <w:top w:val="none" w:sz="0" w:space="0" w:color="auto"/>
            <w:left w:val="none" w:sz="0" w:space="0" w:color="auto"/>
            <w:bottom w:val="none" w:sz="0" w:space="0" w:color="auto"/>
            <w:right w:val="none" w:sz="0" w:space="0" w:color="auto"/>
          </w:divBdr>
        </w:div>
        <w:div w:id="1488084664">
          <w:marLeft w:val="480"/>
          <w:marRight w:val="0"/>
          <w:marTop w:val="0"/>
          <w:marBottom w:val="0"/>
          <w:divBdr>
            <w:top w:val="none" w:sz="0" w:space="0" w:color="auto"/>
            <w:left w:val="none" w:sz="0" w:space="0" w:color="auto"/>
            <w:bottom w:val="none" w:sz="0" w:space="0" w:color="auto"/>
            <w:right w:val="none" w:sz="0" w:space="0" w:color="auto"/>
          </w:divBdr>
        </w:div>
        <w:div w:id="1490172065">
          <w:marLeft w:val="480"/>
          <w:marRight w:val="0"/>
          <w:marTop w:val="0"/>
          <w:marBottom w:val="0"/>
          <w:divBdr>
            <w:top w:val="none" w:sz="0" w:space="0" w:color="auto"/>
            <w:left w:val="none" w:sz="0" w:space="0" w:color="auto"/>
            <w:bottom w:val="none" w:sz="0" w:space="0" w:color="auto"/>
            <w:right w:val="none" w:sz="0" w:space="0" w:color="auto"/>
          </w:divBdr>
        </w:div>
        <w:div w:id="1499689204">
          <w:marLeft w:val="480"/>
          <w:marRight w:val="0"/>
          <w:marTop w:val="0"/>
          <w:marBottom w:val="0"/>
          <w:divBdr>
            <w:top w:val="none" w:sz="0" w:space="0" w:color="auto"/>
            <w:left w:val="none" w:sz="0" w:space="0" w:color="auto"/>
            <w:bottom w:val="none" w:sz="0" w:space="0" w:color="auto"/>
            <w:right w:val="none" w:sz="0" w:space="0" w:color="auto"/>
          </w:divBdr>
        </w:div>
        <w:div w:id="1508057628">
          <w:marLeft w:val="480"/>
          <w:marRight w:val="0"/>
          <w:marTop w:val="0"/>
          <w:marBottom w:val="0"/>
          <w:divBdr>
            <w:top w:val="none" w:sz="0" w:space="0" w:color="auto"/>
            <w:left w:val="none" w:sz="0" w:space="0" w:color="auto"/>
            <w:bottom w:val="none" w:sz="0" w:space="0" w:color="auto"/>
            <w:right w:val="none" w:sz="0" w:space="0" w:color="auto"/>
          </w:divBdr>
        </w:div>
        <w:div w:id="1527252266">
          <w:marLeft w:val="480"/>
          <w:marRight w:val="0"/>
          <w:marTop w:val="0"/>
          <w:marBottom w:val="0"/>
          <w:divBdr>
            <w:top w:val="none" w:sz="0" w:space="0" w:color="auto"/>
            <w:left w:val="none" w:sz="0" w:space="0" w:color="auto"/>
            <w:bottom w:val="none" w:sz="0" w:space="0" w:color="auto"/>
            <w:right w:val="none" w:sz="0" w:space="0" w:color="auto"/>
          </w:divBdr>
        </w:div>
        <w:div w:id="1704818634">
          <w:marLeft w:val="480"/>
          <w:marRight w:val="0"/>
          <w:marTop w:val="0"/>
          <w:marBottom w:val="0"/>
          <w:divBdr>
            <w:top w:val="none" w:sz="0" w:space="0" w:color="auto"/>
            <w:left w:val="none" w:sz="0" w:space="0" w:color="auto"/>
            <w:bottom w:val="none" w:sz="0" w:space="0" w:color="auto"/>
            <w:right w:val="none" w:sz="0" w:space="0" w:color="auto"/>
          </w:divBdr>
        </w:div>
        <w:div w:id="1716739135">
          <w:marLeft w:val="480"/>
          <w:marRight w:val="0"/>
          <w:marTop w:val="0"/>
          <w:marBottom w:val="0"/>
          <w:divBdr>
            <w:top w:val="none" w:sz="0" w:space="0" w:color="auto"/>
            <w:left w:val="none" w:sz="0" w:space="0" w:color="auto"/>
            <w:bottom w:val="none" w:sz="0" w:space="0" w:color="auto"/>
            <w:right w:val="none" w:sz="0" w:space="0" w:color="auto"/>
          </w:divBdr>
        </w:div>
        <w:div w:id="1748117096">
          <w:marLeft w:val="480"/>
          <w:marRight w:val="0"/>
          <w:marTop w:val="0"/>
          <w:marBottom w:val="0"/>
          <w:divBdr>
            <w:top w:val="none" w:sz="0" w:space="0" w:color="auto"/>
            <w:left w:val="none" w:sz="0" w:space="0" w:color="auto"/>
            <w:bottom w:val="none" w:sz="0" w:space="0" w:color="auto"/>
            <w:right w:val="none" w:sz="0" w:space="0" w:color="auto"/>
          </w:divBdr>
        </w:div>
        <w:div w:id="1779788257">
          <w:marLeft w:val="480"/>
          <w:marRight w:val="0"/>
          <w:marTop w:val="0"/>
          <w:marBottom w:val="0"/>
          <w:divBdr>
            <w:top w:val="none" w:sz="0" w:space="0" w:color="auto"/>
            <w:left w:val="none" w:sz="0" w:space="0" w:color="auto"/>
            <w:bottom w:val="none" w:sz="0" w:space="0" w:color="auto"/>
            <w:right w:val="none" w:sz="0" w:space="0" w:color="auto"/>
          </w:divBdr>
        </w:div>
        <w:div w:id="1786653260">
          <w:marLeft w:val="480"/>
          <w:marRight w:val="0"/>
          <w:marTop w:val="0"/>
          <w:marBottom w:val="0"/>
          <w:divBdr>
            <w:top w:val="none" w:sz="0" w:space="0" w:color="auto"/>
            <w:left w:val="none" w:sz="0" w:space="0" w:color="auto"/>
            <w:bottom w:val="none" w:sz="0" w:space="0" w:color="auto"/>
            <w:right w:val="none" w:sz="0" w:space="0" w:color="auto"/>
          </w:divBdr>
        </w:div>
        <w:div w:id="1797214436">
          <w:marLeft w:val="480"/>
          <w:marRight w:val="0"/>
          <w:marTop w:val="0"/>
          <w:marBottom w:val="0"/>
          <w:divBdr>
            <w:top w:val="none" w:sz="0" w:space="0" w:color="auto"/>
            <w:left w:val="none" w:sz="0" w:space="0" w:color="auto"/>
            <w:bottom w:val="none" w:sz="0" w:space="0" w:color="auto"/>
            <w:right w:val="none" w:sz="0" w:space="0" w:color="auto"/>
          </w:divBdr>
        </w:div>
        <w:div w:id="1810051925">
          <w:marLeft w:val="480"/>
          <w:marRight w:val="0"/>
          <w:marTop w:val="0"/>
          <w:marBottom w:val="0"/>
          <w:divBdr>
            <w:top w:val="none" w:sz="0" w:space="0" w:color="auto"/>
            <w:left w:val="none" w:sz="0" w:space="0" w:color="auto"/>
            <w:bottom w:val="none" w:sz="0" w:space="0" w:color="auto"/>
            <w:right w:val="none" w:sz="0" w:space="0" w:color="auto"/>
          </w:divBdr>
        </w:div>
        <w:div w:id="1850023814">
          <w:marLeft w:val="480"/>
          <w:marRight w:val="0"/>
          <w:marTop w:val="0"/>
          <w:marBottom w:val="0"/>
          <w:divBdr>
            <w:top w:val="none" w:sz="0" w:space="0" w:color="auto"/>
            <w:left w:val="none" w:sz="0" w:space="0" w:color="auto"/>
            <w:bottom w:val="none" w:sz="0" w:space="0" w:color="auto"/>
            <w:right w:val="none" w:sz="0" w:space="0" w:color="auto"/>
          </w:divBdr>
        </w:div>
        <w:div w:id="1886790000">
          <w:marLeft w:val="480"/>
          <w:marRight w:val="0"/>
          <w:marTop w:val="0"/>
          <w:marBottom w:val="0"/>
          <w:divBdr>
            <w:top w:val="none" w:sz="0" w:space="0" w:color="auto"/>
            <w:left w:val="none" w:sz="0" w:space="0" w:color="auto"/>
            <w:bottom w:val="none" w:sz="0" w:space="0" w:color="auto"/>
            <w:right w:val="none" w:sz="0" w:space="0" w:color="auto"/>
          </w:divBdr>
        </w:div>
        <w:div w:id="2012679297">
          <w:marLeft w:val="480"/>
          <w:marRight w:val="0"/>
          <w:marTop w:val="0"/>
          <w:marBottom w:val="0"/>
          <w:divBdr>
            <w:top w:val="none" w:sz="0" w:space="0" w:color="auto"/>
            <w:left w:val="none" w:sz="0" w:space="0" w:color="auto"/>
            <w:bottom w:val="none" w:sz="0" w:space="0" w:color="auto"/>
            <w:right w:val="none" w:sz="0" w:space="0" w:color="auto"/>
          </w:divBdr>
        </w:div>
        <w:div w:id="2052419802">
          <w:marLeft w:val="480"/>
          <w:marRight w:val="0"/>
          <w:marTop w:val="0"/>
          <w:marBottom w:val="0"/>
          <w:divBdr>
            <w:top w:val="none" w:sz="0" w:space="0" w:color="auto"/>
            <w:left w:val="none" w:sz="0" w:space="0" w:color="auto"/>
            <w:bottom w:val="none" w:sz="0" w:space="0" w:color="auto"/>
            <w:right w:val="none" w:sz="0" w:space="0" w:color="auto"/>
          </w:divBdr>
        </w:div>
        <w:div w:id="2054689115">
          <w:marLeft w:val="480"/>
          <w:marRight w:val="0"/>
          <w:marTop w:val="0"/>
          <w:marBottom w:val="0"/>
          <w:divBdr>
            <w:top w:val="none" w:sz="0" w:space="0" w:color="auto"/>
            <w:left w:val="none" w:sz="0" w:space="0" w:color="auto"/>
            <w:bottom w:val="none" w:sz="0" w:space="0" w:color="auto"/>
            <w:right w:val="none" w:sz="0" w:space="0" w:color="auto"/>
          </w:divBdr>
        </w:div>
        <w:div w:id="2071806053">
          <w:marLeft w:val="480"/>
          <w:marRight w:val="0"/>
          <w:marTop w:val="0"/>
          <w:marBottom w:val="0"/>
          <w:divBdr>
            <w:top w:val="none" w:sz="0" w:space="0" w:color="auto"/>
            <w:left w:val="none" w:sz="0" w:space="0" w:color="auto"/>
            <w:bottom w:val="none" w:sz="0" w:space="0" w:color="auto"/>
            <w:right w:val="none" w:sz="0" w:space="0" w:color="auto"/>
          </w:divBdr>
        </w:div>
        <w:div w:id="2092968225">
          <w:marLeft w:val="480"/>
          <w:marRight w:val="0"/>
          <w:marTop w:val="0"/>
          <w:marBottom w:val="0"/>
          <w:divBdr>
            <w:top w:val="none" w:sz="0" w:space="0" w:color="auto"/>
            <w:left w:val="none" w:sz="0" w:space="0" w:color="auto"/>
            <w:bottom w:val="none" w:sz="0" w:space="0" w:color="auto"/>
            <w:right w:val="none" w:sz="0" w:space="0" w:color="auto"/>
          </w:divBdr>
        </w:div>
        <w:div w:id="2093744330">
          <w:marLeft w:val="480"/>
          <w:marRight w:val="0"/>
          <w:marTop w:val="0"/>
          <w:marBottom w:val="0"/>
          <w:divBdr>
            <w:top w:val="none" w:sz="0" w:space="0" w:color="auto"/>
            <w:left w:val="none" w:sz="0" w:space="0" w:color="auto"/>
            <w:bottom w:val="none" w:sz="0" w:space="0" w:color="auto"/>
            <w:right w:val="none" w:sz="0" w:space="0" w:color="auto"/>
          </w:divBdr>
        </w:div>
        <w:div w:id="2109227872">
          <w:marLeft w:val="480"/>
          <w:marRight w:val="0"/>
          <w:marTop w:val="0"/>
          <w:marBottom w:val="0"/>
          <w:divBdr>
            <w:top w:val="none" w:sz="0" w:space="0" w:color="auto"/>
            <w:left w:val="none" w:sz="0" w:space="0" w:color="auto"/>
            <w:bottom w:val="none" w:sz="0" w:space="0" w:color="auto"/>
            <w:right w:val="none" w:sz="0" w:space="0" w:color="auto"/>
          </w:divBdr>
        </w:div>
        <w:div w:id="2125151142">
          <w:marLeft w:val="480"/>
          <w:marRight w:val="0"/>
          <w:marTop w:val="0"/>
          <w:marBottom w:val="0"/>
          <w:divBdr>
            <w:top w:val="none" w:sz="0" w:space="0" w:color="auto"/>
            <w:left w:val="none" w:sz="0" w:space="0" w:color="auto"/>
            <w:bottom w:val="none" w:sz="0" w:space="0" w:color="auto"/>
            <w:right w:val="none" w:sz="0" w:space="0" w:color="auto"/>
          </w:divBdr>
        </w:div>
      </w:divsChild>
    </w:div>
    <w:div w:id="1048261035">
      <w:bodyDiv w:val="1"/>
      <w:marLeft w:val="0"/>
      <w:marRight w:val="0"/>
      <w:marTop w:val="0"/>
      <w:marBottom w:val="0"/>
      <w:divBdr>
        <w:top w:val="none" w:sz="0" w:space="0" w:color="auto"/>
        <w:left w:val="none" w:sz="0" w:space="0" w:color="auto"/>
        <w:bottom w:val="none" w:sz="0" w:space="0" w:color="auto"/>
        <w:right w:val="none" w:sz="0" w:space="0" w:color="auto"/>
      </w:divBdr>
    </w:div>
    <w:div w:id="1049721316">
      <w:bodyDiv w:val="1"/>
      <w:marLeft w:val="0"/>
      <w:marRight w:val="0"/>
      <w:marTop w:val="0"/>
      <w:marBottom w:val="0"/>
      <w:divBdr>
        <w:top w:val="none" w:sz="0" w:space="0" w:color="auto"/>
        <w:left w:val="none" w:sz="0" w:space="0" w:color="auto"/>
        <w:bottom w:val="none" w:sz="0" w:space="0" w:color="auto"/>
        <w:right w:val="none" w:sz="0" w:space="0" w:color="auto"/>
      </w:divBdr>
    </w:div>
    <w:div w:id="1049761500">
      <w:bodyDiv w:val="1"/>
      <w:marLeft w:val="0"/>
      <w:marRight w:val="0"/>
      <w:marTop w:val="0"/>
      <w:marBottom w:val="0"/>
      <w:divBdr>
        <w:top w:val="none" w:sz="0" w:space="0" w:color="auto"/>
        <w:left w:val="none" w:sz="0" w:space="0" w:color="auto"/>
        <w:bottom w:val="none" w:sz="0" w:space="0" w:color="auto"/>
        <w:right w:val="none" w:sz="0" w:space="0" w:color="auto"/>
      </w:divBdr>
    </w:div>
    <w:div w:id="1050885459">
      <w:bodyDiv w:val="1"/>
      <w:marLeft w:val="0"/>
      <w:marRight w:val="0"/>
      <w:marTop w:val="0"/>
      <w:marBottom w:val="0"/>
      <w:divBdr>
        <w:top w:val="none" w:sz="0" w:space="0" w:color="auto"/>
        <w:left w:val="none" w:sz="0" w:space="0" w:color="auto"/>
        <w:bottom w:val="none" w:sz="0" w:space="0" w:color="auto"/>
        <w:right w:val="none" w:sz="0" w:space="0" w:color="auto"/>
      </w:divBdr>
    </w:div>
    <w:div w:id="1051267085">
      <w:bodyDiv w:val="1"/>
      <w:marLeft w:val="0"/>
      <w:marRight w:val="0"/>
      <w:marTop w:val="0"/>
      <w:marBottom w:val="0"/>
      <w:divBdr>
        <w:top w:val="none" w:sz="0" w:space="0" w:color="auto"/>
        <w:left w:val="none" w:sz="0" w:space="0" w:color="auto"/>
        <w:bottom w:val="none" w:sz="0" w:space="0" w:color="auto"/>
        <w:right w:val="none" w:sz="0" w:space="0" w:color="auto"/>
      </w:divBdr>
    </w:div>
    <w:div w:id="1052850128">
      <w:bodyDiv w:val="1"/>
      <w:marLeft w:val="0"/>
      <w:marRight w:val="0"/>
      <w:marTop w:val="0"/>
      <w:marBottom w:val="0"/>
      <w:divBdr>
        <w:top w:val="none" w:sz="0" w:space="0" w:color="auto"/>
        <w:left w:val="none" w:sz="0" w:space="0" w:color="auto"/>
        <w:bottom w:val="none" w:sz="0" w:space="0" w:color="auto"/>
        <w:right w:val="none" w:sz="0" w:space="0" w:color="auto"/>
      </w:divBdr>
    </w:div>
    <w:div w:id="1053425812">
      <w:bodyDiv w:val="1"/>
      <w:marLeft w:val="0"/>
      <w:marRight w:val="0"/>
      <w:marTop w:val="0"/>
      <w:marBottom w:val="0"/>
      <w:divBdr>
        <w:top w:val="none" w:sz="0" w:space="0" w:color="auto"/>
        <w:left w:val="none" w:sz="0" w:space="0" w:color="auto"/>
        <w:bottom w:val="none" w:sz="0" w:space="0" w:color="auto"/>
        <w:right w:val="none" w:sz="0" w:space="0" w:color="auto"/>
      </w:divBdr>
    </w:div>
    <w:div w:id="1058473851">
      <w:bodyDiv w:val="1"/>
      <w:marLeft w:val="0"/>
      <w:marRight w:val="0"/>
      <w:marTop w:val="0"/>
      <w:marBottom w:val="0"/>
      <w:divBdr>
        <w:top w:val="none" w:sz="0" w:space="0" w:color="auto"/>
        <w:left w:val="none" w:sz="0" w:space="0" w:color="auto"/>
        <w:bottom w:val="none" w:sz="0" w:space="0" w:color="auto"/>
        <w:right w:val="none" w:sz="0" w:space="0" w:color="auto"/>
      </w:divBdr>
    </w:div>
    <w:div w:id="1060054932">
      <w:bodyDiv w:val="1"/>
      <w:marLeft w:val="0"/>
      <w:marRight w:val="0"/>
      <w:marTop w:val="0"/>
      <w:marBottom w:val="0"/>
      <w:divBdr>
        <w:top w:val="none" w:sz="0" w:space="0" w:color="auto"/>
        <w:left w:val="none" w:sz="0" w:space="0" w:color="auto"/>
        <w:bottom w:val="none" w:sz="0" w:space="0" w:color="auto"/>
        <w:right w:val="none" w:sz="0" w:space="0" w:color="auto"/>
      </w:divBdr>
    </w:div>
    <w:div w:id="1060202899">
      <w:bodyDiv w:val="1"/>
      <w:marLeft w:val="0"/>
      <w:marRight w:val="0"/>
      <w:marTop w:val="0"/>
      <w:marBottom w:val="0"/>
      <w:divBdr>
        <w:top w:val="none" w:sz="0" w:space="0" w:color="auto"/>
        <w:left w:val="none" w:sz="0" w:space="0" w:color="auto"/>
        <w:bottom w:val="none" w:sz="0" w:space="0" w:color="auto"/>
        <w:right w:val="none" w:sz="0" w:space="0" w:color="auto"/>
      </w:divBdr>
    </w:div>
    <w:div w:id="1060446794">
      <w:bodyDiv w:val="1"/>
      <w:marLeft w:val="0"/>
      <w:marRight w:val="0"/>
      <w:marTop w:val="0"/>
      <w:marBottom w:val="0"/>
      <w:divBdr>
        <w:top w:val="none" w:sz="0" w:space="0" w:color="auto"/>
        <w:left w:val="none" w:sz="0" w:space="0" w:color="auto"/>
        <w:bottom w:val="none" w:sz="0" w:space="0" w:color="auto"/>
        <w:right w:val="none" w:sz="0" w:space="0" w:color="auto"/>
      </w:divBdr>
    </w:div>
    <w:div w:id="1062405182">
      <w:bodyDiv w:val="1"/>
      <w:marLeft w:val="0"/>
      <w:marRight w:val="0"/>
      <w:marTop w:val="0"/>
      <w:marBottom w:val="0"/>
      <w:divBdr>
        <w:top w:val="none" w:sz="0" w:space="0" w:color="auto"/>
        <w:left w:val="none" w:sz="0" w:space="0" w:color="auto"/>
        <w:bottom w:val="none" w:sz="0" w:space="0" w:color="auto"/>
        <w:right w:val="none" w:sz="0" w:space="0" w:color="auto"/>
      </w:divBdr>
    </w:div>
    <w:div w:id="1063067446">
      <w:bodyDiv w:val="1"/>
      <w:marLeft w:val="0"/>
      <w:marRight w:val="0"/>
      <w:marTop w:val="0"/>
      <w:marBottom w:val="0"/>
      <w:divBdr>
        <w:top w:val="none" w:sz="0" w:space="0" w:color="auto"/>
        <w:left w:val="none" w:sz="0" w:space="0" w:color="auto"/>
        <w:bottom w:val="none" w:sz="0" w:space="0" w:color="auto"/>
        <w:right w:val="none" w:sz="0" w:space="0" w:color="auto"/>
      </w:divBdr>
    </w:div>
    <w:div w:id="1065032059">
      <w:bodyDiv w:val="1"/>
      <w:marLeft w:val="0"/>
      <w:marRight w:val="0"/>
      <w:marTop w:val="0"/>
      <w:marBottom w:val="0"/>
      <w:divBdr>
        <w:top w:val="none" w:sz="0" w:space="0" w:color="auto"/>
        <w:left w:val="none" w:sz="0" w:space="0" w:color="auto"/>
        <w:bottom w:val="none" w:sz="0" w:space="0" w:color="auto"/>
        <w:right w:val="none" w:sz="0" w:space="0" w:color="auto"/>
      </w:divBdr>
    </w:div>
    <w:div w:id="1066419973">
      <w:bodyDiv w:val="1"/>
      <w:marLeft w:val="0"/>
      <w:marRight w:val="0"/>
      <w:marTop w:val="0"/>
      <w:marBottom w:val="0"/>
      <w:divBdr>
        <w:top w:val="none" w:sz="0" w:space="0" w:color="auto"/>
        <w:left w:val="none" w:sz="0" w:space="0" w:color="auto"/>
        <w:bottom w:val="none" w:sz="0" w:space="0" w:color="auto"/>
        <w:right w:val="none" w:sz="0" w:space="0" w:color="auto"/>
      </w:divBdr>
    </w:div>
    <w:div w:id="1066563237">
      <w:bodyDiv w:val="1"/>
      <w:marLeft w:val="0"/>
      <w:marRight w:val="0"/>
      <w:marTop w:val="0"/>
      <w:marBottom w:val="0"/>
      <w:divBdr>
        <w:top w:val="none" w:sz="0" w:space="0" w:color="auto"/>
        <w:left w:val="none" w:sz="0" w:space="0" w:color="auto"/>
        <w:bottom w:val="none" w:sz="0" w:space="0" w:color="auto"/>
        <w:right w:val="none" w:sz="0" w:space="0" w:color="auto"/>
      </w:divBdr>
    </w:div>
    <w:div w:id="1068191613">
      <w:bodyDiv w:val="1"/>
      <w:marLeft w:val="0"/>
      <w:marRight w:val="0"/>
      <w:marTop w:val="0"/>
      <w:marBottom w:val="0"/>
      <w:divBdr>
        <w:top w:val="none" w:sz="0" w:space="0" w:color="auto"/>
        <w:left w:val="none" w:sz="0" w:space="0" w:color="auto"/>
        <w:bottom w:val="none" w:sz="0" w:space="0" w:color="auto"/>
        <w:right w:val="none" w:sz="0" w:space="0" w:color="auto"/>
      </w:divBdr>
    </w:div>
    <w:div w:id="1068304391">
      <w:bodyDiv w:val="1"/>
      <w:marLeft w:val="0"/>
      <w:marRight w:val="0"/>
      <w:marTop w:val="0"/>
      <w:marBottom w:val="0"/>
      <w:divBdr>
        <w:top w:val="none" w:sz="0" w:space="0" w:color="auto"/>
        <w:left w:val="none" w:sz="0" w:space="0" w:color="auto"/>
        <w:bottom w:val="none" w:sz="0" w:space="0" w:color="auto"/>
        <w:right w:val="none" w:sz="0" w:space="0" w:color="auto"/>
      </w:divBdr>
    </w:div>
    <w:div w:id="1068386616">
      <w:bodyDiv w:val="1"/>
      <w:marLeft w:val="0"/>
      <w:marRight w:val="0"/>
      <w:marTop w:val="0"/>
      <w:marBottom w:val="0"/>
      <w:divBdr>
        <w:top w:val="none" w:sz="0" w:space="0" w:color="auto"/>
        <w:left w:val="none" w:sz="0" w:space="0" w:color="auto"/>
        <w:bottom w:val="none" w:sz="0" w:space="0" w:color="auto"/>
        <w:right w:val="none" w:sz="0" w:space="0" w:color="auto"/>
      </w:divBdr>
    </w:div>
    <w:div w:id="1069618950">
      <w:bodyDiv w:val="1"/>
      <w:marLeft w:val="0"/>
      <w:marRight w:val="0"/>
      <w:marTop w:val="0"/>
      <w:marBottom w:val="0"/>
      <w:divBdr>
        <w:top w:val="none" w:sz="0" w:space="0" w:color="auto"/>
        <w:left w:val="none" w:sz="0" w:space="0" w:color="auto"/>
        <w:bottom w:val="none" w:sz="0" w:space="0" w:color="auto"/>
        <w:right w:val="none" w:sz="0" w:space="0" w:color="auto"/>
      </w:divBdr>
      <w:divsChild>
        <w:div w:id="68037641">
          <w:marLeft w:val="480"/>
          <w:marRight w:val="0"/>
          <w:marTop w:val="0"/>
          <w:marBottom w:val="0"/>
          <w:divBdr>
            <w:top w:val="none" w:sz="0" w:space="0" w:color="auto"/>
            <w:left w:val="none" w:sz="0" w:space="0" w:color="auto"/>
            <w:bottom w:val="none" w:sz="0" w:space="0" w:color="auto"/>
            <w:right w:val="none" w:sz="0" w:space="0" w:color="auto"/>
          </w:divBdr>
        </w:div>
        <w:div w:id="161548851">
          <w:marLeft w:val="480"/>
          <w:marRight w:val="0"/>
          <w:marTop w:val="0"/>
          <w:marBottom w:val="0"/>
          <w:divBdr>
            <w:top w:val="none" w:sz="0" w:space="0" w:color="auto"/>
            <w:left w:val="none" w:sz="0" w:space="0" w:color="auto"/>
            <w:bottom w:val="none" w:sz="0" w:space="0" w:color="auto"/>
            <w:right w:val="none" w:sz="0" w:space="0" w:color="auto"/>
          </w:divBdr>
        </w:div>
        <w:div w:id="174878908">
          <w:marLeft w:val="480"/>
          <w:marRight w:val="0"/>
          <w:marTop w:val="0"/>
          <w:marBottom w:val="0"/>
          <w:divBdr>
            <w:top w:val="none" w:sz="0" w:space="0" w:color="auto"/>
            <w:left w:val="none" w:sz="0" w:space="0" w:color="auto"/>
            <w:bottom w:val="none" w:sz="0" w:space="0" w:color="auto"/>
            <w:right w:val="none" w:sz="0" w:space="0" w:color="auto"/>
          </w:divBdr>
        </w:div>
        <w:div w:id="187450365">
          <w:marLeft w:val="480"/>
          <w:marRight w:val="0"/>
          <w:marTop w:val="0"/>
          <w:marBottom w:val="0"/>
          <w:divBdr>
            <w:top w:val="none" w:sz="0" w:space="0" w:color="auto"/>
            <w:left w:val="none" w:sz="0" w:space="0" w:color="auto"/>
            <w:bottom w:val="none" w:sz="0" w:space="0" w:color="auto"/>
            <w:right w:val="none" w:sz="0" w:space="0" w:color="auto"/>
          </w:divBdr>
        </w:div>
        <w:div w:id="193344319">
          <w:marLeft w:val="480"/>
          <w:marRight w:val="0"/>
          <w:marTop w:val="0"/>
          <w:marBottom w:val="0"/>
          <w:divBdr>
            <w:top w:val="none" w:sz="0" w:space="0" w:color="auto"/>
            <w:left w:val="none" w:sz="0" w:space="0" w:color="auto"/>
            <w:bottom w:val="none" w:sz="0" w:space="0" w:color="auto"/>
            <w:right w:val="none" w:sz="0" w:space="0" w:color="auto"/>
          </w:divBdr>
        </w:div>
        <w:div w:id="233009150">
          <w:marLeft w:val="480"/>
          <w:marRight w:val="0"/>
          <w:marTop w:val="0"/>
          <w:marBottom w:val="0"/>
          <w:divBdr>
            <w:top w:val="none" w:sz="0" w:space="0" w:color="auto"/>
            <w:left w:val="none" w:sz="0" w:space="0" w:color="auto"/>
            <w:bottom w:val="none" w:sz="0" w:space="0" w:color="auto"/>
            <w:right w:val="none" w:sz="0" w:space="0" w:color="auto"/>
          </w:divBdr>
        </w:div>
        <w:div w:id="301353999">
          <w:marLeft w:val="480"/>
          <w:marRight w:val="0"/>
          <w:marTop w:val="0"/>
          <w:marBottom w:val="0"/>
          <w:divBdr>
            <w:top w:val="none" w:sz="0" w:space="0" w:color="auto"/>
            <w:left w:val="none" w:sz="0" w:space="0" w:color="auto"/>
            <w:bottom w:val="none" w:sz="0" w:space="0" w:color="auto"/>
            <w:right w:val="none" w:sz="0" w:space="0" w:color="auto"/>
          </w:divBdr>
        </w:div>
        <w:div w:id="307132873">
          <w:marLeft w:val="480"/>
          <w:marRight w:val="0"/>
          <w:marTop w:val="0"/>
          <w:marBottom w:val="0"/>
          <w:divBdr>
            <w:top w:val="none" w:sz="0" w:space="0" w:color="auto"/>
            <w:left w:val="none" w:sz="0" w:space="0" w:color="auto"/>
            <w:bottom w:val="none" w:sz="0" w:space="0" w:color="auto"/>
            <w:right w:val="none" w:sz="0" w:space="0" w:color="auto"/>
          </w:divBdr>
        </w:div>
        <w:div w:id="369963478">
          <w:marLeft w:val="480"/>
          <w:marRight w:val="0"/>
          <w:marTop w:val="0"/>
          <w:marBottom w:val="0"/>
          <w:divBdr>
            <w:top w:val="none" w:sz="0" w:space="0" w:color="auto"/>
            <w:left w:val="none" w:sz="0" w:space="0" w:color="auto"/>
            <w:bottom w:val="none" w:sz="0" w:space="0" w:color="auto"/>
            <w:right w:val="none" w:sz="0" w:space="0" w:color="auto"/>
          </w:divBdr>
        </w:div>
        <w:div w:id="436944997">
          <w:marLeft w:val="480"/>
          <w:marRight w:val="0"/>
          <w:marTop w:val="0"/>
          <w:marBottom w:val="0"/>
          <w:divBdr>
            <w:top w:val="none" w:sz="0" w:space="0" w:color="auto"/>
            <w:left w:val="none" w:sz="0" w:space="0" w:color="auto"/>
            <w:bottom w:val="none" w:sz="0" w:space="0" w:color="auto"/>
            <w:right w:val="none" w:sz="0" w:space="0" w:color="auto"/>
          </w:divBdr>
        </w:div>
        <w:div w:id="446316413">
          <w:marLeft w:val="480"/>
          <w:marRight w:val="0"/>
          <w:marTop w:val="0"/>
          <w:marBottom w:val="0"/>
          <w:divBdr>
            <w:top w:val="none" w:sz="0" w:space="0" w:color="auto"/>
            <w:left w:val="none" w:sz="0" w:space="0" w:color="auto"/>
            <w:bottom w:val="none" w:sz="0" w:space="0" w:color="auto"/>
            <w:right w:val="none" w:sz="0" w:space="0" w:color="auto"/>
          </w:divBdr>
        </w:div>
        <w:div w:id="475343604">
          <w:marLeft w:val="480"/>
          <w:marRight w:val="0"/>
          <w:marTop w:val="0"/>
          <w:marBottom w:val="0"/>
          <w:divBdr>
            <w:top w:val="none" w:sz="0" w:space="0" w:color="auto"/>
            <w:left w:val="none" w:sz="0" w:space="0" w:color="auto"/>
            <w:bottom w:val="none" w:sz="0" w:space="0" w:color="auto"/>
            <w:right w:val="none" w:sz="0" w:space="0" w:color="auto"/>
          </w:divBdr>
        </w:div>
        <w:div w:id="488060965">
          <w:marLeft w:val="480"/>
          <w:marRight w:val="0"/>
          <w:marTop w:val="0"/>
          <w:marBottom w:val="0"/>
          <w:divBdr>
            <w:top w:val="none" w:sz="0" w:space="0" w:color="auto"/>
            <w:left w:val="none" w:sz="0" w:space="0" w:color="auto"/>
            <w:bottom w:val="none" w:sz="0" w:space="0" w:color="auto"/>
            <w:right w:val="none" w:sz="0" w:space="0" w:color="auto"/>
          </w:divBdr>
        </w:div>
        <w:div w:id="494999563">
          <w:marLeft w:val="480"/>
          <w:marRight w:val="0"/>
          <w:marTop w:val="0"/>
          <w:marBottom w:val="0"/>
          <w:divBdr>
            <w:top w:val="none" w:sz="0" w:space="0" w:color="auto"/>
            <w:left w:val="none" w:sz="0" w:space="0" w:color="auto"/>
            <w:bottom w:val="none" w:sz="0" w:space="0" w:color="auto"/>
            <w:right w:val="none" w:sz="0" w:space="0" w:color="auto"/>
          </w:divBdr>
        </w:div>
        <w:div w:id="513154293">
          <w:marLeft w:val="480"/>
          <w:marRight w:val="0"/>
          <w:marTop w:val="0"/>
          <w:marBottom w:val="0"/>
          <w:divBdr>
            <w:top w:val="none" w:sz="0" w:space="0" w:color="auto"/>
            <w:left w:val="none" w:sz="0" w:space="0" w:color="auto"/>
            <w:bottom w:val="none" w:sz="0" w:space="0" w:color="auto"/>
            <w:right w:val="none" w:sz="0" w:space="0" w:color="auto"/>
          </w:divBdr>
        </w:div>
        <w:div w:id="518159618">
          <w:marLeft w:val="480"/>
          <w:marRight w:val="0"/>
          <w:marTop w:val="0"/>
          <w:marBottom w:val="0"/>
          <w:divBdr>
            <w:top w:val="none" w:sz="0" w:space="0" w:color="auto"/>
            <w:left w:val="none" w:sz="0" w:space="0" w:color="auto"/>
            <w:bottom w:val="none" w:sz="0" w:space="0" w:color="auto"/>
            <w:right w:val="none" w:sz="0" w:space="0" w:color="auto"/>
          </w:divBdr>
        </w:div>
        <w:div w:id="525405570">
          <w:marLeft w:val="480"/>
          <w:marRight w:val="0"/>
          <w:marTop w:val="0"/>
          <w:marBottom w:val="0"/>
          <w:divBdr>
            <w:top w:val="none" w:sz="0" w:space="0" w:color="auto"/>
            <w:left w:val="none" w:sz="0" w:space="0" w:color="auto"/>
            <w:bottom w:val="none" w:sz="0" w:space="0" w:color="auto"/>
            <w:right w:val="none" w:sz="0" w:space="0" w:color="auto"/>
          </w:divBdr>
        </w:div>
        <w:div w:id="586814258">
          <w:marLeft w:val="480"/>
          <w:marRight w:val="0"/>
          <w:marTop w:val="0"/>
          <w:marBottom w:val="0"/>
          <w:divBdr>
            <w:top w:val="none" w:sz="0" w:space="0" w:color="auto"/>
            <w:left w:val="none" w:sz="0" w:space="0" w:color="auto"/>
            <w:bottom w:val="none" w:sz="0" w:space="0" w:color="auto"/>
            <w:right w:val="none" w:sz="0" w:space="0" w:color="auto"/>
          </w:divBdr>
        </w:div>
        <w:div w:id="646014202">
          <w:marLeft w:val="480"/>
          <w:marRight w:val="0"/>
          <w:marTop w:val="0"/>
          <w:marBottom w:val="0"/>
          <w:divBdr>
            <w:top w:val="none" w:sz="0" w:space="0" w:color="auto"/>
            <w:left w:val="none" w:sz="0" w:space="0" w:color="auto"/>
            <w:bottom w:val="none" w:sz="0" w:space="0" w:color="auto"/>
            <w:right w:val="none" w:sz="0" w:space="0" w:color="auto"/>
          </w:divBdr>
        </w:div>
        <w:div w:id="656612496">
          <w:marLeft w:val="480"/>
          <w:marRight w:val="0"/>
          <w:marTop w:val="0"/>
          <w:marBottom w:val="0"/>
          <w:divBdr>
            <w:top w:val="none" w:sz="0" w:space="0" w:color="auto"/>
            <w:left w:val="none" w:sz="0" w:space="0" w:color="auto"/>
            <w:bottom w:val="none" w:sz="0" w:space="0" w:color="auto"/>
            <w:right w:val="none" w:sz="0" w:space="0" w:color="auto"/>
          </w:divBdr>
        </w:div>
        <w:div w:id="658461649">
          <w:marLeft w:val="480"/>
          <w:marRight w:val="0"/>
          <w:marTop w:val="0"/>
          <w:marBottom w:val="0"/>
          <w:divBdr>
            <w:top w:val="none" w:sz="0" w:space="0" w:color="auto"/>
            <w:left w:val="none" w:sz="0" w:space="0" w:color="auto"/>
            <w:bottom w:val="none" w:sz="0" w:space="0" w:color="auto"/>
            <w:right w:val="none" w:sz="0" w:space="0" w:color="auto"/>
          </w:divBdr>
        </w:div>
        <w:div w:id="672145550">
          <w:marLeft w:val="480"/>
          <w:marRight w:val="0"/>
          <w:marTop w:val="0"/>
          <w:marBottom w:val="0"/>
          <w:divBdr>
            <w:top w:val="none" w:sz="0" w:space="0" w:color="auto"/>
            <w:left w:val="none" w:sz="0" w:space="0" w:color="auto"/>
            <w:bottom w:val="none" w:sz="0" w:space="0" w:color="auto"/>
            <w:right w:val="none" w:sz="0" w:space="0" w:color="auto"/>
          </w:divBdr>
        </w:div>
        <w:div w:id="704328763">
          <w:marLeft w:val="480"/>
          <w:marRight w:val="0"/>
          <w:marTop w:val="0"/>
          <w:marBottom w:val="0"/>
          <w:divBdr>
            <w:top w:val="none" w:sz="0" w:space="0" w:color="auto"/>
            <w:left w:val="none" w:sz="0" w:space="0" w:color="auto"/>
            <w:bottom w:val="none" w:sz="0" w:space="0" w:color="auto"/>
            <w:right w:val="none" w:sz="0" w:space="0" w:color="auto"/>
          </w:divBdr>
        </w:div>
        <w:div w:id="706569230">
          <w:marLeft w:val="480"/>
          <w:marRight w:val="0"/>
          <w:marTop w:val="0"/>
          <w:marBottom w:val="0"/>
          <w:divBdr>
            <w:top w:val="none" w:sz="0" w:space="0" w:color="auto"/>
            <w:left w:val="none" w:sz="0" w:space="0" w:color="auto"/>
            <w:bottom w:val="none" w:sz="0" w:space="0" w:color="auto"/>
            <w:right w:val="none" w:sz="0" w:space="0" w:color="auto"/>
          </w:divBdr>
        </w:div>
        <w:div w:id="732627183">
          <w:marLeft w:val="480"/>
          <w:marRight w:val="0"/>
          <w:marTop w:val="0"/>
          <w:marBottom w:val="0"/>
          <w:divBdr>
            <w:top w:val="none" w:sz="0" w:space="0" w:color="auto"/>
            <w:left w:val="none" w:sz="0" w:space="0" w:color="auto"/>
            <w:bottom w:val="none" w:sz="0" w:space="0" w:color="auto"/>
            <w:right w:val="none" w:sz="0" w:space="0" w:color="auto"/>
          </w:divBdr>
        </w:div>
        <w:div w:id="744226834">
          <w:marLeft w:val="480"/>
          <w:marRight w:val="0"/>
          <w:marTop w:val="0"/>
          <w:marBottom w:val="0"/>
          <w:divBdr>
            <w:top w:val="none" w:sz="0" w:space="0" w:color="auto"/>
            <w:left w:val="none" w:sz="0" w:space="0" w:color="auto"/>
            <w:bottom w:val="none" w:sz="0" w:space="0" w:color="auto"/>
            <w:right w:val="none" w:sz="0" w:space="0" w:color="auto"/>
          </w:divBdr>
        </w:div>
        <w:div w:id="760569620">
          <w:marLeft w:val="480"/>
          <w:marRight w:val="0"/>
          <w:marTop w:val="0"/>
          <w:marBottom w:val="0"/>
          <w:divBdr>
            <w:top w:val="none" w:sz="0" w:space="0" w:color="auto"/>
            <w:left w:val="none" w:sz="0" w:space="0" w:color="auto"/>
            <w:bottom w:val="none" w:sz="0" w:space="0" w:color="auto"/>
            <w:right w:val="none" w:sz="0" w:space="0" w:color="auto"/>
          </w:divBdr>
        </w:div>
        <w:div w:id="811870903">
          <w:marLeft w:val="480"/>
          <w:marRight w:val="0"/>
          <w:marTop w:val="0"/>
          <w:marBottom w:val="0"/>
          <w:divBdr>
            <w:top w:val="none" w:sz="0" w:space="0" w:color="auto"/>
            <w:left w:val="none" w:sz="0" w:space="0" w:color="auto"/>
            <w:bottom w:val="none" w:sz="0" w:space="0" w:color="auto"/>
            <w:right w:val="none" w:sz="0" w:space="0" w:color="auto"/>
          </w:divBdr>
        </w:div>
        <w:div w:id="874080048">
          <w:marLeft w:val="480"/>
          <w:marRight w:val="0"/>
          <w:marTop w:val="0"/>
          <w:marBottom w:val="0"/>
          <w:divBdr>
            <w:top w:val="none" w:sz="0" w:space="0" w:color="auto"/>
            <w:left w:val="none" w:sz="0" w:space="0" w:color="auto"/>
            <w:bottom w:val="none" w:sz="0" w:space="0" w:color="auto"/>
            <w:right w:val="none" w:sz="0" w:space="0" w:color="auto"/>
          </w:divBdr>
        </w:div>
        <w:div w:id="907492752">
          <w:marLeft w:val="480"/>
          <w:marRight w:val="0"/>
          <w:marTop w:val="0"/>
          <w:marBottom w:val="0"/>
          <w:divBdr>
            <w:top w:val="none" w:sz="0" w:space="0" w:color="auto"/>
            <w:left w:val="none" w:sz="0" w:space="0" w:color="auto"/>
            <w:bottom w:val="none" w:sz="0" w:space="0" w:color="auto"/>
            <w:right w:val="none" w:sz="0" w:space="0" w:color="auto"/>
          </w:divBdr>
        </w:div>
        <w:div w:id="916480837">
          <w:marLeft w:val="480"/>
          <w:marRight w:val="0"/>
          <w:marTop w:val="0"/>
          <w:marBottom w:val="0"/>
          <w:divBdr>
            <w:top w:val="none" w:sz="0" w:space="0" w:color="auto"/>
            <w:left w:val="none" w:sz="0" w:space="0" w:color="auto"/>
            <w:bottom w:val="none" w:sz="0" w:space="0" w:color="auto"/>
            <w:right w:val="none" w:sz="0" w:space="0" w:color="auto"/>
          </w:divBdr>
        </w:div>
        <w:div w:id="940919994">
          <w:marLeft w:val="480"/>
          <w:marRight w:val="0"/>
          <w:marTop w:val="0"/>
          <w:marBottom w:val="0"/>
          <w:divBdr>
            <w:top w:val="none" w:sz="0" w:space="0" w:color="auto"/>
            <w:left w:val="none" w:sz="0" w:space="0" w:color="auto"/>
            <w:bottom w:val="none" w:sz="0" w:space="0" w:color="auto"/>
            <w:right w:val="none" w:sz="0" w:space="0" w:color="auto"/>
          </w:divBdr>
        </w:div>
        <w:div w:id="956957262">
          <w:marLeft w:val="480"/>
          <w:marRight w:val="0"/>
          <w:marTop w:val="0"/>
          <w:marBottom w:val="0"/>
          <w:divBdr>
            <w:top w:val="none" w:sz="0" w:space="0" w:color="auto"/>
            <w:left w:val="none" w:sz="0" w:space="0" w:color="auto"/>
            <w:bottom w:val="none" w:sz="0" w:space="0" w:color="auto"/>
            <w:right w:val="none" w:sz="0" w:space="0" w:color="auto"/>
          </w:divBdr>
        </w:div>
        <w:div w:id="980768958">
          <w:marLeft w:val="480"/>
          <w:marRight w:val="0"/>
          <w:marTop w:val="0"/>
          <w:marBottom w:val="0"/>
          <w:divBdr>
            <w:top w:val="none" w:sz="0" w:space="0" w:color="auto"/>
            <w:left w:val="none" w:sz="0" w:space="0" w:color="auto"/>
            <w:bottom w:val="none" w:sz="0" w:space="0" w:color="auto"/>
            <w:right w:val="none" w:sz="0" w:space="0" w:color="auto"/>
          </w:divBdr>
        </w:div>
        <w:div w:id="1006633868">
          <w:marLeft w:val="480"/>
          <w:marRight w:val="0"/>
          <w:marTop w:val="0"/>
          <w:marBottom w:val="0"/>
          <w:divBdr>
            <w:top w:val="none" w:sz="0" w:space="0" w:color="auto"/>
            <w:left w:val="none" w:sz="0" w:space="0" w:color="auto"/>
            <w:bottom w:val="none" w:sz="0" w:space="0" w:color="auto"/>
            <w:right w:val="none" w:sz="0" w:space="0" w:color="auto"/>
          </w:divBdr>
        </w:div>
        <w:div w:id="1029724564">
          <w:marLeft w:val="480"/>
          <w:marRight w:val="0"/>
          <w:marTop w:val="0"/>
          <w:marBottom w:val="0"/>
          <w:divBdr>
            <w:top w:val="none" w:sz="0" w:space="0" w:color="auto"/>
            <w:left w:val="none" w:sz="0" w:space="0" w:color="auto"/>
            <w:bottom w:val="none" w:sz="0" w:space="0" w:color="auto"/>
            <w:right w:val="none" w:sz="0" w:space="0" w:color="auto"/>
          </w:divBdr>
        </w:div>
        <w:div w:id="1035236482">
          <w:marLeft w:val="480"/>
          <w:marRight w:val="0"/>
          <w:marTop w:val="0"/>
          <w:marBottom w:val="0"/>
          <w:divBdr>
            <w:top w:val="none" w:sz="0" w:space="0" w:color="auto"/>
            <w:left w:val="none" w:sz="0" w:space="0" w:color="auto"/>
            <w:bottom w:val="none" w:sz="0" w:space="0" w:color="auto"/>
            <w:right w:val="none" w:sz="0" w:space="0" w:color="auto"/>
          </w:divBdr>
        </w:div>
        <w:div w:id="1046103699">
          <w:marLeft w:val="480"/>
          <w:marRight w:val="0"/>
          <w:marTop w:val="0"/>
          <w:marBottom w:val="0"/>
          <w:divBdr>
            <w:top w:val="none" w:sz="0" w:space="0" w:color="auto"/>
            <w:left w:val="none" w:sz="0" w:space="0" w:color="auto"/>
            <w:bottom w:val="none" w:sz="0" w:space="0" w:color="auto"/>
            <w:right w:val="none" w:sz="0" w:space="0" w:color="auto"/>
          </w:divBdr>
        </w:div>
        <w:div w:id="1053626266">
          <w:marLeft w:val="480"/>
          <w:marRight w:val="0"/>
          <w:marTop w:val="0"/>
          <w:marBottom w:val="0"/>
          <w:divBdr>
            <w:top w:val="none" w:sz="0" w:space="0" w:color="auto"/>
            <w:left w:val="none" w:sz="0" w:space="0" w:color="auto"/>
            <w:bottom w:val="none" w:sz="0" w:space="0" w:color="auto"/>
            <w:right w:val="none" w:sz="0" w:space="0" w:color="auto"/>
          </w:divBdr>
        </w:div>
        <w:div w:id="1084643997">
          <w:marLeft w:val="480"/>
          <w:marRight w:val="0"/>
          <w:marTop w:val="0"/>
          <w:marBottom w:val="0"/>
          <w:divBdr>
            <w:top w:val="none" w:sz="0" w:space="0" w:color="auto"/>
            <w:left w:val="none" w:sz="0" w:space="0" w:color="auto"/>
            <w:bottom w:val="none" w:sz="0" w:space="0" w:color="auto"/>
            <w:right w:val="none" w:sz="0" w:space="0" w:color="auto"/>
          </w:divBdr>
        </w:div>
        <w:div w:id="1107122156">
          <w:marLeft w:val="480"/>
          <w:marRight w:val="0"/>
          <w:marTop w:val="0"/>
          <w:marBottom w:val="0"/>
          <w:divBdr>
            <w:top w:val="none" w:sz="0" w:space="0" w:color="auto"/>
            <w:left w:val="none" w:sz="0" w:space="0" w:color="auto"/>
            <w:bottom w:val="none" w:sz="0" w:space="0" w:color="auto"/>
            <w:right w:val="none" w:sz="0" w:space="0" w:color="auto"/>
          </w:divBdr>
        </w:div>
        <w:div w:id="1121608282">
          <w:marLeft w:val="480"/>
          <w:marRight w:val="0"/>
          <w:marTop w:val="0"/>
          <w:marBottom w:val="0"/>
          <w:divBdr>
            <w:top w:val="none" w:sz="0" w:space="0" w:color="auto"/>
            <w:left w:val="none" w:sz="0" w:space="0" w:color="auto"/>
            <w:bottom w:val="none" w:sz="0" w:space="0" w:color="auto"/>
            <w:right w:val="none" w:sz="0" w:space="0" w:color="auto"/>
          </w:divBdr>
        </w:div>
        <w:div w:id="1167596645">
          <w:marLeft w:val="480"/>
          <w:marRight w:val="0"/>
          <w:marTop w:val="0"/>
          <w:marBottom w:val="0"/>
          <w:divBdr>
            <w:top w:val="none" w:sz="0" w:space="0" w:color="auto"/>
            <w:left w:val="none" w:sz="0" w:space="0" w:color="auto"/>
            <w:bottom w:val="none" w:sz="0" w:space="0" w:color="auto"/>
            <w:right w:val="none" w:sz="0" w:space="0" w:color="auto"/>
          </w:divBdr>
        </w:div>
        <w:div w:id="1253012161">
          <w:marLeft w:val="480"/>
          <w:marRight w:val="0"/>
          <w:marTop w:val="0"/>
          <w:marBottom w:val="0"/>
          <w:divBdr>
            <w:top w:val="none" w:sz="0" w:space="0" w:color="auto"/>
            <w:left w:val="none" w:sz="0" w:space="0" w:color="auto"/>
            <w:bottom w:val="none" w:sz="0" w:space="0" w:color="auto"/>
            <w:right w:val="none" w:sz="0" w:space="0" w:color="auto"/>
          </w:divBdr>
        </w:div>
        <w:div w:id="1300723834">
          <w:marLeft w:val="480"/>
          <w:marRight w:val="0"/>
          <w:marTop w:val="0"/>
          <w:marBottom w:val="0"/>
          <w:divBdr>
            <w:top w:val="none" w:sz="0" w:space="0" w:color="auto"/>
            <w:left w:val="none" w:sz="0" w:space="0" w:color="auto"/>
            <w:bottom w:val="none" w:sz="0" w:space="0" w:color="auto"/>
            <w:right w:val="none" w:sz="0" w:space="0" w:color="auto"/>
          </w:divBdr>
        </w:div>
        <w:div w:id="1326974130">
          <w:marLeft w:val="480"/>
          <w:marRight w:val="0"/>
          <w:marTop w:val="0"/>
          <w:marBottom w:val="0"/>
          <w:divBdr>
            <w:top w:val="none" w:sz="0" w:space="0" w:color="auto"/>
            <w:left w:val="none" w:sz="0" w:space="0" w:color="auto"/>
            <w:bottom w:val="none" w:sz="0" w:space="0" w:color="auto"/>
            <w:right w:val="none" w:sz="0" w:space="0" w:color="auto"/>
          </w:divBdr>
        </w:div>
        <w:div w:id="1350985620">
          <w:marLeft w:val="480"/>
          <w:marRight w:val="0"/>
          <w:marTop w:val="0"/>
          <w:marBottom w:val="0"/>
          <w:divBdr>
            <w:top w:val="none" w:sz="0" w:space="0" w:color="auto"/>
            <w:left w:val="none" w:sz="0" w:space="0" w:color="auto"/>
            <w:bottom w:val="none" w:sz="0" w:space="0" w:color="auto"/>
            <w:right w:val="none" w:sz="0" w:space="0" w:color="auto"/>
          </w:divBdr>
        </w:div>
        <w:div w:id="1360857962">
          <w:marLeft w:val="480"/>
          <w:marRight w:val="0"/>
          <w:marTop w:val="0"/>
          <w:marBottom w:val="0"/>
          <w:divBdr>
            <w:top w:val="none" w:sz="0" w:space="0" w:color="auto"/>
            <w:left w:val="none" w:sz="0" w:space="0" w:color="auto"/>
            <w:bottom w:val="none" w:sz="0" w:space="0" w:color="auto"/>
            <w:right w:val="none" w:sz="0" w:space="0" w:color="auto"/>
          </w:divBdr>
        </w:div>
        <w:div w:id="1410998041">
          <w:marLeft w:val="480"/>
          <w:marRight w:val="0"/>
          <w:marTop w:val="0"/>
          <w:marBottom w:val="0"/>
          <w:divBdr>
            <w:top w:val="none" w:sz="0" w:space="0" w:color="auto"/>
            <w:left w:val="none" w:sz="0" w:space="0" w:color="auto"/>
            <w:bottom w:val="none" w:sz="0" w:space="0" w:color="auto"/>
            <w:right w:val="none" w:sz="0" w:space="0" w:color="auto"/>
          </w:divBdr>
        </w:div>
        <w:div w:id="1443644391">
          <w:marLeft w:val="480"/>
          <w:marRight w:val="0"/>
          <w:marTop w:val="0"/>
          <w:marBottom w:val="0"/>
          <w:divBdr>
            <w:top w:val="none" w:sz="0" w:space="0" w:color="auto"/>
            <w:left w:val="none" w:sz="0" w:space="0" w:color="auto"/>
            <w:bottom w:val="none" w:sz="0" w:space="0" w:color="auto"/>
            <w:right w:val="none" w:sz="0" w:space="0" w:color="auto"/>
          </w:divBdr>
        </w:div>
        <w:div w:id="1493791813">
          <w:marLeft w:val="480"/>
          <w:marRight w:val="0"/>
          <w:marTop w:val="0"/>
          <w:marBottom w:val="0"/>
          <w:divBdr>
            <w:top w:val="none" w:sz="0" w:space="0" w:color="auto"/>
            <w:left w:val="none" w:sz="0" w:space="0" w:color="auto"/>
            <w:bottom w:val="none" w:sz="0" w:space="0" w:color="auto"/>
            <w:right w:val="none" w:sz="0" w:space="0" w:color="auto"/>
          </w:divBdr>
        </w:div>
        <w:div w:id="1554078497">
          <w:marLeft w:val="480"/>
          <w:marRight w:val="0"/>
          <w:marTop w:val="0"/>
          <w:marBottom w:val="0"/>
          <w:divBdr>
            <w:top w:val="none" w:sz="0" w:space="0" w:color="auto"/>
            <w:left w:val="none" w:sz="0" w:space="0" w:color="auto"/>
            <w:bottom w:val="none" w:sz="0" w:space="0" w:color="auto"/>
            <w:right w:val="none" w:sz="0" w:space="0" w:color="auto"/>
          </w:divBdr>
        </w:div>
        <w:div w:id="1563173587">
          <w:marLeft w:val="480"/>
          <w:marRight w:val="0"/>
          <w:marTop w:val="0"/>
          <w:marBottom w:val="0"/>
          <w:divBdr>
            <w:top w:val="none" w:sz="0" w:space="0" w:color="auto"/>
            <w:left w:val="none" w:sz="0" w:space="0" w:color="auto"/>
            <w:bottom w:val="none" w:sz="0" w:space="0" w:color="auto"/>
            <w:right w:val="none" w:sz="0" w:space="0" w:color="auto"/>
          </w:divBdr>
        </w:div>
        <w:div w:id="1581913454">
          <w:marLeft w:val="480"/>
          <w:marRight w:val="0"/>
          <w:marTop w:val="0"/>
          <w:marBottom w:val="0"/>
          <w:divBdr>
            <w:top w:val="none" w:sz="0" w:space="0" w:color="auto"/>
            <w:left w:val="none" w:sz="0" w:space="0" w:color="auto"/>
            <w:bottom w:val="none" w:sz="0" w:space="0" w:color="auto"/>
            <w:right w:val="none" w:sz="0" w:space="0" w:color="auto"/>
          </w:divBdr>
        </w:div>
        <w:div w:id="1607805481">
          <w:marLeft w:val="480"/>
          <w:marRight w:val="0"/>
          <w:marTop w:val="0"/>
          <w:marBottom w:val="0"/>
          <w:divBdr>
            <w:top w:val="none" w:sz="0" w:space="0" w:color="auto"/>
            <w:left w:val="none" w:sz="0" w:space="0" w:color="auto"/>
            <w:bottom w:val="none" w:sz="0" w:space="0" w:color="auto"/>
            <w:right w:val="none" w:sz="0" w:space="0" w:color="auto"/>
          </w:divBdr>
        </w:div>
        <w:div w:id="1614096896">
          <w:marLeft w:val="480"/>
          <w:marRight w:val="0"/>
          <w:marTop w:val="0"/>
          <w:marBottom w:val="0"/>
          <w:divBdr>
            <w:top w:val="none" w:sz="0" w:space="0" w:color="auto"/>
            <w:left w:val="none" w:sz="0" w:space="0" w:color="auto"/>
            <w:bottom w:val="none" w:sz="0" w:space="0" w:color="auto"/>
            <w:right w:val="none" w:sz="0" w:space="0" w:color="auto"/>
          </w:divBdr>
        </w:div>
        <w:div w:id="1789471923">
          <w:marLeft w:val="480"/>
          <w:marRight w:val="0"/>
          <w:marTop w:val="0"/>
          <w:marBottom w:val="0"/>
          <w:divBdr>
            <w:top w:val="none" w:sz="0" w:space="0" w:color="auto"/>
            <w:left w:val="none" w:sz="0" w:space="0" w:color="auto"/>
            <w:bottom w:val="none" w:sz="0" w:space="0" w:color="auto"/>
            <w:right w:val="none" w:sz="0" w:space="0" w:color="auto"/>
          </w:divBdr>
        </w:div>
        <w:div w:id="1817068661">
          <w:marLeft w:val="480"/>
          <w:marRight w:val="0"/>
          <w:marTop w:val="0"/>
          <w:marBottom w:val="0"/>
          <w:divBdr>
            <w:top w:val="none" w:sz="0" w:space="0" w:color="auto"/>
            <w:left w:val="none" w:sz="0" w:space="0" w:color="auto"/>
            <w:bottom w:val="none" w:sz="0" w:space="0" w:color="auto"/>
            <w:right w:val="none" w:sz="0" w:space="0" w:color="auto"/>
          </w:divBdr>
        </w:div>
        <w:div w:id="1831947398">
          <w:marLeft w:val="480"/>
          <w:marRight w:val="0"/>
          <w:marTop w:val="0"/>
          <w:marBottom w:val="0"/>
          <w:divBdr>
            <w:top w:val="none" w:sz="0" w:space="0" w:color="auto"/>
            <w:left w:val="none" w:sz="0" w:space="0" w:color="auto"/>
            <w:bottom w:val="none" w:sz="0" w:space="0" w:color="auto"/>
            <w:right w:val="none" w:sz="0" w:space="0" w:color="auto"/>
          </w:divBdr>
        </w:div>
        <w:div w:id="1877038570">
          <w:marLeft w:val="480"/>
          <w:marRight w:val="0"/>
          <w:marTop w:val="0"/>
          <w:marBottom w:val="0"/>
          <w:divBdr>
            <w:top w:val="none" w:sz="0" w:space="0" w:color="auto"/>
            <w:left w:val="none" w:sz="0" w:space="0" w:color="auto"/>
            <w:bottom w:val="none" w:sz="0" w:space="0" w:color="auto"/>
            <w:right w:val="none" w:sz="0" w:space="0" w:color="auto"/>
          </w:divBdr>
        </w:div>
        <w:div w:id="2027637794">
          <w:marLeft w:val="480"/>
          <w:marRight w:val="0"/>
          <w:marTop w:val="0"/>
          <w:marBottom w:val="0"/>
          <w:divBdr>
            <w:top w:val="none" w:sz="0" w:space="0" w:color="auto"/>
            <w:left w:val="none" w:sz="0" w:space="0" w:color="auto"/>
            <w:bottom w:val="none" w:sz="0" w:space="0" w:color="auto"/>
            <w:right w:val="none" w:sz="0" w:space="0" w:color="auto"/>
          </w:divBdr>
        </w:div>
        <w:div w:id="2066563627">
          <w:marLeft w:val="480"/>
          <w:marRight w:val="0"/>
          <w:marTop w:val="0"/>
          <w:marBottom w:val="0"/>
          <w:divBdr>
            <w:top w:val="none" w:sz="0" w:space="0" w:color="auto"/>
            <w:left w:val="none" w:sz="0" w:space="0" w:color="auto"/>
            <w:bottom w:val="none" w:sz="0" w:space="0" w:color="auto"/>
            <w:right w:val="none" w:sz="0" w:space="0" w:color="auto"/>
          </w:divBdr>
        </w:div>
        <w:div w:id="2074891585">
          <w:marLeft w:val="480"/>
          <w:marRight w:val="0"/>
          <w:marTop w:val="0"/>
          <w:marBottom w:val="0"/>
          <w:divBdr>
            <w:top w:val="none" w:sz="0" w:space="0" w:color="auto"/>
            <w:left w:val="none" w:sz="0" w:space="0" w:color="auto"/>
            <w:bottom w:val="none" w:sz="0" w:space="0" w:color="auto"/>
            <w:right w:val="none" w:sz="0" w:space="0" w:color="auto"/>
          </w:divBdr>
        </w:div>
        <w:div w:id="2095281241">
          <w:marLeft w:val="480"/>
          <w:marRight w:val="0"/>
          <w:marTop w:val="0"/>
          <w:marBottom w:val="0"/>
          <w:divBdr>
            <w:top w:val="none" w:sz="0" w:space="0" w:color="auto"/>
            <w:left w:val="none" w:sz="0" w:space="0" w:color="auto"/>
            <w:bottom w:val="none" w:sz="0" w:space="0" w:color="auto"/>
            <w:right w:val="none" w:sz="0" w:space="0" w:color="auto"/>
          </w:divBdr>
        </w:div>
        <w:div w:id="2140757047">
          <w:marLeft w:val="480"/>
          <w:marRight w:val="0"/>
          <w:marTop w:val="0"/>
          <w:marBottom w:val="0"/>
          <w:divBdr>
            <w:top w:val="none" w:sz="0" w:space="0" w:color="auto"/>
            <w:left w:val="none" w:sz="0" w:space="0" w:color="auto"/>
            <w:bottom w:val="none" w:sz="0" w:space="0" w:color="auto"/>
            <w:right w:val="none" w:sz="0" w:space="0" w:color="auto"/>
          </w:divBdr>
        </w:div>
      </w:divsChild>
    </w:div>
    <w:div w:id="1070737710">
      <w:bodyDiv w:val="1"/>
      <w:marLeft w:val="0"/>
      <w:marRight w:val="0"/>
      <w:marTop w:val="0"/>
      <w:marBottom w:val="0"/>
      <w:divBdr>
        <w:top w:val="none" w:sz="0" w:space="0" w:color="auto"/>
        <w:left w:val="none" w:sz="0" w:space="0" w:color="auto"/>
        <w:bottom w:val="none" w:sz="0" w:space="0" w:color="auto"/>
        <w:right w:val="none" w:sz="0" w:space="0" w:color="auto"/>
      </w:divBdr>
    </w:div>
    <w:div w:id="1073311741">
      <w:bodyDiv w:val="1"/>
      <w:marLeft w:val="0"/>
      <w:marRight w:val="0"/>
      <w:marTop w:val="0"/>
      <w:marBottom w:val="0"/>
      <w:divBdr>
        <w:top w:val="none" w:sz="0" w:space="0" w:color="auto"/>
        <w:left w:val="none" w:sz="0" w:space="0" w:color="auto"/>
        <w:bottom w:val="none" w:sz="0" w:space="0" w:color="auto"/>
        <w:right w:val="none" w:sz="0" w:space="0" w:color="auto"/>
      </w:divBdr>
    </w:div>
    <w:div w:id="1074398412">
      <w:bodyDiv w:val="1"/>
      <w:marLeft w:val="0"/>
      <w:marRight w:val="0"/>
      <w:marTop w:val="0"/>
      <w:marBottom w:val="0"/>
      <w:divBdr>
        <w:top w:val="none" w:sz="0" w:space="0" w:color="auto"/>
        <w:left w:val="none" w:sz="0" w:space="0" w:color="auto"/>
        <w:bottom w:val="none" w:sz="0" w:space="0" w:color="auto"/>
        <w:right w:val="none" w:sz="0" w:space="0" w:color="auto"/>
      </w:divBdr>
    </w:div>
    <w:div w:id="1075204186">
      <w:bodyDiv w:val="1"/>
      <w:marLeft w:val="0"/>
      <w:marRight w:val="0"/>
      <w:marTop w:val="0"/>
      <w:marBottom w:val="0"/>
      <w:divBdr>
        <w:top w:val="none" w:sz="0" w:space="0" w:color="auto"/>
        <w:left w:val="none" w:sz="0" w:space="0" w:color="auto"/>
        <w:bottom w:val="none" w:sz="0" w:space="0" w:color="auto"/>
        <w:right w:val="none" w:sz="0" w:space="0" w:color="auto"/>
      </w:divBdr>
    </w:div>
    <w:div w:id="1076052667">
      <w:bodyDiv w:val="1"/>
      <w:marLeft w:val="0"/>
      <w:marRight w:val="0"/>
      <w:marTop w:val="0"/>
      <w:marBottom w:val="0"/>
      <w:divBdr>
        <w:top w:val="none" w:sz="0" w:space="0" w:color="auto"/>
        <w:left w:val="none" w:sz="0" w:space="0" w:color="auto"/>
        <w:bottom w:val="none" w:sz="0" w:space="0" w:color="auto"/>
        <w:right w:val="none" w:sz="0" w:space="0" w:color="auto"/>
      </w:divBdr>
    </w:div>
    <w:div w:id="1076511366">
      <w:bodyDiv w:val="1"/>
      <w:marLeft w:val="0"/>
      <w:marRight w:val="0"/>
      <w:marTop w:val="0"/>
      <w:marBottom w:val="0"/>
      <w:divBdr>
        <w:top w:val="none" w:sz="0" w:space="0" w:color="auto"/>
        <w:left w:val="none" w:sz="0" w:space="0" w:color="auto"/>
        <w:bottom w:val="none" w:sz="0" w:space="0" w:color="auto"/>
        <w:right w:val="none" w:sz="0" w:space="0" w:color="auto"/>
      </w:divBdr>
    </w:div>
    <w:div w:id="1077826551">
      <w:bodyDiv w:val="1"/>
      <w:marLeft w:val="0"/>
      <w:marRight w:val="0"/>
      <w:marTop w:val="0"/>
      <w:marBottom w:val="0"/>
      <w:divBdr>
        <w:top w:val="none" w:sz="0" w:space="0" w:color="auto"/>
        <w:left w:val="none" w:sz="0" w:space="0" w:color="auto"/>
        <w:bottom w:val="none" w:sz="0" w:space="0" w:color="auto"/>
        <w:right w:val="none" w:sz="0" w:space="0" w:color="auto"/>
      </w:divBdr>
    </w:div>
    <w:div w:id="1078281822">
      <w:bodyDiv w:val="1"/>
      <w:marLeft w:val="0"/>
      <w:marRight w:val="0"/>
      <w:marTop w:val="0"/>
      <w:marBottom w:val="0"/>
      <w:divBdr>
        <w:top w:val="none" w:sz="0" w:space="0" w:color="auto"/>
        <w:left w:val="none" w:sz="0" w:space="0" w:color="auto"/>
        <w:bottom w:val="none" w:sz="0" w:space="0" w:color="auto"/>
        <w:right w:val="none" w:sz="0" w:space="0" w:color="auto"/>
      </w:divBdr>
    </w:div>
    <w:div w:id="1078286792">
      <w:bodyDiv w:val="1"/>
      <w:marLeft w:val="0"/>
      <w:marRight w:val="0"/>
      <w:marTop w:val="0"/>
      <w:marBottom w:val="0"/>
      <w:divBdr>
        <w:top w:val="none" w:sz="0" w:space="0" w:color="auto"/>
        <w:left w:val="none" w:sz="0" w:space="0" w:color="auto"/>
        <w:bottom w:val="none" w:sz="0" w:space="0" w:color="auto"/>
        <w:right w:val="none" w:sz="0" w:space="0" w:color="auto"/>
      </w:divBdr>
    </w:div>
    <w:div w:id="1078601603">
      <w:bodyDiv w:val="1"/>
      <w:marLeft w:val="0"/>
      <w:marRight w:val="0"/>
      <w:marTop w:val="0"/>
      <w:marBottom w:val="0"/>
      <w:divBdr>
        <w:top w:val="none" w:sz="0" w:space="0" w:color="auto"/>
        <w:left w:val="none" w:sz="0" w:space="0" w:color="auto"/>
        <w:bottom w:val="none" w:sz="0" w:space="0" w:color="auto"/>
        <w:right w:val="none" w:sz="0" w:space="0" w:color="auto"/>
      </w:divBdr>
    </w:div>
    <w:div w:id="1078867892">
      <w:bodyDiv w:val="1"/>
      <w:marLeft w:val="0"/>
      <w:marRight w:val="0"/>
      <w:marTop w:val="0"/>
      <w:marBottom w:val="0"/>
      <w:divBdr>
        <w:top w:val="none" w:sz="0" w:space="0" w:color="auto"/>
        <w:left w:val="none" w:sz="0" w:space="0" w:color="auto"/>
        <w:bottom w:val="none" w:sz="0" w:space="0" w:color="auto"/>
        <w:right w:val="none" w:sz="0" w:space="0" w:color="auto"/>
      </w:divBdr>
    </w:div>
    <w:div w:id="1079400424">
      <w:bodyDiv w:val="1"/>
      <w:marLeft w:val="0"/>
      <w:marRight w:val="0"/>
      <w:marTop w:val="0"/>
      <w:marBottom w:val="0"/>
      <w:divBdr>
        <w:top w:val="none" w:sz="0" w:space="0" w:color="auto"/>
        <w:left w:val="none" w:sz="0" w:space="0" w:color="auto"/>
        <w:bottom w:val="none" w:sz="0" w:space="0" w:color="auto"/>
        <w:right w:val="none" w:sz="0" w:space="0" w:color="auto"/>
      </w:divBdr>
    </w:div>
    <w:div w:id="1079860830">
      <w:bodyDiv w:val="1"/>
      <w:marLeft w:val="0"/>
      <w:marRight w:val="0"/>
      <w:marTop w:val="0"/>
      <w:marBottom w:val="0"/>
      <w:divBdr>
        <w:top w:val="none" w:sz="0" w:space="0" w:color="auto"/>
        <w:left w:val="none" w:sz="0" w:space="0" w:color="auto"/>
        <w:bottom w:val="none" w:sz="0" w:space="0" w:color="auto"/>
        <w:right w:val="none" w:sz="0" w:space="0" w:color="auto"/>
      </w:divBdr>
    </w:div>
    <w:div w:id="1079983767">
      <w:bodyDiv w:val="1"/>
      <w:marLeft w:val="0"/>
      <w:marRight w:val="0"/>
      <w:marTop w:val="0"/>
      <w:marBottom w:val="0"/>
      <w:divBdr>
        <w:top w:val="none" w:sz="0" w:space="0" w:color="auto"/>
        <w:left w:val="none" w:sz="0" w:space="0" w:color="auto"/>
        <w:bottom w:val="none" w:sz="0" w:space="0" w:color="auto"/>
        <w:right w:val="none" w:sz="0" w:space="0" w:color="auto"/>
      </w:divBdr>
    </w:div>
    <w:div w:id="1080178036">
      <w:bodyDiv w:val="1"/>
      <w:marLeft w:val="0"/>
      <w:marRight w:val="0"/>
      <w:marTop w:val="0"/>
      <w:marBottom w:val="0"/>
      <w:divBdr>
        <w:top w:val="none" w:sz="0" w:space="0" w:color="auto"/>
        <w:left w:val="none" w:sz="0" w:space="0" w:color="auto"/>
        <w:bottom w:val="none" w:sz="0" w:space="0" w:color="auto"/>
        <w:right w:val="none" w:sz="0" w:space="0" w:color="auto"/>
      </w:divBdr>
    </w:div>
    <w:div w:id="1081877353">
      <w:bodyDiv w:val="1"/>
      <w:marLeft w:val="0"/>
      <w:marRight w:val="0"/>
      <w:marTop w:val="0"/>
      <w:marBottom w:val="0"/>
      <w:divBdr>
        <w:top w:val="none" w:sz="0" w:space="0" w:color="auto"/>
        <w:left w:val="none" w:sz="0" w:space="0" w:color="auto"/>
        <w:bottom w:val="none" w:sz="0" w:space="0" w:color="auto"/>
        <w:right w:val="none" w:sz="0" w:space="0" w:color="auto"/>
      </w:divBdr>
    </w:div>
    <w:div w:id="1082530860">
      <w:bodyDiv w:val="1"/>
      <w:marLeft w:val="0"/>
      <w:marRight w:val="0"/>
      <w:marTop w:val="0"/>
      <w:marBottom w:val="0"/>
      <w:divBdr>
        <w:top w:val="none" w:sz="0" w:space="0" w:color="auto"/>
        <w:left w:val="none" w:sz="0" w:space="0" w:color="auto"/>
        <w:bottom w:val="none" w:sz="0" w:space="0" w:color="auto"/>
        <w:right w:val="none" w:sz="0" w:space="0" w:color="auto"/>
      </w:divBdr>
    </w:div>
    <w:div w:id="1084182304">
      <w:bodyDiv w:val="1"/>
      <w:marLeft w:val="0"/>
      <w:marRight w:val="0"/>
      <w:marTop w:val="0"/>
      <w:marBottom w:val="0"/>
      <w:divBdr>
        <w:top w:val="none" w:sz="0" w:space="0" w:color="auto"/>
        <w:left w:val="none" w:sz="0" w:space="0" w:color="auto"/>
        <w:bottom w:val="none" w:sz="0" w:space="0" w:color="auto"/>
        <w:right w:val="none" w:sz="0" w:space="0" w:color="auto"/>
      </w:divBdr>
    </w:div>
    <w:div w:id="1084455667">
      <w:bodyDiv w:val="1"/>
      <w:marLeft w:val="0"/>
      <w:marRight w:val="0"/>
      <w:marTop w:val="0"/>
      <w:marBottom w:val="0"/>
      <w:divBdr>
        <w:top w:val="none" w:sz="0" w:space="0" w:color="auto"/>
        <w:left w:val="none" w:sz="0" w:space="0" w:color="auto"/>
        <w:bottom w:val="none" w:sz="0" w:space="0" w:color="auto"/>
        <w:right w:val="none" w:sz="0" w:space="0" w:color="auto"/>
      </w:divBdr>
    </w:div>
    <w:div w:id="1085613843">
      <w:bodyDiv w:val="1"/>
      <w:marLeft w:val="0"/>
      <w:marRight w:val="0"/>
      <w:marTop w:val="0"/>
      <w:marBottom w:val="0"/>
      <w:divBdr>
        <w:top w:val="none" w:sz="0" w:space="0" w:color="auto"/>
        <w:left w:val="none" w:sz="0" w:space="0" w:color="auto"/>
        <w:bottom w:val="none" w:sz="0" w:space="0" w:color="auto"/>
        <w:right w:val="none" w:sz="0" w:space="0" w:color="auto"/>
      </w:divBdr>
    </w:div>
    <w:div w:id="1085997954">
      <w:bodyDiv w:val="1"/>
      <w:marLeft w:val="0"/>
      <w:marRight w:val="0"/>
      <w:marTop w:val="0"/>
      <w:marBottom w:val="0"/>
      <w:divBdr>
        <w:top w:val="none" w:sz="0" w:space="0" w:color="auto"/>
        <w:left w:val="none" w:sz="0" w:space="0" w:color="auto"/>
        <w:bottom w:val="none" w:sz="0" w:space="0" w:color="auto"/>
        <w:right w:val="none" w:sz="0" w:space="0" w:color="auto"/>
      </w:divBdr>
    </w:div>
    <w:div w:id="1086806342">
      <w:bodyDiv w:val="1"/>
      <w:marLeft w:val="0"/>
      <w:marRight w:val="0"/>
      <w:marTop w:val="0"/>
      <w:marBottom w:val="0"/>
      <w:divBdr>
        <w:top w:val="none" w:sz="0" w:space="0" w:color="auto"/>
        <w:left w:val="none" w:sz="0" w:space="0" w:color="auto"/>
        <w:bottom w:val="none" w:sz="0" w:space="0" w:color="auto"/>
        <w:right w:val="none" w:sz="0" w:space="0" w:color="auto"/>
      </w:divBdr>
    </w:div>
    <w:div w:id="1087775065">
      <w:bodyDiv w:val="1"/>
      <w:marLeft w:val="0"/>
      <w:marRight w:val="0"/>
      <w:marTop w:val="0"/>
      <w:marBottom w:val="0"/>
      <w:divBdr>
        <w:top w:val="none" w:sz="0" w:space="0" w:color="auto"/>
        <w:left w:val="none" w:sz="0" w:space="0" w:color="auto"/>
        <w:bottom w:val="none" w:sz="0" w:space="0" w:color="auto"/>
        <w:right w:val="none" w:sz="0" w:space="0" w:color="auto"/>
      </w:divBdr>
    </w:div>
    <w:div w:id="1090353551">
      <w:bodyDiv w:val="1"/>
      <w:marLeft w:val="0"/>
      <w:marRight w:val="0"/>
      <w:marTop w:val="0"/>
      <w:marBottom w:val="0"/>
      <w:divBdr>
        <w:top w:val="none" w:sz="0" w:space="0" w:color="auto"/>
        <w:left w:val="none" w:sz="0" w:space="0" w:color="auto"/>
        <w:bottom w:val="none" w:sz="0" w:space="0" w:color="auto"/>
        <w:right w:val="none" w:sz="0" w:space="0" w:color="auto"/>
      </w:divBdr>
    </w:div>
    <w:div w:id="1091121858">
      <w:bodyDiv w:val="1"/>
      <w:marLeft w:val="0"/>
      <w:marRight w:val="0"/>
      <w:marTop w:val="0"/>
      <w:marBottom w:val="0"/>
      <w:divBdr>
        <w:top w:val="none" w:sz="0" w:space="0" w:color="auto"/>
        <w:left w:val="none" w:sz="0" w:space="0" w:color="auto"/>
        <w:bottom w:val="none" w:sz="0" w:space="0" w:color="auto"/>
        <w:right w:val="none" w:sz="0" w:space="0" w:color="auto"/>
      </w:divBdr>
    </w:div>
    <w:div w:id="1093742387">
      <w:bodyDiv w:val="1"/>
      <w:marLeft w:val="0"/>
      <w:marRight w:val="0"/>
      <w:marTop w:val="0"/>
      <w:marBottom w:val="0"/>
      <w:divBdr>
        <w:top w:val="none" w:sz="0" w:space="0" w:color="auto"/>
        <w:left w:val="none" w:sz="0" w:space="0" w:color="auto"/>
        <w:bottom w:val="none" w:sz="0" w:space="0" w:color="auto"/>
        <w:right w:val="none" w:sz="0" w:space="0" w:color="auto"/>
      </w:divBdr>
    </w:div>
    <w:div w:id="1093816015">
      <w:bodyDiv w:val="1"/>
      <w:marLeft w:val="0"/>
      <w:marRight w:val="0"/>
      <w:marTop w:val="0"/>
      <w:marBottom w:val="0"/>
      <w:divBdr>
        <w:top w:val="none" w:sz="0" w:space="0" w:color="auto"/>
        <w:left w:val="none" w:sz="0" w:space="0" w:color="auto"/>
        <w:bottom w:val="none" w:sz="0" w:space="0" w:color="auto"/>
        <w:right w:val="none" w:sz="0" w:space="0" w:color="auto"/>
      </w:divBdr>
    </w:div>
    <w:div w:id="1095903202">
      <w:bodyDiv w:val="1"/>
      <w:marLeft w:val="0"/>
      <w:marRight w:val="0"/>
      <w:marTop w:val="0"/>
      <w:marBottom w:val="0"/>
      <w:divBdr>
        <w:top w:val="none" w:sz="0" w:space="0" w:color="auto"/>
        <w:left w:val="none" w:sz="0" w:space="0" w:color="auto"/>
        <w:bottom w:val="none" w:sz="0" w:space="0" w:color="auto"/>
        <w:right w:val="none" w:sz="0" w:space="0" w:color="auto"/>
      </w:divBdr>
    </w:div>
    <w:div w:id="1096169893">
      <w:bodyDiv w:val="1"/>
      <w:marLeft w:val="0"/>
      <w:marRight w:val="0"/>
      <w:marTop w:val="0"/>
      <w:marBottom w:val="0"/>
      <w:divBdr>
        <w:top w:val="none" w:sz="0" w:space="0" w:color="auto"/>
        <w:left w:val="none" w:sz="0" w:space="0" w:color="auto"/>
        <w:bottom w:val="none" w:sz="0" w:space="0" w:color="auto"/>
        <w:right w:val="none" w:sz="0" w:space="0" w:color="auto"/>
      </w:divBdr>
    </w:div>
    <w:div w:id="1096170004">
      <w:bodyDiv w:val="1"/>
      <w:marLeft w:val="0"/>
      <w:marRight w:val="0"/>
      <w:marTop w:val="0"/>
      <w:marBottom w:val="0"/>
      <w:divBdr>
        <w:top w:val="none" w:sz="0" w:space="0" w:color="auto"/>
        <w:left w:val="none" w:sz="0" w:space="0" w:color="auto"/>
        <w:bottom w:val="none" w:sz="0" w:space="0" w:color="auto"/>
        <w:right w:val="none" w:sz="0" w:space="0" w:color="auto"/>
      </w:divBdr>
    </w:div>
    <w:div w:id="1096445272">
      <w:bodyDiv w:val="1"/>
      <w:marLeft w:val="0"/>
      <w:marRight w:val="0"/>
      <w:marTop w:val="0"/>
      <w:marBottom w:val="0"/>
      <w:divBdr>
        <w:top w:val="none" w:sz="0" w:space="0" w:color="auto"/>
        <w:left w:val="none" w:sz="0" w:space="0" w:color="auto"/>
        <w:bottom w:val="none" w:sz="0" w:space="0" w:color="auto"/>
        <w:right w:val="none" w:sz="0" w:space="0" w:color="auto"/>
      </w:divBdr>
    </w:div>
    <w:div w:id="1098015116">
      <w:bodyDiv w:val="1"/>
      <w:marLeft w:val="0"/>
      <w:marRight w:val="0"/>
      <w:marTop w:val="0"/>
      <w:marBottom w:val="0"/>
      <w:divBdr>
        <w:top w:val="none" w:sz="0" w:space="0" w:color="auto"/>
        <w:left w:val="none" w:sz="0" w:space="0" w:color="auto"/>
        <w:bottom w:val="none" w:sz="0" w:space="0" w:color="auto"/>
        <w:right w:val="none" w:sz="0" w:space="0" w:color="auto"/>
      </w:divBdr>
    </w:div>
    <w:div w:id="1099638677">
      <w:bodyDiv w:val="1"/>
      <w:marLeft w:val="0"/>
      <w:marRight w:val="0"/>
      <w:marTop w:val="0"/>
      <w:marBottom w:val="0"/>
      <w:divBdr>
        <w:top w:val="none" w:sz="0" w:space="0" w:color="auto"/>
        <w:left w:val="none" w:sz="0" w:space="0" w:color="auto"/>
        <w:bottom w:val="none" w:sz="0" w:space="0" w:color="auto"/>
        <w:right w:val="none" w:sz="0" w:space="0" w:color="auto"/>
      </w:divBdr>
    </w:div>
    <w:div w:id="1101101415">
      <w:bodyDiv w:val="1"/>
      <w:marLeft w:val="0"/>
      <w:marRight w:val="0"/>
      <w:marTop w:val="0"/>
      <w:marBottom w:val="0"/>
      <w:divBdr>
        <w:top w:val="none" w:sz="0" w:space="0" w:color="auto"/>
        <w:left w:val="none" w:sz="0" w:space="0" w:color="auto"/>
        <w:bottom w:val="none" w:sz="0" w:space="0" w:color="auto"/>
        <w:right w:val="none" w:sz="0" w:space="0" w:color="auto"/>
      </w:divBdr>
    </w:div>
    <w:div w:id="1101223291">
      <w:bodyDiv w:val="1"/>
      <w:marLeft w:val="0"/>
      <w:marRight w:val="0"/>
      <w:marTop w:val="0"/>
      <w:marBottom w:val="0"/>
      <w:divBdr>
        <w:top w:val="none" w:sz="0" w:space="0" w:color="auto"/>
        <w:left w:val="none" w:sz="0" w:space="0" w:color="auto"/>
        <w:bottom w:val="none" w:sz="0" w:space="0" w:color="auto"/>
        <w:right w:val="none" w:sz="0" w:space="0" w:color="auto"/>
      </w:divBdr>
    </w:div>
    <w:div w:id="1102457466">
      <w:bodyDiv w:val="1"/>
      <w:marLeft w:val="0"/>
      <w:marRight w:val="0"/>
      <w:marTop w:val="0"/>
      <w:marBottom w:val="0"/>
      <w:divBdr>
        <w:top w:val="none" w:sz="0" w:space="0" w:color="auto"/>
        <w:left w:val="none" w:sz="0" w:space="0" w:color="auto"/>
        <w:bottom w:val="none" w:sz="0" w:space="0" w:color="auto"/>
        <w:right w:val="none" w:sz="0" w:space="0" w:color="auto"/>
      </w:divBdr>
    </w:div>
    <w:div w:id="1105491893">
      <w:bodyDiv w:val="1"/>
      <w:marLeft w:val="0"/>
      <w:marRight w:val="0"/>
      <w:marTop w:val="0"/>
      <w:marBottom w:val="0"/>
      <w:divBdr>
        <w:top w:val="none" w:sz="0" w:space="0" w:color="auto"/>
        <w:left w:val="none" w:sz="0" w:space="0" w:color="auto"/>
        <w:bottom w:val="none" w:sz="0" w:space="0" w:color="auto"/>
        <w:right w:val="none" w:sz="0" w:space="0" w:color="auto"/>
      </w:divBdr>
    </w:div>
    <w:div w:id="1106267838">
      <w:bodyDiv w:val="1"/>
      <w:marLeft w:val="0"/>
      <w:marRight w:val="0"/>
      <w:marTop w:val="0"/>
      <w:marBottom w:val="0"/>
      <w:divBdr>
        <w:top w:val="none" w:sz="0" w:space="0" w:color="auto"/>
        <w:left w:val="none" w:sz="0" w:space="0" w:color="auto"/>
        <w:bottom w:val="none" w:sz="0" w:space="0" w:color="auto"/>
        <w:right w:val="none" w:sz="0" w:space="0" w:color="auto"/>
      </w:divBdr>
    </w:div>
    <w:div w:id="1107697510">
      <w:bodyDiv w:val="1"/>
      <w:marLeft w:val="0"/>
      <w:marRight w:val="0"/>
      <w:marTop w:val="0"/>
      <w:marBottom w:val="0"/>
      <w:divBdr>
        <w:top w:val="none" w:sz="0" w:space="0" w:color="auto"/>
        <w:left w:val="none" w:sz="0" w:space="0" w:color="auto"/>
        <w:bottom w:val="none" w:sz="0" w:space="0" w:color="auto"/>
        <w:right w:val="none" w:sz="0" w:space="0" w:color="auto"/>
      </w:divBdr>
    </w:div>
    <w:div w:id="1107848412">
      <w:bodyDiv w:val="1"/>
      <w:marLeft w:val="0"/>
      <w:marRight w:val="0"/>
      <w:marTop w:val="0"/>
      <w:marBottom w:val="0"/>
      <w:divBdr>
        <w:top w:val="none" w:sz="0" w:space="0" w:color="auto"/>
        <w:left w:val="none" w:sz="0" w:space="0" w:color="auto"/>
        <w:bottom w:val="none" w:sz="0" w:space="0" w:color="auto"/>
        <w:right w:val="none" w:sz="0" w:space="0" w:color="auto"/>
      </w:divBdr>
    </w:div>
    <w:div w:id="1108039783">
      <w:bodyDiv w:val="1"/>
      <w:marLeft w:val="0"/>
      <w:marRight w:val="0"/>
      <w:marTop w:val="0"/>
      <w:marBottom w:val="0"/>
      <w:divBdr>
        <w:top w:val="none" w:sz="0" w:space="0" w:color="auto"/>
        <w:left w:val="none" w:sz="0" w:space="0" w:color="auto"/>
        <w:bottom w:val="none" w:sz="0" w:space="0" w:color="auto"/>
        <w:right w:val="none" w:sz="0" w:space="0" w:color="auto"/>
      </w:divBdr>
    </w:div>
    <w:div w:id="1108354614">
      <w:bodyDiv w:val="1"/>
      <w:marLeft w:val="0"/>
      <w:marRight w:val="0"/>
      <w:marTop w:val="0"/>
      <w:marBottom w:val="0"/>
      <w:divBdr>
        <w:top w:val="none" w:sz="0" w:space="0" w:color="auto"/>
        <w:left w:val="none" w:sz="0" w:space="0" w:color="auto"/>
        <w:bottom w:val="none" w:sz="0" w:space="0" w:color="auto"/>
        <w:right w:val="none" w:sz="0" w:space="0" w:color="auto"/>
      </w:divBdr>
    </w:div>
    <w:div w:id="1110586555">
      <w:bodyDiv w:val="1"/>
      <w:marLeft w:val="0"/>
      <w:marRight w:val="0"/>
      <w:marTop w:val="0"/>
      <w:marBottom w:val="0"/>
      <w:divBdr>
        <w:top w:val="none" w:sz="0" w:space="0" w:color="auto"/>
        <w:left w:val="none" w:sz="0" w:space="0" w:color="auto"/>
        <w:bottom w:val="none" w:sz="0" w:space="0" w:color="auto"/>
        <w:right w:val="none" w:sz="0" w:space="0" w:color="auto"/>
      </w:divBdr>
    </w:div>
    <w:div w:id="1111585122">
      <w:bodyDiv w:val="1"/>
      <w:marLeft w:val="0"/>
      <w:marRight w:val="0"/>
      <w:marTop w:val="0"/>
      <w:marBottom w:val="0"/>
      <w:divBdr>
        <w:top w:val="none" w:sz="0" w:space="0" w:color="auto"/>
        <w:left w:val="none" w:sz="0" w:space="0" w:color="auto"/>
        <w:bottom w:val="none" w:sz="0" w:space="0" w:color="auto"/>
        <w:right w:val="none" w:sz="0" w:space="0" w:color="auto"/>
      </w:divBdr>
    </w:div>
    <w:div w:id="1112673181">
      <w:bodyDiv w:val="1"/>
      <w:marLeft w:val="0"/>
      <w:marRight w:val="0"/>
      <w:marTop w:val="0"/>
      <w:marBottom w:val="0"/>
      <w:divBdr>
        <w:top w:val="none" w:sz="0" w:space="0" w:color="auto"/>
        <w:left w:val="none" w:sz="0" w:space="0" w:color="auto"/>
        <w:bottom w:val="none" w:sz="0" w:space="0" w:color="auto"/>
        <w:right w:val="none" w:sz="0" w:space="0" w:color="auto"/>
      </w:divBdr>
    </w:div>
    <w:div w:id="1113675666">
      <w:bodyDiv w:val="1"/>
      <w:marLeft w:val="0"/>
      <w:marRight w:val="0"/>
      <w:marTop w:val="0"/>
      <w:marBottom w:val="0"/>
      <w:divBdr>
        <w:top w:val="none" w:sz="0" w:space="0" w:color="auto"/>
        <w:left w:val="none" w:sz="0" w:space="0" w:color="auto"/>
        <w:bottom w:val="none" w:sz="0" w:space="0" w:color="auto"/>
        <w:right w:val="none" w:sz="0" w:space="0" w:color="auto"/>
      </w:divBdr>
    </w:div>
    <w:div w:id="1113867247">
      <w:bodyDiv w:val="1"/>
      <w:marLeft w:val="0"/>
      <w:marRight w:val="0"/>
      <w:marTop w:val="0"/>
      <w:marBottom w:val="0"/>
      <w:divBdr>
        <w:top w:val="none" w:sz="0" w:space="0" w:color="auto"/>
        <w:left w:val="none" w:sz="0" w:space="0" w:color="auto"/>
        <w:bottom w:val="none" w:sz="0" w:space="0" w:color="auto"/>
        <w:right w:val="none" w:sz="0" w:space="0" w:color="auto"/>
      </w:divBdr>
    </w:div>
    <w:div w:id="1115565697">
      <w:bodyDiv w:val="1"/>
      <w:marLeft w:val="0"/>
      <w:marRight w:val="0"/>
      <w:marTop w:val="0"/>
      <w:marBottom w:val="0"/>
      <w:divBdr>
        <w:top w:val="none" w:sz="0" w:space="0" w:color="auto"/>
        <w:left w:val="none" w:sz="0" w:space="0" w:color="auto"/>
        <w:bottom w:val="none" w:sz="0" w:space="0" w:color="auto"/>
        <w:right w:val="none" w:sz="0" w:space="0" w:color="auto"/>
      </w:divBdr>
    </w:div>
    <w:div w:id="1115640317">
      <w:bodyDiv w:val="1"/>
      <w:marLeft w:val="0"/>
      <w:marRight w:val="0"/>
      <w:marTop w:val="0"/>
      <w:marBottom w:val="0"/>
      <w:divBdr>
        <w:top w:val="none" w:sz="0" w:space="0" w:color="auto"/>
        <w:left w:val="none" w:sz="0" w:space="0" w:color="auto"/>
        <w:bottom w:val="none" w:sz="0" w:space="0" w:color="auto"/>
        <w:right w:val="none" w:sz="0" w:space="0" w:color="auto"/>
      </w:divBdr>
    </w:div>
    <w:div w:id="1115906886">
      <w:bodyDiv w:val="1"/>
      <w:marLeft w:val="0"/>
      <w:marRight w:val="0"/>
      <w:marTop w:val="0"/>
      <w:marBottom w:val="0"/>
      <w:divBdr>
        <w:top w:val="none" w:sz="0" w:space="0" w:color="auto"/>
        <w:left w:val="none" w:sz="0" w:space="0" w:color="auto"/>
        <w:bottom w:val="none" w:sz="0" w:space="0" w:color="auto"/>
        <w:right w:val="none" w:sz="0" w:space="0" w:color="auto"/>
      </w:divBdr>
    </w:div>
    <w:div w:id="1118640948">
      <w:bodyDiv w:val="1"/>
      <w:marLeft w:val="0"/>
      <w:marRight w:val="0"/>
      <w:marTop w:val="0"/>
      <w:marBottom w:val="0"/>
      <w:divBdr>
        <w:top w:val="none" w:sz="0" w:space="0" w:color="auto"/>
        <w:left w:val="none" w:sz="0" w:space="0" w:color="auto"/>
        <w:bottom w:val="none" w:sz="0" w:space="0" w:color="auto"/>
        <w:right w:val="none" w:sz="0" w:space="0" w:color="auto"/>
      </w:divBdr>
    </w:div>
    <w:div w:id="1119373263">
      <w:bodyDiv w:val="1"/>
      <w:marLeft w:val="0"/>
      <w:marRight w:val="0"/>
      <w:marTop w:val="0"/>
      <w:marBottom w:val="0"/>
      <w:divBdr>
        <w:top w:val="none" w:sz="0" w:space="0" w:color="auto"/>
        <w:left w:val="none" w:sz="0" w:space="0" w:color="auto"/>
        <w:bottom w:val="none" w:sz="0" w:space="0" w:color="auto"/>
        <w:right w:val="none" w:sz="0" w:space="0" w:color="auto"/>
      </w:divBdr>
    </w:div>
    <w:div w:id="1120686565">
      <w:bodyDiv w:val="1"/>
      <w:marLeft w:val="0"/>
      <w:marRight w:val="0"/>
      <w:marTop w:val="0"/>
      <w:marBottom w:val="0"/>
      <w:divBdr>
        <w:top w:val="none" w:sz="0" w:space="0" w:color="auto"/>
        <w:left w:val="none" w:sz="0" w:space="0" w:color="auto"/>
        <w:bottom w:val="none" w:sz="0" w:space="0" w:color="auto"/>
        <w:right w:val="none" w:sz="0" w:space="0" w:color="auto"/>
      </w:divBdr>
    </w:div>
    <w:div w:id="1120995973">
      <w:bodyDiv w:val="1"/>
      <w:marLeft w:val="0"/>
      <w:marRight w:val="0"/>
      <w:marTop w:val="0"/>
      <w:marBottom w:val="0"/>
      <w:divBdr>
        <w:top w:val="none" w:sz="0" w:space="0" w:color="auto"/>
        <w:left w:val="none" w:sz="0" w:space="0" w:color="auto"/>
        <w:bottom w:val="none" w:sz="0" w:space="0" w:color="auto"/>
        <w:right w:val="none" w:sz="0" w:space="0" w:color="auto"/>
      </w:divBdr>
    </w:div>
    <w:div w:id="1121607511">
      <w:bodyDiv w:val="1"/>
      <w:marLeft w:val="0"/>
      <w:marRight w:val="0"/>
      <w:marTop w:val="0"/>
      <w:marBottom w:val="0"/>
      <w:divBdr>
        <w:top w:val="none" w:sz="0" w:space="0" w:color="auto"/>
        <w:left w:val="none" w:sz="0" w:space="0" w:color="auto"/>
        <w:bottom w:val="none" w:sz="0" w:space="0" w:color="auto"/>
        <w:right w:val="none" w:sz="0" w:space="0" w:color="auto"/>
      </w:divBdr>
    </w:div>
    <w:div w:id="1123772833">
      <w:bodyDiv w:val="1"/>
      <w:marLeft w:val="0"/>
      <w:marRight w:val="0"/>
      <w:marTop w:val="0"/>
      <w:marBottom w:val="0"/>
      <w:divBdr>
        <w:top w:val="none" w:sz="0" w:space="0" w:color="auto"/>
        <w:left w:val="none" w:sz="0" w:space="0" w:color="auto"/>
        <w:bottom w:val="none" w:sz="0" w:space="0" w:color="auto"/>
        <w:right w:val="none" w:sz="0" w:space="0" w:color="auto"/>
      </w:divBdr>
    </w:div>
    <w:div w:id="1124693764">
      <w:bodyDiv w:val="1"/>
      <w:marLeft w:val="0"/>
      <w:marRight w:val="0"/>
      <w:marTop w:val="0"/>
      <w:marBottom w:val="0"/>
      <w:divBdr>
        <w:top w:val="none" w:sz="0" w:space="0" w:color="auto"/>
        <w:left w:val="none" w:sz="0" w:space="0" w:color="auto"/>
        <w:bottom w:val="none" w:sz="0" w:space="0" w:color="auto"/>
        <w:right w:val="none" w:sz="0" w:space="0" w:color="auto"/>
      </w:divBdr>
    </w:div>
    <w:div w:id="1125386847">
      <w:bodyDiv w:val="1"/>
      <w:marLeft w:val="0"/>
      <w:marRight w:val="0"/>
      <w:marTop w:val="0"/>
      <w:marBottom w:val="0"/>
      <w:divBdr>
        <w:top w:val="none" w:sz="0" w:space="0" w:color="auto"/>
        <w:left w:val="none" w:sz="0" w:space="0" w:color="auto"/>
        <w:bottom w:val="none" w:sz="0" w:space="0" w:color="auto"/>
        <w:right w:val="none" w:sz="0" w:space="0" w:color="auto"/>
      </w:divBdr>
    </w:div>
    <w:div w:id="1125974514">
      <w:bodyDiv w:val="1"/>
      <w:marLeft w:val="0"/>
      <w:marRight w:val="0"/>
      <w:marTop w:val="0"/>
      <w:marBottom w:val="0"/>
      <w:divBdr>
        <w:top w:val="none" w:sz="0" w:space="0" w:color="auto"/>
        <w:left w:val="none" w:sz="0" w:space="0" w:color="auto"/>
        <w:bottom w:val="none" w:sz="0" w:space="0" w:color="auto"/>
        <w:right w:val="none" w:sz="0" w:space="0" w:color="auto"/>
      </w:divBdr>
    </w:div>
    <w:div w:id="1126001922">
      <w:bodyDiv w:val="1"/>
      <w:marLeft w:val="0"/>
      <w:marRight w:val="0"/>
      <w:marTop w:val="0"/>
      <w:marBottom w:val="0"/>
      <w:divBdr>
        <w:top w:val="none" w:sz="0" w:space="0" w:color="auto"/>
        <w:left w:val="none" w:sz="0" w:space="0" w:color="auto"/>
        <w:bottom w:val="none" w:sz="0" w:space="0" w:color="auto"/>
        <w:right w:val="none" w:sz="0" w:space="0" w:color="auto"/>
      </w:divBdr>
    </w:div>
    <w:div w:id="1126193247">
      <w:bodyDiv w:val="1"/>
      <w:marLeft w:val="0"/>
      <w:marRight w:val="0"/>
      <w:marTop w:val="0"/>
      <w:marBottom w:val="0"/>
      <w:divBdr>
        <w:top w:val="none" w:sz="0" w:space="0" w:color="auto"/>
        <w:left w:val="none" w:sz="0" w:space="0" w:color="auto"/>
        <w:bottom w:val="none" w:sz="0" w:space="0" w:color="auto"/>
        <w:right w:val="none" w:sz="0" w:space="0" w:color="auto"/>
      </w:divBdr>
    </w:div>
    <w:div w:id="1128544383">
      <w:bodyDiv w:val="1"/>
      <w:marLeft w:val="0"/>
      <w:marRight w:val="0"/>
      <w:marTop w:val="0"/>
      <w:marBottom w:val="0"/>
      <w:divBdr>
        <w:top w:val="none" w:sz="0" w:space="0" w:color="auto"/>
        <w:left w:val="none" w:sz="0" w:space="0" w:color="auto"/>
        <w:bottom w:val="none" w:sz="0" w:space="0" w:color="auto"/>
        <w:right w:val="none" w:sz="0" w:space="0" w:color="auto"/>
      </w:divBdr>
    </w:div>
    <w:div w:id="1132870989">
      <w:bodyDiv w:val="1"/>
      <w:marLeft w:val="0"/>
      <w:marRight w:val="0"/>
      <w:marTop w:val="0"/>
      <w:marBottom w:val="0"/>
      <w:divBdr>
        <w:top w:val="none" w:sz="0" w:space="0" w:color="auto"/>
        <w:left w:val="none" w:sz="0" w:space="0" w:color="auto"/>
        <w:bottom w:val="none" w:sz="0" w:space="0" w:color="auto"/>
        <w:right w:val="none" w:sz="0" w:space="0" w:color="auto"/>
      </w:divBdr>
    </w:div>
    <w:div w:id="1134450947">
      <w:bodyDiv w:val="1"/>
      <w:marLeft w:val="0"/>
      <w:marRight w:val="0"/>
      <w:marTop w:val="0"/>
      <w:marBottom w:val="0"/>
      <w:divBdr>
        <w:top w:val="none" w:sz="0" w:space="0" w:color="auto"/>
        <w:left w:val="none" w:sz="0" w:space="0" w:color="auto"/>
        <w:bottom w:val="none" w:sz="0" w:space="0" w:color="auto"/>
        <w:right w:val="none" w:sz="0" w:space="0" w:color="auto"/>
      </w:divBdr>
    </w:div>
    <w:div w:id="1136488919">
      <w:bodyDiv w:val="1"/>
      <w:marLeft w:val="0"/>
      <w:marRight w:val="0"/>
      <w:marTop w:val="0"/>
      <w:marBottom w:val="0"/>
      <w:divBdr>
        <w:top w:val="none" w:sz="0" w:space="0" w:color="auto"/>
        <w:left w:val="none" w:sz="0" w:space="0" w:color="auto"/>
        <w:bottom w:val="none" w:sz="0" w:space="0" w:color="auto"/>
        <w:right w:val="none" w:sz="0" w:space="0" w:color="auto"/>
      </w:divBdr>
    </w:div>
    <w:div w:id="1136987506">
      <w:bodyDiv w:val="1"/>
      <w:marLeft w:val="0"/>
      <w:marRight w:val="0"/>
      <w:marTop w:val="0"/>
      <w:marBottom w:val="0"/>
      <w:divBdr>
        <w:top w:val="none" w:sz="0" w:space="0" w:color="auto"/>
        <w:left w:val="none" w:sz="0" w:space="0" w:color="auto"/>
        <w:bottom w:val="none" w:sz="0" w:space="0" w:color="auto"/>
        <w:right w:val="none" w:sz="0" w:space="0" w:color="auto"/>
      </w:divBdr>
    </w:div>
    <w:div w:id="1138259897">
      <w:bodyDiv w:val="1"/>
      <w:marLeft w:val="0"/>
      <w:marRight w:val="0"/>
      <w:marTop w:val="0"/>
      <w:marBottom w:val="0"/>
      <w:divBdr>
        <w:top w:val="none" w:sz="0" w:space="0" w:color="auto"/>
        <w:left w:val="none" w:sz="0" w:space="0" w:color="auto"/>
        <w:bottom w:val="none" w:sz="0" w:space="0" w:color="auto"/>
        <w:right w:val="none" w:sz="0" w:space="0" w:color="auto"/>
      </w:divBdr>
    </w:div>
    <w:div w:id="1138453542">
      <w:bodyDiv w:val="1"/>
      <w:marLeft w:val="0"/>
      <w:marRight w:val="0"/>
      <w:marTop w:val="0"/>
      <w:marBottom w:val="0"/>
      <w:divBdr>
        <w:top w:val="none" w:sz="0" w:space="0" w:color="auto"/>
        <w:left w:val="none" w:sz="0" w:space="0" w:color="auto"/>
        <w:bottom w:val="none" w:sz="0" w:space="0" w:color="auto"/>
        <w:right w:val="none" w:sz="0" w:space="0" w:color="auto"/>
      </w:divBdr>
    </w:div>
    <w:div w:id="1138692311">
      <w:bodyDiv w:val="1"/>
      <w:marLeft w:val="0"/>
      <w:marRight w:val="0"/>
      <w:marTop w:val="0"/>
      <w:marBottom w:val="0"/>
      <w:divBdr>
        <w:top w:val="none" w:sz="0" w:space="0" w:color="auto"/>
        <w:left w:val="none" w:sz="0" w:space="0" w:color="auto"/>
        <w:bottom w:val="none" w:sz="0" w:space="0" w:color="auto"/>
        <w:right w:val="none" w:sz="0" w:space="0" w:color="auto"/>
      </w:divBdr>
    </w:div>
    <w:div w:id="1141119490">
      <w:bodyDiv w:val="1"/>
      <w:marLeft w:val="0"/>
      <w:marRight w:val="0"/>
      <w:marTop w:val="0"/>
      <w:marBottom w:val="0"/>
      <w:divBdr>
        <w:top w:val="none" w:sz="0" w:space="0" w:color="auto"/>
        <w:left w:val="none" w:sz="0" w:space="0" w:color="auto"/>
        <w:bottom w:val="none" w:sz="0" w:space="0" w:color="auto"/>
        <w:right w:val="none" w:sz="0" w:space="0" w:color="auto"/>
      </w:divBdr>
    </w:div>
    <w:div w:id="1141726059">
      <w:bodyDiv w:val="1"/>
      <w:marLeft w:val="0"/>
      <w:marRight w:val="0"/>
      <w:marTop w:val="0"/>
      <w:marBottom w:val="0"/>
      <w:divBdr>
        <w:top w:val="none" w:sz="0" w:space="0" w:color="auto"/>
        <w:left w:val="none" w:sz="0" w:space="0" w:color="auto"/>
        <w:bottom w:val="none" w:sz="0" w:space="0" w:color="auto"/>
        <w:right w:val="none" w:sz="0" w:space="0" w:color="auto"/>
      </w:divBdr>
    </w:div>
    <w:div w:id="1142231548">
      <w:bodyDiv w:val="1"/>
      <w:marLeft w:val="0"/>
      <w:marRight w:val="0"/>
      <w:marTop w:val="0"/>
      <w:marBottom w:val="0"/>
      <w:divBdr>
        <w:top w:val="none" w:sz="0" w:space="0" w:color="auto"/>
        <w:left w:val="none" w:sz="0" w:space="0" w:color="auto"/>
        <w:bottom w:val="none" w:sz="0" w:space="0" w:color="auto"/>
        <w:right w:val="none" w:sz="0" w:space="0" w:color="auto"/>
      </w:divBdr>
    </w:div>
    <w:div w:id="1142771486">
      <w:bodyDiv w:val="1"/>
      <w:marLeft w:val="0"/>
      <w:marRight w:val="0"/>
      <w:marTop w:val="0"/>
      <w:marBottom w:val="0"/>
      <w:divBdr>
        <w:top w:val="none" w:sz="0" w:space="0" w:color="auto"/>
        <w:left w:val="none" w:sz="0" w:space="0" w:color="auto"/>
        <w:bottom w:val="none" w:sz="0" w:space="0" w:color="auto"/>
        <w:right w:val="none" w:sz="0" w:space="0" w:color="auto"/>
      </w:divBdr>
    </w:div>
    <w:div w:id="1143036850">
      <w:bodyDiv w:val="1"/>
      <w:marLeft w:val="0"/>
      <w:marRight w:val="0"/>
      <w:marTop w:val="0"/>
      <w:marBottom w:val="0"/>
      <w:divBdr>
        <w:top w:val="none" w:sz="0" w:space="0" w:color="auto"/>
        <w:left w:val="none" w:sz="0" w:space="0" w:color="auto"/>
        <w:bottom w:val="none" w:sz="0" w:space="0" w:color="auto"/>
        <w:right w:val="none" w:sz="0" w:space="0" w:color="auto"/>
      </w:divBdr>
    </w:div>
    <w:div w:id="1143422999">
      <w:bodyDiv w:val="1"/>
      <w:marLeft w:val="0"/>
      <w:marRight w:val="0"/>
      <w:marTop w:val="0"/>
      <w:marBottom w:val="0"/>
      <w:divBdr>
        <w:top w:val="none" w:sz="0" w:space="0" w:color="auto"/>
        <w:left w:val="none" w:sz="0" w:space="0" w:color="auto"/>
        <w:bottom w:val="none" w:sz="0" w:space="0" w:color="auto"/>
        <w:right w:val="none" w:sz="0" w:space="0" w:color="auto"/>
      </w:divBdr>
    </w:div>
    <w:div w:id="1144663463">
      <w:bodyDiv w:val="1"/>
      <w:marLeft w:val="0"/>
      <w:marRight w:val="0"/>
      <w:marTop w:val="0"/>
      <w:marBottom w:val="0"/>
      <w:divBdr>
        <w:top w:val="none" w:sz="0" w:space="0" w:color="auto"/>
        <w:left w:val="none" w:sz="0" w:space="0" w:color="auto"/>
        <w:bottom w:val="none" w:sz="0" w:space="0" w:color="auto"/>
        <w:right w:val="none" w:sz="0" w:space="0" w:color="auto"/>
      </w:divBdr>
    </w:div>
    <w:div w:id="1146899415">
      <w:bodyDiv w:val="1"/>
      <w:marLeft w:val="0"/>
      <w:marRight w:val="0"/>
      <w:marTop w:val="0"/>
      <w:marBottom w:val="0"/>
      <w:divBdr>
        <w:top w:val="none" w:sz="0" w:space="0" w:color="auto"/>
        <w:left w:val="none" w:sz="0" w:space="0" w:color="auto"/>
        <w:bottom w:val="none" w:sz="0" w:space="0" w:color="auto"/>
        <w:right w:val="none" w:sz="0" w:space="0" w:color="auto"/>
      </w:divBdr>
    </w:div>
    <w:div w:id="1147473400">
      <w:bodyDiv w:val="1"/>
      <w:marLeft w:val="0"/>
      <w:marRight w:val="0"/>
      <w:marTop w:val="0"/>
      <w:marBottom w:val="0"/>
      <w:divBdr>
        <w:top w:val="none" w:sz="0" w:space="0" w:color="auto"/>
        <w:left w:val="none" w:sz="0" w:space="0" w:color="auto"/>
        <w:bottom w:val="none" w:sz="0" w:space="0" w:color="auto"/>
        <w:right w:val="none" w:sz="0" w:space="0" w:color="auto"/>
      </w:divBdr>
    </w:div>
    <w:div w:id="1147547712">
      <w:bodyDiv w:val="1"/>
      <w:marLeft w:val="0"/>
      <w:marRight w:val="0"/>
      <w:marTop w:val="0"/>
      <w:marBottom w:val="0"/>
      <w:divBdr>
        <w:top w:val="none" w:sz="0" w:space="0" w:color="auto"/>
        <w:left w:val="none" w:sz="0" w:space="0" w:color="auto"/>
        <w:bottom w:val="none" w:sz="0" w:space="0" w:color="auto"/>
        <w:right w:val="none" w:sz="0" w:space="0" w:color="auto"/>
      </w:divBdr>
    </w:div>
    <w:div w:id="1147895565">
      <w:bodyDiv w:val="1"/>
      <w:marLeft w:val="0"/>
      <w:marRight w:val="0"/>
      <w:marTop w:val="0"/>
      <w:marBottom w:val="0"/>
      <w:divBdr>
        <w:top w:val="none" w:sz="0" w:space="0" w:color="auto"/>
        <w:left w:val="none" w:sz="0" w:space="0" w:color="auto"/>
        <w:bottom w:val="none" w:sz="0" w:space="0" w:color="auto"/>
        <w:right w:val="none" w:sz="0" w:space="0" w:color="auto"/>
      </w:divBdr>
    </w:div>
    <w:div w:id="1148395404">
      <w:bodyDiv w:val="1"/>
      <w:marLeft w:val="0"/>
      <w:marRight w:val="0"/>
      <w:marTop w:val="0"/>
      <w:marBottom w:val="0"/>
      <w:divBdr>
        <w:top w:val="none" w:sz="0" w:space="0" w:color="auto"/>
        <w:left w:val="none" w:sz="0" w:space="0" w:color="auto"/>
        <w:bottom w:val="none" w:sz="0" w:space="0" w:color="auto"/>
        <w:right w:val="none" w:sz="0" w:space="0" w:color="auto"/>
      </w:divBdr>
    </w:div>
    <w:div w:id="1148397079">
      <w:bodyDiv w:val="1"/>
      <w:marLeft w:val="0"/>
      <w:marRight w:val="0"/>
      <w:marTop w:val="0"/>
      <w:marBottom w:val="0"/>
      <w:divBdr>
        <w:top w:val="none" w:sz="0" w:space="0" w:color="auto"/>
        <w:left w:val="none" w:sz="0" w:space="0" w:color="auto"/>
        <w:bottom w:val="none" w:sz="0" w:space="0" w:color="auto"/>
        <w:right w:val="none" w:sz="0" w:space="0" w:color="auto"/>
      </w:divBdr>
    </w:div>
    <w:div w:id="1150093933">
      <w:bodyDiv w:val="1"/>
      <w:marLeft w:val="0"/>
      <w:marRight w:val="0"/>
      <w:marTop w:val="0"/>
      <w:marBottom w:val="0"/>
      <w:divBdr>
        <w:top w:val="none" w:sz="0" w:space="0" w:color="auto"/>
        <w:left w:val="none" w:sz="0" w:space="0" w:color="auto"/>
        <w:bottom w:val="none" w:sz="0" w:space="0" w:color="auto"/>
        <w:right w:val="none" w:sz="0" w:space="0" w:color="auto"/>
      </w:divBdr>
    </w:div>
    <w:div w:id="1150711820">
      <w:bodyDiv w:val="1"/>
      <w:marLeft w:val="0"/>
      <w:marRight w:val="0"/>
      <w:marTop w:val="0"/>
      <w:marBottom w:val="0"/>
      <w:divBdr>
        <w:top w:val="none" w:sz="0" w:space="0" w:color="auto"/>
        <w:left w:val="none" w:sz="0" w:space="0" w:color="auto"/>
        <w:bottom w:val="none" w:sz="0" w:space="0" w:color="auto"/>
        <w:right w:val="none" w:sz="0" w:space="0" w:color="auto"/>
      </w:divBdr>
    </w:div>
    <w:div w:id="1151337469">
      <w:bodyDiv w:val="1"/>
      <w:marLeft w:val="0"/>
      <w:marRight w:val="0"/>
      <w:marTop w:val="0"/>
      <w:marBottom w:val="0"/>
      <w:divBdr>
        <w:top w:val="none" w:sz="0" w:space="0" w:color="auto"/>
        <w:left w:val="none" w:sz="0" w:space="0" w:color="auto"/>
        <w:bottom w:val="none" w:sz="0" w:space="0" w:color="auto"/>
        <w:right w:val="none" w:sz="0" w:space="0" w:color="auto"/>
      </w:divBdr>
    </w:div>
    <w:div w:id="1151824256">
      <w:bodyDiv w:val="1"/>
      <w:marLeft w:val="0"/>
      <w:marRight w:val="0"/>
      <w:marTop w:val="0"/>
      <w:marBottom w:val="0"/>
      <w:divBdr>
        <w:top w:val="none" w:sz="0" w:space="0" w:color="auto"/>
        <w:left w:val="none" w:sz="0" w:space="0" w:color="auto"/>
        <w:bottom w:val="none" w:sz="0" w:space="0" w:color="auto"/>
        <w:right w:val="none" w:sz="0" w:space="0" w:color="auto"/>
      </w:divBdr>
    </w:div>
    <w:div w:id="1155101389">
      <w:bodyDiv w:val="1"/>
      <w:marLeft w:val="0"/>
      <w:marRight w:val="0"/>
      <w:marTop w:val="0"/>
      <w:marBottom w:val="0"/>
      <w:divBdr>
        <w:top w:val="none" w:sz="0" w:space="0" w:color="auto"/>
        <w:left w:val="none" w:sz="0" w:space="0" w:color="auto"/>
        <w:bottom w:val="none" w:sz="0" w:space="0" w:color="auto"/>
        <w:right w:val="none" w:sz="0" w:space="0" w:color="auto"/>
      </w:divBdr>
    </w:div>
    <w:div w:id="1157455467">
      <w:bodyDiv w:val="1"/>
      <w:marLeft w:val="0"/>
      <w:marRight w:val="0"/>
      <w:marTop w:val="0"/>
      <w:marBottom w:val="0"/>
      <w:divBdr>
        <w:top w:val="none" w:sz="0" w:space="0" w:color="auto"/>
        <w:left w:val="none" w:sz="0" w:space="0" w:color="auto"/>
        <w:bottom w:val="none" w:sz="0" w:space="0" w:color="auto"/>
        <w:right w:val="none" w:sz="0" w:space="0" w:color="auto"/>
      </w:divBdr>
    </w:div>
    <w:div w:id="1157720949">
      <w:bodyDiv w:val="1"/>
      <w:marLeft w:val="0"/>
      <w:marRight w:val="0"/>
      <w:marTop w:val="0"/>
      <w:marBottom w:val="0"/>
      <w:divBdr>
        <w:top w:val="none" w:sz="0" w:space="0" w:color="auto"/>
        <w:left w:val="none" w:sz="0" w:space="0" w:color="auto"/>
        <w:bottom w:val="none" w:sz="0" w:space="0" w:color="auto"/>
        <w:right w:val="none" w:sz="0" w:space="0" w:color="auto"/>
      </w:divBdr>
    </w:div>
    <w:div w:id="1158035228">
      <w:bodyDiv w:val="1"/>
      <w:marLeft w:val="0"/>
      <w:marRight w:val="0"/>
      <w:marTop w:val="0"/>
      <w:marBottom w:val="0"/>
      <w:divBdr>
        <w:top w:val="none" w:sz="0" w:space="0" w:color="auto"/>
        <w:left w:val="none" w:sz="0" w:space="0" w:color="auto"/>
        <w:bottom w:val="none" w:sz="0" w:space="0" w:color="auto"/>
        <w:right w:val="none" w:sz="0" w:space="0" w:color="auto"/>
      </w:divBdr>
    </w:div>
    <w:div w:id="1159225986">
      <w:bodyDiv w:val="1"/>
      <w:marLeft w:val="0"/>
      <w:marRight w:val="0"/>
      <w:marTop w:val="0"/>
      <w:marBottom w:val="0"/>
      <w:divBdr>
        <w:top w:val="none" w:sz="0" w:space="0" w:color="auto"/>
        <w:left w:val="none" w:sz="0" w:space="0" w:color="auto"/>
        <w:bottom w:val="none" w:sz="0" w:space="0" w:color="auto"/>
        <w:right w:val="none" w:sz="0" w:space="0" w:color="auto"/>
      </w:divBdr>
    </w:div>
    <w:div w:id="1159426673">
      <w:bodyDiv w:val="1"/>
      <w:marLeft w:val="0"/>
      <w:marRight w:val="0"/>
      <w:marTop w:val="0"/>
      <w:marBottom w:val="0"/>
      <w:divBdr>
        <w:top w:val="none" w:sz="0" w:space="0" w:color="auto"/>
        <w:left w:val="none" w:sz="0" w:space="0" w:color="auto"/>
        <w:bottom w:val="none" w:sz="0" w:space="0" w:color="auto"/>
        <w:right w:val="none" w:sz="0" w:space="0" w:color="auto"/>
      </w:divBdr>
    </w:div>
    <w:div w:id="1160001761">
      <w:bodyDiv w:val="1"/>
      <w:marLeft w:val="0"/>
      <w:marRight w:val="0"/>
      <w:marTop w:val="0"/>
      <w:marBottom w:val="0"/>
      <w:divBdr>
        <w:top w:val="none" w:sz="0" w:space="0" w:color="auto"/>
        <w:left w:val="none" w:sz="0" w:space="0" w:color="auto"/>
        <w:bottom w:val="none" w:sz="0" w:space="0" w:color="auto"/>
        <w:right w:val="none" w:sz="0" w:space="0" w:color="auto"/>
      </w:divBdr>
    </w:div>
    <w:div w:id="1160847147">
      <w:bodyDiv w:val="1"/>
      <w:marLeft w:val="0"/>
      <w:marRight w:val="0"/>
      <w:marTop w:val="0"/>
      <w:marBottom w:val="0"/>
      <w:divBdr>
        <w:top w:val="none" w:sz="0" w:space="0" w:color="auto"/>
        <w:left w:val="none" w:sz="0" w:space="0" w:color="auto"/>
        <w:bottom w:val="none" w:sz="0" w:space="0" w:color="auto"/>
        <w:right w:val="none" w:sz="0" w:space="0" w:color="auto"/>
      </w:divBdr>
    </w:div>
    <w:div w:id="1161385910">
      <w:bodyDiv w:val="1"/>
      <w:marLeft w:val="0"/>
      <w:marRight w:val="0"/>
      <w:marTop w:val="0"/>
      <w:marBottom w:val="0"/>
      <w:divBdr>
        <w:top w:val="none" w:sz="0" w:space="0" w:color="auto"/>
        <w:left w:val="none" w:sz="0" w:space="0" w:color="auto"/>
        <w:bottom w:val="none" w:sz="0" w:space="0" w:color="auto"/>
        <w:right w:val="none" w:sz="0" w:space="0" w:color="auto"/>
      </w:divBdr>
    </w:div>
    <w:div w:id="1162695906">
      <w:bodyDiv w:val="1"/>
      <w:marLeft w:val="0"/>
      <w:marRight w:val="0"/>
      <w:marTop w:val="0"/>
      <w:marBottom w:val="0"/>
      <w:divBdr>
        <w:top w:val="none" w:sz="0" w:space="0" w:color="auto"/>
        <w:left w:val="none" w:sz="0" w:space="0" w:color="auto"/>
        <w:bottom w:val="none" w:sz="0" w:space="0" w:color="auto"/>
        <w:right w:val="none" w:sz="0" w:space="0" w:color="auto"/>
      </w:divBdr>
    </w:div>
    <w:div w:id="1164247119">
      <w:bodyDiv w:val="1"/>
      <w:marLeft w:val="0"/>
      <w:marRight w:val="0"/>
      <w:marTop w:val="0"/>
      <w:marBottom w:val="0"/>
      <w:divBdr>
        <w:top w:val="none" w:sz="0" w:space="0" w:color="auto"/>
        <w:left w:val="none" w:sz="0" w:space="0" w:color="auto"/>
        <w:bottom w:val="none" w:sz="0" w:space="0" w:color="auto"/>
        <w:right w:val="none" w:sz="0" w:space="0" w:color="auto"/>
      </w:divBdr>
    </w:div>
    <w:div w:id="1165441803">
      <w:bodyDiv w:val="1"/>
      <w:marLeft w:val="0"/>
      <w:marRight w:val="0"/>
      <w:marTop w:val="0"/>
      <w:marBottom w:val="0"/>
      <w:divBdr>
        <w:top w:val="none" w:sz="0" w:space="0" w:color="auto"/>
        <w:left w:val="none" w:sz="0" w:space="0" w:color="auto"/>
        <w:bottom w:val="none" w:sz="0" w:space="0" w:color="auto"/>
        <w:right w:val="none" w:sz="0" w:space="0" w:color="auto"/>
      </w:divBdr>
    </w:div>
    <w:div w:id="1166244772">
      <w:bodyDiv w:val="1"/>
      <w:marLeft w:val="0"/>
      <w:marRight w:val="0"/>
      <w:marTop w:val="0"/>
      <w:marBottom w:val="0"/>
      <w:divBdr>
        <w:top w:val="none" w:sz="0" w:space="0" w:color="auto"/>
        <w:left w:val="none" w:sz="0" w:space="0" w:color="auto"/>
        <w:bottom w:val="none" w:sz="0" w:space="0" w:color="auto"/>
        <w:right w:val="none" w:sz="0" w:space="0" w:color="auto"/>
      </w:divBdr>
    </w:div>
    <w:div w:id="1167011989">
      <w:bodyDiv w:val="1"/>
      <w:marLeft w:val="0"/>
      <w:marRight w:val="0"/>
      <w:marTop w:val="0"/>
      <w:marBottom w:val="0"/>
      <w:divBdr>
        <w:top w:val="none" w:sz="0" w:space="0" w:color="auto"/>
        <w:left w:val="none" w:sz="0" w:space="0" w:color="auto"/>
        <w:bottom w:val="none" w:sz="0" w:space="0" w:color="auto"/>
        <w:right w:val="none" w:sz="0" w:space="0" w:color="auto"/>
      </w:divBdr>
    </w:div>
    <w:div w:id="1167015299">
      <w:bodyDiv w:val="1"/>
      <w:marLeft w:val="0"/>
      <w:marRight w:val="0"/>
      <w:marTop w:val="0"/>
      <w:marBottom w:val="0"/>
      <w:divBdr>
        <w:top w:val="none" w:sz="0" w:space="0" w:color="auto"/>
        <w:left w:val="none" w:sz="0" w:space="0" w:color="auto"/>
        <w:bottom w:val="none" w:sz="0" w:space="0" w:color="auto"/>
        <w:right w:val="none" w:sz="0" w:space="0" w:color="auto"/>
      </w:divBdr>
    </w:div>
    <w:div w:id="1167091958">
      <w:bodyDiv w:val="1"/>
      <w:marLeft w:val="0"/>
      <w:marRight w:val="0"/>
      <w:marTop w:val="0"/>
      <w:marBottom w:val="0"/>
      <w:divBdr>
        <w:top w:val="none" w:sz="0" w:space="0" w:color="auto"/>
        <w:left w:val="none" w:sz="0" w:space="0" w:color="auto"/>
        <w:bottom w:val="none" w:sz="0" w:space="0" w:color="auto"/>
        <w:right w:val="none" w:sz="0" w:space="0" w:color="auto"/>
      </w:divBdr>
    </w:div>
    <w:div w:id="1168210392">
      <w:bodyDiv w:val="1"/>
      <w:marLeft w:val="0"/>
      <w:marRight w:val="0"/>
      <w:marTop w:val="0"/>
      <w:marBottom w:val="0"/>
      <w:divBdr>
        <w:top w:val="none" w:sz="0" w:space="0" w:color="auto"/>
        <w:left w:val="none" w:sz="0" w:space="0" w:color="auto"/>
        <w:bottom w:val="none" w:sz="0" w:space="0" w:color="auto"/>
        <w:right w:val="none" w:sz="0" w:space="0" w:color="auto"/>
      </w:divBdr>
    </w:div>
    <w:div w:id="1172255699">
      <w:bodyDiv w:val="1"/>
      <w:marLeft w:val="0"/>
      <w:marRight w:val="0"/>
      <w:marTop w:val="0"/>
      <w:marBottom w:val="0"/>
      <w:divBdr>
        <w:top w:val="none" w:sz="0" w:space="0" w:color="auto"/>
        <w:left w:val="none" w:sz="0" w:space="0" w:color="auto"/>
        <w:bottom w:val="none" w:sz="0" w:space="0" w:color="auto"/>
        <w:right w:val="none" w:sz="0" w:space="0" w:color="auto"/>
      </w:divBdr>
    </w:div>
    <w:div w:id="1173492986">
      <w:bodyDiv w:val="1"/>
      <w:marLeft w:val="0"/>
      <w:marRight w:val="0"/>
      <w:marTop w:val="0"/>
      <w:marBottom w:val="0"/>
      <w:divBdr>
        <w:top w:val="none" w:sz="0" w:space="0" w:color="auto"/>
        <w:left w:val="none" w:sz="0" w:space="0" w:color="auto"/>
        <w:bottom w:val="none" w:sz="0" w:space="0" w:color="auto"/>
        <w:right w:val="none" w:sz="0" w:space="0" w:color="auto"/>
      </w:divBdr>
    </w:div>
    <w:div w:id="1175070265">
      <w:bodyDiv w:val="1"/>
      <w:marLeft w:val="0"/>
      <w:marRight w:val="0"/>
      <w:marTop w:val="0"/>
      <w:marBottom w:val="0"/>
      <w:divBdr>
        <w:top w:val="none" w:sz="0" w:space="0" w:color="auto"/>
        <w:left w:val="none" w:sz="0" w:space="0" w:color="auto"/>
        <w:bottom w:val="none" w:sz="0" w:space="0" w:color="auto"/>
        <w:right w:val="none" w:sz="0" w:space="0" w:color="auto"/>
      </w:divBdr>
    </w:div>
    <w:div w:id="1175193581">
      <w:bodyDiv w:val="1"/>
      <w:marLeft w:val="0"/>
      <w:marRight w:val="0"/>
      <w:marTop w:val="0"/>
      <w:marBottom w:val="0"/>
      <w:divBdr>
        <w:top w:val="none" w:sz="0" w:space="0" w:color="auto"/>
        <w:left w:val="none" w:sz="0" w:space="0" w:color="auto"/>
        <w:bottom w:val="none" w:sz="0" w:space="0" w:color="auto"/>
        <w:right w:val="none" w:sz="0" w:space="0" w:color="auto"/>
      </w:divBdr>
    </w:div>
    <w:div w:id="1177308410">
      <w:bodyDiv w:val="1"/>
      <w:marLeft w:val="0"/>
      <w:marRight w:val="0"/>
      <w:marTop w:val="0"/>
      <w:marBottom w:val="0"/>
      <w:divBdr>
        <w:top w:val="none" w:sz="0" w:space="0" w:color="auto"/>
        <w:left w:val="none" w:sz="0" w:space="0" w:color="auto"/>
        <w:bottom w:val="none" w:sz="0" w:space="0" w:color="auto"/>
        <w:right w:val="none" w:sz="0" w:space="0" w:color="auto"/>
      </w:divBdr>
    </w:div>
    <w:div w:id="1179198337">
      <w:bodyDiv w:val="1"/>
      <w:marLeft w:val="0"/>
      <w:marRight w:val="0"/>
      <w:marTop w:val="0"/>
      <w:marBottom w:val="0"/>
      <w:divBdr>
        <w:top w:val="none" w:sz="0" w:space="0" w:color="auto"/>
        <w:left w:val="none" w:sz="0" w:space="0" w:color="auto"/>
        <w:bottom w:val="none" w:sz="0" w:space="0" w:color="auto"/>
        <w:right w:val="none" w:sz="0" w:space="0" w:color="auto"/>
      </w:divBdr>
    </w:div>
    <w:div w:id="1179544960">
      <w:bodyDiv w:val="1"/>
      <w:marLeft w:val="0"/>
      <w:marRight w:val="0"/>
      <w:marTop w:val="0"/>
      <w:marBottom w:val="0"/>
      <w:divBdr>
        <w:top w:val="none" w:sz="0" w:space="0" w:color="auto"/>
        <w:left w:val="none" w:sz="0" w:space="0" w:color="auto"/>
        <w:bottom w:val="none" w:sz="0" w:space="0" w:color="auto"/>
        <w:right w:val="none" w:sz="0" w:space="0" w:color="auto"/>
      </w:divBdr>
    </w:div>
    <w:div w:id="1180582295">
      <w:bodyDiv w:val="1"/>
      <w:marLeft w:val="0"/>
      <w:marRight w:val="0"/>
      <w:marTop w:val="0"/>
      <w:marBottom w:val="0"/>
      <w:divBdr>
        <w:top w:val="none" w:sz="0" w:space="0" w:color="auto"/>
        <w:left w:val="none" w:sz="0" w:space="0" w:color="auto"/>
        <w:bottom w:val="none" w:sz="0" w:space="0" w:color="auto"/>
        <w:right w:val="none" w:sz="0" w:space="0" w:color="auto"/>
      </w:divBdr>
    </w:div>
    <w:div w:id="1180776778">
      <w:bodyDiv w:val="1"/>
      <w:marLeft w:val="0"/>
      <w:marRight w:val="0"/>
      <w:marTop w:val="0"/>
      <w:marBottom w:val="0"/>
      <w:divBdr>
        <w:top w:val="none" w:sz="0" w:space="0" w:color="auto"/>
        <w:left w:val="none" w:sz="0" w:space="0" w:color="auto"/>
        <w:bottom w:val="none" w:sz="0" w:space="0" w:color="auto"/>
        <w:right w:val="none" w:sz="0" w:space="0" w:color="auto"/>
      </w:divBdr>
    </w:div>
    <w:div w:id="1180854146">
      <w:bodyDiv w:val="1"/>
      <w:marLeft w:val="0"/>
      <w:marRight w:val="0"/>
      <w:marTop w:val="0"/>
      <w:marBottom w:val="0"/>
      <w:divBdr>
        <w:top w:val="none" w:sz="0" w:space="0" w:color="auto"/>
        <w:left w:val="none" w:sz="0" w:space="0" w:color="auto"/>
        <w:bottom w:val="none" w:sz="0" w:space="0" w:color="auto"/>
        <w:right w:val="none" w:sz="0" w:space="0" w:color="auto"/>
      </w:divBdr>
    </w:div>
    <w:div w:id="1182279703">
      <w:bodyDiv w:val="1"/>
      <w:marLeft w:val="0"/>
      <w:marRight w:val="0"/>
      <w:marTop w:val="0"/>
      <w:marBottom w:val="0"/>
      <w:divBdr>
        <w:top w:val="none" w:sz="0" w:space="0" w:color="auto"/>
        <w:left w:val="none" w:sz="0" w:space="0" w:color="auto"/>
        <w:bottom w:val="none" w:sz="0" w:space="0" w:color="auto"/>
        <w:right w:val="none" w:sz="0" w:space="0" w:color="auto"/>
      </w:divBdr>
    </w:div>
    <w:div w:id="1182935104">
      <w:bodyDiv w:val="1"/>
      <w:marLeft w:val="0"/>
      <w:marRight w:val="0"/>
      <w:marTop w:val="0"/>
      <w:marBottom w:val="0"/>
      <w:divBdr>
        <w:top w:val="none" w:sz="0" w:space="0" w:color="auto"/>
        <w:left w:val="none" w:sz="0" w:space="0" w:color="auto"/>
        <w:bottom w:val="none" w:sz="0" w:space="0" w:color="auto"/>
        <w:right w:val="none" w:sz="0" w:space="0" w:color="auto"/>
      </w:divBdr>
    </w:div>
    <w:div w:id="1184368075">
      <w:bodyDiv w:val="1"/>
      <w:marLeft w:val="0"/>
      <w:marRight w:val="0"/>
      <w:marTop w:val="0"/>
      <w:marBottom w:val="0"/>
      <w:divBdr>
        <w:top w:val="none" w:sz="0" w:space="0" w:color="auto"/>
        <w:left w:val="none" w:sz="0" w:space="0" w:color="auto"/>
        <w:bottom w:val="none" w:sz="0" w:space="0" w:color="auto"/>
        <w:right w:val="none" w:sz="0" w:space="0" w:color="auto"/>
      </w:divBdr>
    </w:div>
    <w:div w:id="1184591845">
      <w:bodyDiv w:val="1"/>
      <w:marLeft w:val="0"/>
      <w:marRight w:val="0"/>
      <w:marTop w:val="0"/>
      <w:marBottom w:val="0"/>
      <w:divBdr>
        <w:top w:val="none" w:sz="0" w:space="0" w:color="auto"/>
        <w:left w:val="none" w:sz="0" w:space="0" w:color="auto"/>
        <w:bottom w:val="none" w:sz="0" w:space="0" w:color="auto"/>
        <w:right w:val="none" w:sz="0" w:space="0" w:color="auto"/>
      </w:divBdr>
    </w:div>
    <w:div w:id="1186018538">
      <w:bodyDiv w:val="1"/>
      <w:marLeft w:val="0"/>
      <w:marRight w:val="0"/>
      <w:marTop w:val="0"/>
      <w:marBottom w:val="0"/>
      <w:divBdr>
        <w:top w:val="none" w:sz="0" w:space="0" w:color="auto"/>
        <w:left w:val="none" w:sz="0" w:space="0" w:color="auto"/>
        <w:bottom w:val="none" w:sz="0" w:space="0" w:color="auto"/>
        <w:right w:val="none" w:sz="0" w:space="0" w:color="auto"/>
      </w:divBdr>
    </w:div>
    <w:div w:id="1187255278">
      <w:bodyDiv w:val="1"/>
      <w:marLeft w:val="0"/>
      <w:marRight w:val="0"/>
      <w:marTop w:val="0"/>
      <w:marBottom w:val="0"/>
      <w:divBdr>
        <w:top w:val="none" w:sz="0" w:space="0" w:color="auto"/>
        <w:left w:val="none" w:sz="0" w:space="0" w:color="auto"/>
        <w:bottom w:val="none" w:sz="0" w:space="0" w:color="auto"/>
        <w:right w:val="none" w:sz="0" w:space="0" w:color="auto"/>
      </w:divBdr>
    </w:div>
    <w:div w:id="1188642505">
      <w:bodyDiv w:val="1"/>
      <w:marLeft w:val="0"/>
      <w:marRight w:val="0"/>
      <w:marTop w:val="0"/>
      <w:marBottom w:val="0"/>
      <w:divBdr>
        <w:top w:val="none" w:sz="0" w:space="0" w:color="auto"/>
        <w:left w:val="none" w:sz="0" w:space="0" w:color="auto"/>
        <w:bottom w:val="none" w:sz="0" w:space="0" w:color="auto"/>
        <w:right w:val="none" w:sz="0" w:space="0" w:color="auto"/>
      </w:divBdr>
    </w:div>
    <w:div w:id="1189951070">
      <w:bodyDiv w:val="1"/>
      <w:marLeft w:val="0"/>
      <w:marRight w:val="0"/>
      <w:marTop w:val="0"/>
      <w:marBottom w:val="0"/>
      <w:divBdr>
        <w:top w:val="none" w:sz="0" w:space="0" w:color="auto"/>
        <w:left w:val="none" w:sz="0" w:space="0" w:color="auto"/>
        <w:bottom w:val="none" w:sz="0" w:space="0" w:color="auto"/>
        <w:right w:val="none" w:sz="0" w:space="0" w:color="auto"/>
      </w:divBdr>
    </w:div>
    <w:div w:id="1190146677">
      <w:bodyDiv w:val="1"/>
      <w:marLeft w:val="0"/>
      <w:marRight w:val="0"/>
      <w:marTop w:val="0"/>
      <w:marBottom w:val="0"/>
      <w:divBdr>
        <w:top w:val="none" w:sz="0" w:space="0" w:color="auto"/>
        <w:left w:val="none" w:sz="0" w:space="0" w:color="auto"/>
        <w:bottom w:val="none" w:sz="0" w:space="0" w:color="auto"/>
        <w:right w:val="none" w:sz="0" w:space="0" w:color="auto"/>
      </w:divBdr>
    </w:div>
    <w:div w:id="1190527525">
      <w:bodyDiv w:val="1"/>
      <w:marLeft w:val="0"/>
      <w:marRight w:val="0"/>
      <w:marTop w:val="0"/>
      <w:marBottom w:val="0"/>
      <w:divBdr>
        <w:top w:val="none" w:sz="0" w:space="0" w:color="auto"/>
        <w:left w:val="none" w:sz="0" w:space="0" w:color="auto"/>
        <w:bottom w:val="none" w:sz="0" w:space="0" w:color="auto"/>
        <w:right w:val="none" w:sz="0" w:space="0" w:color="auto"/>
      </w:divBdr>
    </w:div>
    <w:div w:id="1191065573">
      <w:bodyDiv w:val="1"/>
      <w:marLeft w:val="0"/>
      <w:marRight w:val="0"/>
      <w:marTop w:val="0"/>
      <w:marBottom w:val="0"/>
      <w:divBdr>
        <w:top w:val="none" w:sz="0" w:space="0" w:color="auto"/>
        <w:left w:val="none" w:sz="0" w:space="0" w:color="auto"/>
        <w:bottom w:val="none" w:sz="0" w:space="0" w:color="auto"/>
        <w:right w:val="none" w:sz="0" w:space="0" w:color="auto"/>
      </w:divBdr>
    </w:div>
    <w:div w:id="1191335715">
      <w:bodyDiv w:val="1"/>
      <w:marLeft w:val="0"/>
      <w:marRight w:val="0"/>
      <w:marTop w:val="0"/>
      <w:marBottom w:val="0"/>
      <w:divBdr>
        <w:top w:val="none" w:sz="0" w:space="0" w:color="auto"/>
        <w:left w:val="none" w:sz="0" w:space="0" w:color="auto"/>
        <w:bottom w:val="none" w:sz="0" w:space="0" w:color="auto"/>
        <w:right w:val="none" w:sz="0" w:space="0" w:color="auto"/>
      </w:divBdr>
    </w:div>
    <w:div w:id="1191602926">
      <w:bodyDiv w:val="1"/>
      <w:marLeft w:val="0"/>
      <w:marRight w:val="0"/>
      <w:marTop w:val="0"/>
      <w:marBottom w:val="0"/>
      <w:divBdr>
        <w:top w:val="none" w:sz="0" w:space="0" w:color="auto"/>
        <w:left w:val="none" w:sz="0" w:space="0" w:color="auto"/>
        <w:bottom w:val="none" w:sz="0" w:space="0" w:color="auto"/>
        <w:right w:val="none" w:sz="0" w:space="0" w:color="auto"/>
      </w:divBdr>
    </w:div>
    <w:div w:id="1194538811">
      <w:bodyDiv w:val="1"/>
      <w:marLeft w:val="0"/>
      <w:marRight w:val="0"/>
      <w:marTop w:val="0"/>
      <w:marBottom w:val="0"/>
      <w:divBdr>
        <w:top w:val="none" w:sz="0" w:space="0" w:color="auto"/>
        <w:left w:val="none" w:sz="0" w:space="0" w:color="auto"/>
        <w:bottom w:val="none" w:sz="0" w:space="0" w:color="auto"/>
        <w:right w:val="none" w:sz="0" w:space="0" w:color="auto"/>
      </w:divBdr>
    </w:div>
    <w:div w:id="1194539643">
      <w:bodyDiv w:val="1"/>
      <w:marLeft w:val="0"/>
      <w:marRight w:val="0"/>
      <w:marTop w:val="0"/>
      <w:marBottom w:val="0"/>
      <w:divBdr>
        <w:top w:val="none" w:sz="0" w:space="0" w:color="auto"/>
        <w:left w:val="none" w:sz="0" w:space="0" w:color="auto"/>
        <w:bottom w:val="none" w:sz="0" w:space="0" w:color="auto"/>
        <w:right w:val="none" w:sz="0" w:space="0" w:color="auto"/>
      </w:divBdr>
    </w:div>
    <w:div w:id="1196507585">
      <w:bodyDiv w:val="1"/>
      <w:marLeft w:val="0"/>
      <w:marRight w:val="0"/>
      <w:marTop w:val="0"/>
      <w:marBottom w:val="0"/>
      <w:divBdr>
        <w:top w:val="none" w:sz="0" w:space="0" w:color="auto"/>
        <w:left w:val="none" w:sz="0" w:space="0" w:color="auto"/>
        <w:bottom w:val="none" w:sz="0" w:space="0" w:color="auto"/>
        <w:right w:val="none" w:sz="0" w:space="0" w:color="auto"/>
      </w:divBdr>
    </w:div>
    <w:div w:id="1196769476">
      <w:bodyDiv w:val="1"/>
      <w:marLeft w:val="0"/>
      <w:marRight w:val="0"/>
      <w:marTop w:val="0"/>
      <w:marBottom w:val="0"/>
      <w:divBdr>
        <w:top w:val="none" w:sz="0" w:space="0" w:color="auto"/>
        <w:left w:val="none" w:sz="0" w:space="0" w:color="auto"/>
        <w:bottom w:val="none" w:sz="0" w:space="0" w:color="auto"/>
        <w:right w:val="none" w:sz="0" w:space="0" w:color="auto"/>
      </w:divBdr>
    </w:div>
    <w:div w:id="1197348432">
      <w:bodyDiv w:val="1"/>
      <w:marLeft w:val="0"/>
      <w:marRight w:val="0"/>
      <w:marTop w:val="0"/>
      <w:marBottom w:val="0"/>
      <w:divBdr>
        <w:top w:val="none" w:sz="0" w:space="0" w:color="auto"/>
        <w:left w:val="none" w:sz="0" w:space="0" w:color="auto"/>
        <w:bottom w:val="none" w:sz="0" w:space="0" w:color="auto"/>
        <w:right w:val="none" w:sz="0" w:space="0" w:color="auto"/>
      </w:divBdr>
      <w:divsChild>
        <w:div w:id="11416966">
          <w:marLeft w:val="480"/>
          <w:marRight w:val="0"/>
          <w:marTop w:val="0"/>
          <w:marBottom w:val="0"/>
          <w:divBdr>
            <w:top w:val="none" w:sz="0" w:space="0" w:color="auto"/>
            <w:left w:val="none" w:sz="0" w:space="0" w:color="auto"/>
            <w:bottom w:val="none" w:sz="0" w:space="0" w:color="auto"/>
            <w:right w:val="none" w:sz="0" w:space="0" w:color="auto"/>
          </w:divBdr>
        </w:div>
        <w:div w:id="43914443">
          <w:marLeft w:val="480"/>
          <w:marRight w:val="0"/>
          <w:marTop w:val="0"/>
          <w:marBottom w:val="0"/>
          <w:divBdr>
            <w:top w:val="none" w:sz="0" w:space="0" w:color="auto"/>
            <w:left w:val="none" w:sz="0" w:space="0" w:color="auto"/>
            <w:bottom w:val="none" w:sz="0" w:space="0" w:color="auto"/>
            <w:right w:val="none" w:sz="0" w:space="0" w:color="auto"/>
          </w:divBdr>
        </w:div>
        <w:div w:id="80496265">
          <w:marLeft w:val="480"/>
          <w:marRight w:val="0"/>
          <w:marTop w:val="0"/>
          <w:marBottom w:val="0"/>
          <w:divBdr>
            <w:top w:val="none" w:sz="0" w:space="0" w:color="auto"/>
            <w:left w:val="none" w:sz="0" w:space="0" w:color="auto"/>
            <w:bottom w:val="none" w:sz="0" w:space="0" w:color="auto"/>
            <w:right w:val="none" w:sz="0" w:space="0" w:color="auto"/>
          </w:divBdr>
        </w:div>
        <w:div w:id="148907216">
          <w:marLeft w:val="480"/>
          <w:marRight w:val="0"/>
          <w:marTop w:val="0"/>
          <w:marBottom w:val="0"/>
          <w:divBdr>
            <w:top w:val="none" w:sz="0" w:space="0" w:color="auto"/>
            <w:left w:val="none" w:sz="0" w:space="0" w:color="auto"/>
            <w:bottom w:val="none" w:sz="0" w:space="0" w:color="auto"/>
            <w:right w:val="none" w:sz="0" w:space="0" w:color="auto"/>
          </w:divBdr>
        </w:div>
        <w:div w:id="212546899">
          <w:marLeft w:val="480"/>
          <w:marRight w:val="0"/>
          <w:marTop w:val="0"/>
          <w:marBottom w:val="0"/>
          <w:divBdr>
            <w:top w:val="none" w:sz="0" w:space="0" w:color="auto"/>
            <w:left w:val="none" w:sz="0" w:space="0" w:color="auto"/>
            <w:bottom w:val="none" w:sz="0" w:space="0" w:color="auto"/>
            <w:right w:val="none" w:sz="0" w:space="0" w:color="auto"/>
          </w:divBdr>
        </w:div>
        <w:div w:id="223878609">
          <w:marLeft w:val="480"/>
          <w:marRight w:val="0"/>
          <w:marTop w:val="0"/>
          <w:marBottom w:val="0"/>
          <w:divBdr>
            <w:top w:val="none" w:sz="0" w:space="0" w:color="auto"/>
            <w:left w:val="none" w:sz="0" w:space="0" w:color="auto"/>
            <w:bottom w:val="none" w:sz="0" w:space="0" w:color="auto"/>
            <w:right w:val="none" w:sz="0" w:space="0" w:color="auto"/>
          </w:divBdr>
        </w:div>
        <w:div w:id="243808887">
          <w:marLeft w:val="480"/>
          <w:marRight w:val="0"/>
          <w:marTop w:val="0"/>
          <w:marBottom w:val="0"/>
          <w:divBdr>
            <w:top w:val="none" w:sz="0" w:space="0" w:color="auto"/>
            <w:left w:val="none" w:sz="0" w:space="0" w:color="auto"/>
            <w:bottom w:val="none" w:sz="0" w:space="0" w:color="auto"/>
            <w:right w:val="none" w:sz="0" w:space="0" w:color="auto"/>
          </w:divBdr>
        </w:div>
        <w:div w:id="288782240">
          <w:marLeft w:val="480"/>
          <w:marRight w:val="0"/>
          <w:marTop w:val="0"/>
          <w:marBottom w:val="0"/>
          <w:divBdr>
            <w:top w:val="none" w:sz="0" w:space="0" w:color="auto"/>
            <w:left w:val="none" w:sz="0" w:space="0" w:color="auto"/>
            <w:bottom w:val="none" w:sz="0" w:space="0" w:color="auto"/>
            <w:right w:val="none" w:sz="0" w:space="0" w:color="auto"/>
          </w:divBdr>
        </w:div>
        <w:div w:id="294066671">
          <w:marLeft w:val="480"/>
          <w:marRight w:val="0"/>
          <w:marTop w:val="0"/>
          <w:marBottom w:val="0"/>
          <w:divBdr>
            <w:top w:val="none" w:sz="0" w:space="0" w:color="auto"/>
            <w:left w:val="none" w:sz="0" w:space="0" w:color="auto"/>
            <w:bottom w:val="none" w:sz="0" w:space="0" w:color="auto"/>
            <w:right w:val="none" w:sz="0" w:space="0" w:color="auto"/>
          </w:divBdr>
        </w:div>
        <w:div w:id="295183525">
          <w:marLeft w:val="480"/>
          <w:marRight w:val="0"/>
          <w:marTop w:val="0"/>
          <w:marBottom w:val="0"/>
          <w:divBdr>
            <w:top w:val="none" w:sz="0" w:space="0" w:color="auto"/>
            <w:left w:val="none" w:sz="0" w:space="0" w:color="auto"/>
            <w:bottom w:val="none" w:sz="0" w:space="0" w:color="auto"/>
            <w:right w:val="none" w:sz="0" w:space="0" w:color="auto"/>
          </w:divBdr>
        </w:div>
        <w:div w:id="360210345">
          <w:marLeft w:val="480"/>
          <w:marRight w:val="0"/>
          <w:marTop w:val="0"/>
          <w:marBottom w:val="0"/>
          <w:divBdr>
            <w:top w:val="none" w:sz="0" w:space="0" w:color="auto"/>
            <w:left w:val="none" w:sz="0" w:space="0" w:color="auto"/>
            <w:bottom w:val="none" w:sz="0" w:space="0" w:color="auto"/>
            <w:right w:val="none" w:sz="0" w:space="0" w:color="auto"/>
          </w:divBdr>
        </w:div>
        <w:div w:id="409236183">
          <w:marLeft w:val="480"/>
          <w:marRight w:val="0"/>
          <w:marTop w:val="0"/>
          <w:marBottom w:val="0"/>
          <w:divBdr>
            <w:top w:val="none" w:sz="0" w:space="0" w:color="auto"/>
            <w:left w:val="none" w:sz="0" w:space="0" w:color="auto"/>
            <w:bottom w:val="none" w:sz="0" w:space="0" w:color="auto"/>
            <w:right w:val="none" w:sz="0" w:space="0" w:color="auto"/>
          </w:divBdr>
        </w:div>
        <w:div w:id="413666239">
          <w:marLeft w:val="480"/>
          <w:marRight w:val="0"/>
          <w:marTop w:val="0"/>
          <w:marBottom w:val="0"/>
          <w:divBdr>
            <w:top w:val="none" w:sz="0" w:space="0" w:color="auto"/>
            <w:left w:val="none" w:sz="0" w:space="0" w:color="auto"/>
            <w:bottom w:val="none" w:sz="0" w:space="0" w:color="auto"/>
            <w:right w:val="none" w:sz="0" w:space="0" w:color="auto"/>
          </w:divBdr>
        </w:div>
        <w:div w:id="416681238">
          <w:marLeft w:val="480"/>
          <w:marRight w:val="0"/>
          <w:marTop w:val="0"/>
          <w:marBottom w:val="0"/>
          <w:divBdr>
            <w:top w:val="none" w:sz="0" w:space="0" w:color="auto"/>
            <w:left w:val="none" w:sz="0" w:space="0" w:color="auto"/>
            <w:bottom w:val="none" w:sz="0" w:space="0" w:color="auto"/>
            <w:right w:val="none" w:sz="0" w:space="0" w:color="auto"/>
          </w:divBdr>
        </w:div>
        <w:div w:id="421075862">
          <w:marLeft w:val="480"/>
          <w:marRight w:val="0"/>
          <w:marTop w:val="0"/>
          <w:marBottom w:val="0"/>
          <w:divBdr>
            <w:top w:val="none" w:sz="0" w:space="0" w:color="auto"/>
            <w:left w:val="none" w:sz="0" w:space="0" w:color="auto"/>
            <w:bottom w:val="none" w:sz="0" w:space="0" w:color="auto"/>
            <w:right w:val="none" w:sz="0" w:space="0" w:color="auto"/>
          </w:divBdr>
        </w:div>
        <w:div w:id="425230192">
          <w:marLeft w:val="480"/>
          <w:marRight w:val="0"/>
          <w:marTop w:val="0"/>
          <w:marBottom w:val="0"/>
          <w:divBdr>
            <w:top w:val="none" w:sz="0" w:space="0" w:color="auto"/>
            <w:left w:val="none" w:sz="0" w:space="0" w:color="auto"/>
            <w:bottom w:val="none" w:sz="0" w:space="0" w:color="auto"/>
            <w:right w:val="none" w:sz="0" w:space="0" w:color="auto"/>
          </w:divBdr>
        </w:div>
        <w:div w:id="447746946">
          <w:marLeft w:val="480"/>
          <w:marRight w:val="0"/>
          <w:marTop w:val="0"/>
          <w:marBottom w:val="0"/>
          <w:divBdr>
            <w:top w:val="none" w:sz="0" w:space="0" w:color="auto"/>
            <w:left w:val="none" w:sz="0" w:space="0" w:color="auto"/>
            <w:bottom w:val="none" w:sz="0" w:space="0" w:color="auto"/>
            <w:right w:val="none" w:sz="0" w:space="0" w:color="auto"/>
          </w:divBdr>
        </w:div>
        <w:div w:id="458694130">
          <w:marLeft w:val="480"/>
          <w:marRight w:val="0"/>
          <w:marTop w:val="0"/>
          <w:marBottom w:val="0"/>
          <w:divBdr>
            <w:top w:val="none" w:sz="0" w:space="0" w:color="auto"/>
            <w:left w:val="none" w:sz="0" w:space="0" w:color="auto"/>
            <w:bottom w:val="none" w:sz="0" w:space="0" w:color="auto"/>
            <w:right w:val="none" w:sz="0" w:space="0" w:color="auto"/>
          </w:divBdr>
        </w:div>
        <w:div w:id="489978232">
          <w:marLeft w:val="480"/>
          <w:marRight w:val="0"/>
          <w:marTop w:val="0"/>
          <w:marBottom w:val="0"/>
          <w:divBdr>
            <w:top w:val="none" w:sz="0" w:space="0" w:color="auto"/>
            <w:left w:val="none" w:sz="0" w:space="0" w:color="auto"/>
            <w:bottom w:val="none" w:sz="0" w:space="0" w:color="auto"/>
            <w:right w:val="none" w:sz="0" w:space="0" w:color="auto"/>
          </w:divBdr>
        </w:div>
        <w:div w:id="516039687">
          <w:marLeft w:val="480"/>
          <w:marRight w:val="0"/>
          <w:marTop w:val="0"/>
          <w:marBottom w:val="0"/>
          <w:divBdr>
            <w:top w:val="none" w:sz="0" w:space="0" w:color="auto"/>
            <w:left w:val="none" w:sz="0" w:space="0" w:color="auto"/>
            <w:bottom w:val="none" w:sz="0" w:space="0" w:color="auto"/>
            <w:right w:val="none" w:sz="0" w:space="0" w:color="auto"/>
          </w:divBdr>
        </w:div>
        <w:div w:id="520239094">
          <w:marLeft w:val="480"/>
          <w:marRight w:val="0"/>
          <w:marTop w:val="0"/>
          <w:marBottom w:val="0"/>
          <w:divBdr>
            <w:top w:val="none" w:sz="0" w:space="0" w:color="auto"/>
            <w:left w:val="none" w:sz="0" w:space="0" w:color="auto"/>
            <w:bottom w:val="none" w:sz="0" w:space="0" w:color="auto"/>
            <w:right w:val="none" w:sz="0" w:space="0" w:color="auto"/>
          </w:divBdr>
        </w:div>
        <w:div w:id="538588228">
          <w:marLeft w:val="480"/>
          <w:marRight w:val="0"/>
          <w:marTop w:val="0"/>
          <w:marBottom w:val="0"/>
          <w:divBdr>
            <w:top w:val="none" w:sz="0" w:space="0" w:color="auto"/>
            <w:left w:val="none" w:sz="0" w:space="0" w:color="auto"/>
            <w:bottom w:val="none" w:sz="0" w:space="0" w:color="auto"/>
            <w:right w:val="none" w:sz="0" w:space="0" w:color="auto"/>
          </w:divBdr>
        </w:div>
        <w:div w:id="561675256">
          <w:marLeft w:val="480"/>
          <w:marRight w:val="0"/>
          <w:marTop w:val="0"/>
          <w:marBottom w:val="0"/>
          <w:divBdr>
            <w:top w:val="none" w:sz="0" w:space="0" w:color="auto"/>
            <w:left w:val="none" w:sz="0" w:space="0" w:color="auto"/>
            <w:bottom w:val="none" w:sz="0" w:space="0" w:color="auto"/>
            <w:right w:val="none" w:sz="0" w:space="0" w:color="auto"/>
          </w:divBdr>
        </w:div>
        <w:div w:id="575170963">
          <w:marLeft w:val="480"/>
          <w:marRight w:val="0"/>
          <w:marTop w:val="0"/>
          <w:marBottom w:val="0"/>
          <w:divBdr>
            <w:top w:val="none" w:sz="0" w:space="0" w:color="auto"/>
            <w:left w:val="none" w:sz="0" w:space="0" w:color="auto"/>
            <w:bottom w:val="none" w:sz="0" w:space="0" w:color="auto"/>
            <w:right w:val="none" w:sz="0" w:space="0" w:color="auto"/>
          </w:divBdr>
        </w:div>
        <w:div w:id="681515562">
          <w:marLeft w:val="480"/>
          <w:marRight w:val="0"/>
          <w:marTop w:val="0"/>
          <w:marBottom w:val="0"/>
          <w:divBdr>
            <w:top w:val="none" w:sz="0" w:space="0" w:color="auto"/>
            <w:left w:val="none" w:sz="0" w:space="0" w:color="auto"/>
            <w:bottom w:val="none" w:sz="0" w:space="0" w:color="auto"/>
            <w:right w:val="none" w:sz="0" w:space="0" w:color="auto"/>
          </w:divBdr>
        </w:div>
        <w:div w:id="734164325">
          <w:marLeft w:val="480"/>
          <w:marRight w:val="0"/>
          <w:marTop w:val="0"/>
          <w:marBottom w:val="0"/>
          <w:divBdr>
            <w:top w:val="none" w:sz="0" w:space="0" w:color="auto"/>
            <w:left w:val="none" w:sz="0" w:space="0" w:color="auto"/>
            <w:bottom w:val="none" w:sz="0" w:space="0" w:color="auto"/>
            <w:right w:val="none" w:sz="0" w:space="0" w:color="auto"/>
          </w:divBdr>
        </w:div>
        <w:div w:id="744717736">
          <w:marLeft w:val="480"/>
          <w:marRight w:val="0"/>
          <w:marTop w:val="0"/>
          <w:marBottom w:val="0"/>
          <w:divBdr>
            <w:top w:val="none" w:sz="0" w:space="0" w:color="auto"/>
            <w:left w:val="none" w:sz="0" w:space="0" w:color="auto"/>
            <w:bottom w:val="none" w:sz="0" w:space="0" w:color="auto"/>
            <w:right w:val="none" w:sz="0" w:space="0" w:color="auto"/>
          </w:divBdr>
        </w:div>
        <w:div w:id="777333144">
          <w:marLeft w:val="480"/>
          <w:marRight w:val="0"/>
          <w:marTop w:val="0"/>
          <w:marBottom w:val="0"/>
          <w:divBdr>
            <w:top w:val="none" w:sz="0" w:space="0" w:color="auto"/>
            <w:left w:val="none" w:sz="0" w:space="0" w:color="auto"/>
            <w:bottom w:val="none" w:sz="0" w:space="0" w:color="auto"/>
            <w:right w:val="none" w:sz="0" w:space="0" w:color="auto"/>
          </w:divBdr>
        </w:div>
        <w:div w:id="814640908">
          <w:marLeft w:val="480"/>
          <w:marRight w:val="0"/>
          <w:marTop w:val="0"/>
          <w:marBottom w:val="0"/>
          <w:divBdr>
            <w:top w:val="none" w:sz="0" w:space="0" w:color="auto"/>
            <w:left w:val="none" w:sz="0" w:space="0" w:color="auto"/>
            <w:bottom w:val="none" w:sz="0" w:space="0" w:color="auto"/>
            <w:right w:val="none" w:sz="0" w:space="0" w:color="auto"/>
          </w:divBdr>
        </w:div>
        <w:div w:id="818807567">
          <w:marLeft w:val="480"/>
          <w:marRight w:val="0"/>
          <w:marTop w:val="0"/>
          <w:marBottom w:val="0"/>
          <w:divBdr>
            <w:top w:val="none" w:sz="0" w:space="0" w:color="auto"/>
            <w:left w:val="none" w:sz="0" w:space="0" w:color="auto"/>
            <w:bottom w:val="none" w:sz="0" w:space="0" w:color="auto"/>
            <w:right w:val="none" w:sz="0" w:space="0" w:color="auto"/>
          </w:divBdr>
        </w:div>
        <w:div w:id="876358117">
          <w:marLeft w:val="480"/>
          <w:marRight w:val="0"/>
          <w:marTop w:val="0"/>
          <w:marBottom w:val="0"/>
          <w:divBdr>
            <w:top w:val="none" w:sz="0" w:space="0" w:color="auto"/>
            <w:left w:val="none" w:sz="0" w:space="0" w:color="auto"/>
            <w:bottom w:val="none" w:sz="0" w:space="0" w:color="auto"/>
            <w:right w:val="none" w:sz="0" w:space="0" w:color="auto"/>
          </w:divBdr>
        </w:div>
        <w:div w:id="931666433">
          <w:marLeft w:val="480"/>
          <w:marRight w:val="0"/>
          <w:marTop w:val="0"/>
          <w:marBottom w:val="0"/>
          <w:divBdr>
            <w:top w:val="none" w:sz="0" w:space="0" w:color="auto"/>
            <w:left w:val="none" w:sz="0" w:space="0" w:color="auto"/>
            <w:bottom w:val="none" w:sz="0" w:space="0" w:color="auto"/>
            <w:right w:val="none" w:sz="0" w:space="0" w:color="auto"/>
          </w:divBdr>
        </w:div>
        <w:div w:id="942497963">
          <w:marLeft w:val="480"/>
          <w:marRight w:val="0"/>
          <w:marTop w:val="0"/>
          <w:marBottom w:val="0"/>
          <w:divBdr>
            <w:top w:val="none" w:sz="0" w:space="0" w:color="auto"/>
            <w:left w:val="none" w:sz="0" w:space="0" w:color="auto"/>
            <w:bottom w:val="none" w:sz="0" w:space="0" w:color="auto"/>
            <w:right w:val="none" w:sz="0" w:space="0" w:color="auto"/>
          </w:divBdr>
        </w:div>
        <w:div w:id="946931108">
          <w:marLeft w:val="480"/>
          <w:marRight w:val="0"/>
          <w:marTop w:val="0"/>
          <w:marBottom w:val="0"/>
          <w:divBdr>
            <w:top w:val="none" w:sz="0" w:space="0" w:color="auto"/>
            <w:left w:val="none" w:sz="0" w:space="0" w:color="auto"/>
            <w:bottom w:val="none" w:sz="0" w:space="0" w:color="auto"/>
            <w:right w:val="none" w:sz="0" w:space="0" w:color="auto"/>
          </w:divBdr>
        </w:div>
        <w:div w:id="1116870301">
          <w:marLeft w:val="480"/>
          <w:marRight w:val="0"/>
          <w:marTop w:val="0"/>
          <w:marBottom w:val="0"/>
          <w:divBdr>
            <w:top w:val="none" w:sz="0" w:space="0" w:color="auto"/>
            <w:left w:val="none" w:sz="0" w:space="0" w:color="auto"/>
            <w:bottom w:val="none" w:sz="0" w:space="0" w:color="auto"/>
            <w:right w:val="none" w:sz="0" w:space="0" w:color="auto"/>
          </w:divBdr>
        </w:div>
        <w:div w:id="1152524331">
          <w:marLeft w:val="480"/>
          <w:marRight w:val="0"/>
          <w:marTop w:val="0"/>
          <w:marBottom w:val="0"/>
          <w:divBdr>
            <w:top w:val="none" w:sz="0" w:space="0" w:color="auto"/>
            <w:left w:val="none" w:sz="0" w:space="0" w:color="auto"/>
            <w:bottom w:val="none" w:sz="0" w:space="0" w:color="auto"/>
            <w:right w:val="none" w:sz="0" w:space="0" w:color="auto"/>
          </w:divBdr>
        </w:div>
        <w:div w:id="1163854796">
          <w:marLeft w:val="480"/>
          <w:marRight w:val="0"/>
          <w:marTop w:val="0"/>
          <w:marBottom w:val="0"/>
          <w:divBdr>
            <w:top w:val="none" w:sz="0" w:space="0" w:color="auto"/>
            <w:left w:val="none" w:sz="0" w:space="0" w:color="auto"/>
            <w:bottom w:val="none" w:sz="0" w:space="0" w:color="auto"/>
            <w:right w:val="none" w:sz="0" w:space="0" w:color="auto"/>
          </w:divBdr>
        </w:div>
        <w:div w:id="1187407381">
          <w:marLeft w:val="480"/>
          <w:marRight w:val="0"/>
          <w:marTop w:val="0"/>
          <w:marBottom w:val="0"/>
          <w:divBdr>
            <w:top w:val="none" w:sz="0" w:space="0" w:color="auto"/>
            <w:left w:val="none" w:sz="0" w:space="0" w:color="auto"/>
            <w:bottom w:val="none" w:sz="0" w:space="0" w:color="auto"/>
            <w:right w:val="none" w:sz="0" w:space="0" w:color="auto"/>
          </w:divBdr>
        </w:div>
        <w:div w:id="1256209804">
          <w:marLeft w:val="480"/>
          <w:marRight w:val="0"/>
          <w:marTop w:val="0"/>
          <w:marBottom w:val="0"/>
          <w:divBdr>
            <w:top w:val="none" w:sz="0" w:space="0" w:color="auto"/>
            <w:left w:val="none" w:sz="0" w:space="0" w:color="auto"/>
            <w:bottom w:val="none" w:sz="0" w:space="0" w:color="auto"/>
            <w:right w:val="none" w:sz="0" w:space="0" w:color="auto"/>
          </w:divBdr>
        </w:div>
        <w:div w:id="1264455440">
          <w:marLeft w:val="480"/>
          <w:marRight w:val="0"/>
          <w:marTop w:val="0"/>
          <w:marBottom w:val="0"/>
          <w:divBdr>
            <w:top w:val="none" w:sz="0" w:space="0" w:color="auto"/>
            <w:left w:val="none" w:sz="0" w:space="0" w:color="auto"/>
            <w:bottom w:val="none" w:sz="0" w:space="0" w:color="auto"/>
            <w:right w:val="none" w:sz="0" w:space="0" w:color="auto"/>
          </w:divBdr>
        </w:div>
        <w:div w:id="1269242123">
          <w:marLeft w:val="480"/>
          <w:marRight w:val="0"/>
          <w:marTop w:val="0"/>
          <w:marBottom w:val="0"/>
          <w:divBdr>
            <w:top w:val="none" w:sz="0" w:space="0" w:color="auto"/>
            <w:left w:val="none" w:sz="0" w:space="0" w:color="auto"/>
            <w:bottom w:val="none" w:sz="0" w:space="0" w:color="auto"/>
            <w:right w:val="none" w:sz="0" w:space="0" w:color="auto"/>
          </w:divBdr>
        </w:div>
        <w:div w:id="1272394133">
          <w:marLeft w:val="480"/>
          <w:marRight w:val="0"/>
          <w:marTop w:val="0"/>
          <w:marBottom w:val="0"/>
          <w:divBdr>
            <w:top w:val="none" w:sz="0" w:space="0" w:color="auto"/>
            <w:left w:val="none" w:sz="0" w:space="0" w:color="auto"/>
            <w:bottom w:val="none" w:sz="0" w:space="0" w:color="auto"/>
            <w:right w:val="none" w:sz="0" w:space="0" w:color="auto"/>
          </w:divBdr>
        </w:div>
        <w:div w:id="1316371155">
          <w:marLeft w:val="480"/>
          <w:marRight w:val="0"/>
          <w:marTop w:val="0"/>
          <w:marBottom w:val="0"/>
          <w:divBdr>
            <w:top w:val="none" w:sz="0" w:space="0" w:color="auto"/>
            <w:left w:val="none" w:sz="0" w:space="0" w:color="auto"/>
            <w:bottom w:val="none" w:sz="0" w:space="0" w:color="auto"/>
            <w:right w:val="none" w:sz="0" w:space="0" w:color="auto"/>
          </w:divBdr>
        </w:div>
        <w:div w:id="1350644398">
          <w:marLeft w:val="480"/>
          <w:marRight w:val="0"/>
          <w:marTop w:val="0"/>
          <w:marBottom w:val="0"/>
          <w:divBdr>
            <w:top w:val="none" w:sz="0" w:space="0" w:color="auto"/>
            <w:left w:val="none" w:sz="0" w:space="0" w:color="auto"/>
            <w:bottom w:val="none" w:sz="0" w:space="0" w:color="auto"/>
            <w:right w:val="none" w:sz="0" w:space="0" w:color="auto"/>
          </w:divBdr>
        </w:div>
        <w:div w:id="1358700644">
          <w:marLeft w:val="480"/>
          <w:marRight w:val="0"/>
          <w:marTop w:val="0"/>
          <w:marBottom w:val="0"/>
          <w:divBdr>
            <w:top w:val="none" w:sz="0" w:space="0" w:color="auto"/>
            <w:left w:val="none" w:sz="0" w:space="0" w:color="auto"/>
            <w:bottom w:val="none" w:sz="0" w:space="0" w:color="auto"/>
            <w:right w:val="none" w:sz="0" w:space="0" w:color="auto"/>
          </w:divBdr>
        </w:div>
        <w:div w:id="1383138380">
          <w:marLeft w:val="480"/>
          <w:marRight w:val="0"/>
          <w:marTop w:val="0"/>
          <w:marBottom w:val="0"/>
          <w:divBdr>
            <w:top w:val="none" w:sz="0" w:space="0" w:color="auto"/>
            <w:left w:val="none" w:sz="0" w:space="0" w:color="auto"/>
            <w:bottom w:val="none" w:sz="0" w:space="0" w:color="auto"/>
            <w:right w:val="none" w:sz="0" w:space="0" w:color="auto"/>
          </w:divBdr>
        </w:div>
        <w:div w:id="1526794846">
          <w:marLeft w:val="480"/>
          <w:marRight w:val="0"/>
          <w:marTop w:val="0"/>
          <w:marBottom w:val="0"/>
          <w:divBdr>
            <w:top w:val="none" w:sz="0" w:space="0" w:color="auto"/>
            <w:left w:val="none" w:sz="0" w:space="0" w:color="auto"/>
            <w:bottom w:val="none" w:sz="0" w:space="0" w:color="auto"/>
            <w:right w:val="none" w:sz="0" w:space="0" w:color="auto"/>
          </w:divBdr>
        </w:div>
        <w:div w:id="1548494857">
          <w:marLeft w:val="480"/>
          <w:marRight w:val="0"/>
          <w:marTop w:val="0"/>
          <w:marBottom w:val="0"/>
          <w:divBdr>
            <w:top w:val="none" w:sz="0" w:space="0" w:color="auto"/>
            <w:left w:val="none" w:sz="0" w:space="0" w:color="auto"/>
            <w:bottom w:val="none" w:sz="0" w:space="0" w:color="auto"/>
            <w:right w:val="none" w:sz="0" w:space="0" w:color="auto"/>
          </w:divBdr>
        </w:div>
        <w:div w:id="1638603052">
          <w:marLeft w:val="480"/>
          <w:marRight w:val="0"/>
          <w:marTop w:val="0"/>
          <w:marBottom w:val="0"/>
          <w:divBdr>
            <w:top w:val="none" w:sz="0" w:space="0" w:color="auto"/>
            <w:left w:val="none" w:sz="0" w:space="0" w:color="auto"/>
            <w:bottom w:val="none" w:sz="0" w:space="0" w:color="auto"/>
            <w:right w:val="none" w:sz="0" w:space="0" w:color="auto"/>
          </w:divBdr>
        </w:div>
        <w:div w:id="1641960421">
          <w:marLeft w:val="480"/>
          <w:marRight w:val="0"/>
          <w:marTop w:val="0"/>
          <w:marBottom w:val="0"/>
          <w:divBdr>
            <w:top w:val="none" w:sz="0" w:space="0" w:color="auto"/>
            <w:left w:val="none" w:sz="0" w:space="0" w:color="auto"/>
            <w:bottom w:val="none" w:sz="0" w:space="0" w:color="auto"/>
            <w:right w:val="none" w:sz="0" w:space="0" w:color="auto"/>
          </w:divBdr>
        </w:div>
        <w:div w:id="1742561070">
          <w:marLeft w:val="480"/>
          <w:marRight w:val="0"/>
          <w:marTop w:val="0"/>
          <w:marBottom w:val="0"/>
          <w:divBdr>
            <w:top w:val="none" w:sz="0" w:space="0" w:color="auto"/>
            <w:left w:val="none" w:sz="0" w:space="0" w:color="auto"/>
            <w:bottom w:val="none" w:sz="0" w:space="0" w:color="auto"/>
            <w:right w:val="none" w:sz="0" w:space="0" w:color="auto"/>
          </w:divBdr>
        </w:div>
        <w:div w:id="1783646486">
          <w:marLeft w:val="480"/>
          <w:marRight w:val="0"/>
          <w:marTop w:val="0"/>
          <w:marBottom w:val="0"/>
          <w:divBdr>
            <w:top w:val="none" w:sz="0" w:space="0" w:color="auto"/>
            <w:left w:val="none" w:sz="0" w:space="0" w:color="auto"/>
            <w:bottom w:val="none" w:sz="0" w:space="0" w:color="auto"/>
            <w:right w:val="none" w:sz="0" w:space="0" w:color="auto"/>
          </w:divBdr>
        </w:div>
        <w:div w:id="1840540796">
          <w:marLeft w:val="480"/>
          <w:marRight w:val="0"/>
          <w:marTop w:val="0"/>
          <w:marBottom w:val="0"/>
          <w:divBdr>
            <w:top w:val="none" w:sz="0" w:space="0" w:color="auto"/>
            <w:left w:val="none" w:sz="0" w:space="0" w:color="auto"/>
            <w:bottom w:val="none" w:sz="0" w:space="0" w:color="auto"/>
            <w:right w:val="none" w:sz="0" w:space="0" w:color="auto"/>
          </w:divBdr>
        </w:div>
        <w:div w:id="1841192087">
          <w:marLeft w:val="480"/>
          <w:marRight w:val="0"/>
          <w:marTop w:val="0"/>
          <w:marBottom w:val="0"/>
          <w:divBdr>
            <w:top w:val="none" w:sz="0" w:space="0" w:color="auto"/>
            <w:left w:val="none" w:sz="0" w:space="0" w:color="auto"/>
            <w:bottom w:val="none" w:sz="0" w:space="0" w:color="auto"/>
            <w:right w:val="none" w:sz="0" w:space="0" w:color="auto"/>
          </w:divBdr>
        </w:div>
        <w:div w:id="1860460565">
          <w:marLeft w:val="480"/>
          <w:marRight w:val="0"/>
          <w:marTop w:val="0"/>
          <w:marBottom w:val="0"/>
          <w:divBdr>
            <w:top w:val="none" w:sz="0" w:space="0" w:color="auto"/>
            <w:left w:val="none" w:sz="0" w:space="0" w:color="auto"/>
            <w:bottom w:val="none" w:sz="0" w:space="0" w:color="auto"/>
            <w:right w:val="none" w:sz="0" w:space="0" w:color="auto"/>
          </w:divBdr>
        </w:div>
        <w:div w:id="1919173559">
          <w:marLeft w:val="480"/>
          <w:marRight w:val="0"/>
          <w:marTop w:val="0"/>
          <w:marBottom w:val="0"/>
          <w:divBdr>
            <w:top w:val="none" w:sz="0" w:space="0" w:color="auto"/>
            <w:left w:val="none" w:sz="0" w:space="0" w:color="auto"/>
            <w:bottom w:val="none" w:sz="0" w:space="0" w:color="auto"/>
            <w:right w:val="none" w:sz="0" w:space="0" w:color="auto"/>
          </w:divBdr>
        </w:div>
        <w:div w:id="1944918131">
          <w:marLeft w:val="480"/>
          <w:marRight w:val="0"/>
          <w:marTop w:val="0"/>
          <w:marBottom w:val="0"/>
          <w:divBdr>
            <w:top w:val="none" w:sz="0" w:space="0" w:color="auto"/>
            <w:left w:val="none" w:sz="0" w:space="0" w:color="auto"/>
            <w:bottom w:val="none" w:sz="0" w:space="0" w:color="auto"/>
            <w:right w:val="none" w:sz="0" w:space="0" w:color="auto"/>
          </w:divBdr>
        </w:div>
        <w:div w:id="2004963252">
          <w:marLeft w:val="480"/>
          <w:marRight w:val="0"/>
          <w:marTop w:val="0"/>
          <w:marBottom w:val="0"/>
          <w:divBdr>
            <w:top w:val="none" w:sz="0" w:space="0" w:color="auto"/>
            <w:left w:val="none" w:sz="0" w:space="0" w:color="auto"/>
            <w:bottom w:val="none" w:sz="0" w:space="0" w:color="auto"/>
            <w:right w:val="none" w:sz="0" w:space="0" w:color="auto"/>
          </w:divBdr>
        </w:div>
        <w:div w:id="2056541696">
          <w:marLeft w:val="480"/>
          <w:marRight w:val="0"/>
          <w:marTop w:val="0"/>
          <w:marBottom w:val="0"/>
          <w:divBdr>
            <w:top w:val="none" w:sz="0" w:space="0" w:color="auto"/>
            <w:left w:val="none" w:sz="0" w:space="0" w:color="auto"/>
            <w:bottom w:val="none" w:sz="0" w:space="0" w:color="auto"/>
            <w:right w:val="none" w:sz="0" w:space="0" w:color="auto"/>
          </w:divBdr>
        </w:div>
        <w:div w:id="2064718857">
          <w:marLeft w:val="480"/>
          <w:marRight w:val="0"/>
          <w:marTop w:val="0"/>
          <w:marBottom w:val="0"/>
          <w:divBdr>
            <w:top w:val="none" w:sz="0" w:space="0" w:color="auto"/>
            <w:left w:val="none" w:sz="0" w:space="0" w:color="auto"/>
            <w:bottom w:val="none" w:sz="0" w:space="0" w:color="auto"/>
            <w:right w:val="none" w:sz="0" w:space="0" w:color="auto"/>
          </w:divBdr>
        </w:div>
        <w:div w:id="2079205433">
          <w:marLeft w:val="480"/>
          <w:marRight w:val="0"/>
          <w:marTop w:val="0"/>
          <w:marBottom w:val="0"/>
          <w:divBdr>
            <w:top w:val="none" w:sz="0" w:space="0" w:color="auto"/>
            <w:left w:val="none" w:sz="0" w:space="0" w:color="auto"/>
            <w:bottom w:val="none" w:sz="0" w:space="0" w:color="auto"/>
            <w:right w:val="none" w:sz="0" w:space="0" w:color="auto"/>
          </w:divBdr>
        </w:div>
        <w:div w:id="2103255394">
          <w:marLeft w:val="480"/>
          <w:marRight w:val="0"/>
          <w:marTop w:val="0"/>
          <w:marBottom w:val="0"/>
          <w:divBdr>
            <w:top w:val="none" w:sz="0" w:space="0" w:color="auto"/>
            <w:left w:val="none" w:sz="0" w:space="0" w:color="auto"/>
            <w:bottom w:val="none" w:sz="0" w:space="0" w:color="auto"/>
            <w:right w:val="none" w:sz="0" w:space="0" w:color="auto"/>
          </w:divBdr>
        </w:div>
        <w:div w:id="2141416038">
          <w:marLeft w:val="480"/>
          <w:marRight w:val="0"/>
          <w:marTop w:val="0"/>
          <w:marBottom w:val="0"/>
          <w:divBdr>
            <w:top w:val="none" w:sz="0" w:space="0" w:color="auto"/>
            <w:left w:val="none" w:sz="0" w:space="0" w:color="auto"/>
            <w:bottom w:val="none" w:sz="0" w:space="0" w:color="auto"/>
            <w:right w:val="none" w:sz="0" w:space="0" w:color="auto"/>
          </w:divBdr>
        </w:div>
      </w:divsChild>
    </w:div>
    <w:div w:id="1198464671">
      <w:bodyDiv w:val="1"/>
      <w:marLeft w:val="0"/>
      <w:marRight w:val="0"/>
      <w:marTop w:val="0"/>
      <w:marBottom w:val="0"/>
      <w:divBdr>
        <w:top w:val="none" w:sz="0" w:space="0" w:color="auto"/>
        <w:left w:val="none" w:sz="0" w:space="0" w:color="auto"/>
        <w:bottom w:val="none" w:sz="0" w:space="0" w:color="auto"/>
        <w:right w:val="none" w:sz="0" w:space="0" w:color="auto"/>
      </w:divBdr>
    </w:div>
    <w:div w:id="1199584561">
      <w:bodyDiv w:val="1"/>
      <w:marLeft w:val="0"/>
      <w:marRight w:val="0"/>
      <w:marTop w:val="0"/>
      <w:marBottom w:val="0"/>
      <w:divBdr>
        <w:top w:val="none" w:sz="0" w:space="0" w:color="auto"/>
        <w:left w:val="none" w:sz="0" w:space="0" w:color="auto"/>
        <w:bottom w:val="none" w:sz="0" w:space="0" w:color="auto"/>
        <w:right w:val="none" w:sz="0" w:space="0" w:color="auto"/>
      </w:divBdr>
    </w:div>
    <w:div w:id="1201212804">
      <w:bodyDiv w:val="1"/>
      <w:marLeft w:val="0"/>
      <w:marRight w:val="0"/>
      <w:marTop w:val="0"/>
      <w:marBottom w:val="0"/>
      <w:divBdr>
        <w:top w:val="none" w:sz="0" w:space="0" w:color="auto"/>
        <w:left w:val="none" w:sz="0" w:space="0" w:color="auto"/>
        <w:bottom w:val="none" w:sz="0" w:space="0" w:color="auto"/>
        <w:right w:val="none" w:sz="0" w:space="0" w:color="auto"/>
      </w:divBdr>
    </w:div>
    <w:div w:id="1202328771">
      <w:bodyDiv w:val="1"/>
      <w:marLeft w:val="0"/>
      <w:marRight w:val="0"/>
      <w:marTop w:val="0"/>
      <w:marBottom w:val="0"/>
      <w:divBdr>
        <w:top w:val="none" w:sz="0" w:space="0" w:color="auto"/>
        <w:left w:val="none" w:sz="0" w:space="0" w:color="auto"/>
        <w:bottom w:val="none" w:sz="0" w:space="0" w:color="auto"/>
        <w:right w:val="none" w:sz="0" w:space="0" w:color="auto"/>
      </w:divBdr>
    </w:div>
    <w:div w:id="1202859577">
      <w:bodyDiv w:val="1"/>
      <w:marLeft w:val="0"/>
      <w:marRight w:val="0"/>
      <w:marTop w:val="0"/>
      <w:marBottom w:val="0"/>
      <w:divBdr>
        <w:top w:val="none" w:sz="0" w:space="0" w:color="auto"/>
        <w:left w:val="none" w:sz="0" w:space="0" w:color="auto"/>
        <w:bottom w:val="none" w:sz="0" w:space="0" w:color="auto"/>
        <w:right w:val="none" w:sz="0" w:space="0" w:color="auto"/>
      </w:divBdr>
    </w:div>
    <w:div w:id="1202865199">
      <w:bodyDiv w:val="1"/>
      <w:marLeft w:val="0"/>
      <w:marRight w:val="0"/>
      <w:marTop w:val="0"/>
      <w:marBottom w:val="0"/>
      <w:divBdr>
        <w:top w:val="none" w:sz="0" w:space="0" w:color="auto"/>
        <w:left w:val="none" w:sz="0" w:space="0" w:color="auto"/>
        <w:bottom w:val="none" w:sz="0" w:space="0" w:color="auto"/>
        <w:right w:val="none" w:sz="0" w:space="0" w:color="auto"/>
      </w:divBdr>
    </w:div>
    <w:div w:id="1205287760">
      <w:bodyDiv w:val="1"/>
      <w:marLeft w:val="0"/>
      <w:marRight w:val="0"/>
      <w:marTop w:val="0"/>
      <w:marBottom w:val="0"/>
      <w:divBdr>
        <w:top w:val="none" w:sz="0" w:space="0" w:color="auto"/>
        <w:left w:val="none" w:sz="0" w:space="0" w:color="auto"/>
        <w:bottom w:val="none" w:sz="0" w:space="0" w:color="auto"/>
        <w:right w:val="none" w:sz="0" w:space="0" w:color="auto"/>
      </w:divBdr>
    </w:div>
    <w:div w:id="1207835949">
      <w:bodyDiv w:val="1"/>
      <w:marLeft w:val="0"/>
      <w:marRight w:val="0"/>
      <w:marTop w:val="0"/>
      <w:marBottom w:val="0"/>
      <w:divBdr>
        <w:top w:val="none" w:sz="0" w:space="0" w:color="auto"/>
        <w:left w:val="none" w:sz="0" w:space="0" w:color="auto"/>
        <w:bottom w:val="none" w:sz="0" w:space="0" w:color="auto"/>
        <w:right w:val="none" w:sz="0" w:space="0" w:color="auto"/>
      </w:divBdr>
    </w:div>
    <w:div w:id="1209799077">
      <w:bodyDiv w:val="1"/>
      <w:marLeft w:val="0"/>
      <w:marRight w:val="0"/>
      <w:marTop w:val="0"/>
      <w:marBottom w:val="0"/>
      <w:divBdr>
        <w:top w:val="none" w:sz="0" w:space="0" w:color="auto"/>
        <w:left w:val="none" w:sz="0" w:space="0" w:color="auto"/>
        <w:bottom w:val="none" w:sz="0" w:space="0" w:color="auto"/>
        <w:right w:val="none" w:sz="0" w:space="0" w:color="auto"/>
      </w:divBdr>
    </w:div>
    <w:div w:id="1210725763">
      <w:bodyDiv w:val="1"/>
      <w:marLeft w:val="0"/>
      <w:marRight w:val="0"/>
      <w:marTop w:val="0"/>
      <w:marBottom w:val="0"/>
      <w:divBdr>
        <w:top w:val="none" w:sz="0" w:space="0" w:color="auto"/>
        <w:left w:val="none" w:sz="0" w:space="0" w:color="auto"/>
        <w:bottom w:val="none" w:sz="0" w:space="0" w:color="auto"/>
        <w:right w:val="none" w:sz="0" w:space="0" w:color="auto"/>
      </w:divBdr>
    </w:div>
    <w:div w:id="1210806352">
      <w:bodyDiv w:val="1"/>
      <w:marLeft w:val="0"/>
      <w:marRight w:val="0"/>
      <w:marTop w:val="0"/>
      <w:marBottom w:val="0"/>
      <w:divBdr>
        <w:top w:val="none" w:sz="0" w:space="0" w:color="auto"/>
        <w:left w:val="none" w:sz="0" w:space="0" w:color="auto"/>
        <w:bottom w:val="none" w:sz="0" w:space="0" w:color="auto"/>
        <w:right w:val="none" w:sz="0" w:space="0" w:color="auto"/>
      </w:divBdr>
    </w:div>
    <w:div w:id="1211768322">
      <w:bodyDiv w:val="1"/>
      <w:marLeft w:val="0"/>
      <w:marRight w:val="0"/>
      <w:marTop w:val="0"/>
      <w:marBottom w:val="0"/>
      <w:divBdr>
        <w:top w:val="none" w:sz="0" w:space="0" w:color="auto"/>
        <w:left w:val="none" w:sz="0" w:space="0" w:color="auto"/>
        <w:bottom w:val="none" w:sz="0" w:space="0" w:color="auto"/>
        <w:right w:val="none" w:sz="0" w:space="0" w:color="auto"/>
      </w:divBdr>
    </w:div>
    <w:div w:id="1212350962">
      <w:bodyDiv w:val="1"/>
      <w:marLeft w:val="0"/>
      <w:marRight w:val="0"/>
      <w:marTop w:val="0"/>
      <w:marBottom w:val="0"/>
      <w:divBdr>
        <w:top w:val="none" w:sz="0" w:space="0" w:color="auto"/>
        <w:left w:val="none" w:sz="0" w:space="0" w:color="auto"/>
        <w:bottom w:val="none" w:sz="0" w:space="0" w:color="auto"/>
        <w:right w:val="none" w:sz="0" w:space="0" w:color="auto"/>
      </w:divBdr>
    </w:div>
    <w:div w:id="1212380425">
      <w:bodyDiv w:val="1"/>
      <w:marLeft w:val="0"/>
      <w:marRight w:val="0"/>
      <w:marTop w:val="0"/>
      <w:marBottom w:val="0"/>
      <w:divBdr>
        <w:top w:val="none" w:sz="0" w:space="0" w:color="auto"/>
        <w:left w:val="none" w:sz="0" w:space="0" w:color="auto"/>
        <w:bottom w:val="none" w:sz="0" w:space="0" w:color="auto"/>
        <w:right w:val="none" w:sz="0" w:space="0" w:color="auto"/>
      </w:divBdr>
    </w:div>
    <w:div w:id="1212838065">
      <w:bodyDiv w:val="1"/>
      <w:marLeft w:val="0"/>
      <w:marRight w:val="0"/>
      <w:marTop w:val="0"/>
      <w:marBottom w:val="0"/>
      <w:divBdr>
        <w:top w:val="none" w:sz="0" w:space="0" w:color="auto"/>
        <w:left w:val="none" w:sz="0" w:space="0" w:color="auto"/>
        <w:bottom w:val="none" w:sz="0" w:space="0" w:color="auto"/>
        <w:right w:val="none" w:sz="0" w:space="0" w:color="auto"/>
      </w:divBdr>
    </w:div>
    <w:div w:id="1213346684">
      <w:bodyDiv w:val="1"/>
      <w:marLeft w:val="0"/>
      <w:marRight w:val="0"/>
      <w:marTop w:val="0"/>
      <w:marBottom w:val="0"/>
      <w:divBdr>
        <w:top w:val="none" w:sz="0" w:space="0" w:color="auto"/>
        <w:left w:val="none" w:sz="0" w:space="0" w:color="auto"/>
        <w:bottom w:val="none" w:sz="0" w:space="0" w:color="auto"/>
        <w:right w:val="none" w:sz="0" w:space="0" w:color="auto"/>
      </w:divBdr>
    </w:div>
    <w:div w:id="1217736410">
      <w:bodyDiv w:val="1"/>
      <w:marLeft w:val="0"/>
      <w:marRight w:val="0"/>
      <w:marTop w:val="0"/>
      <w:marBottom w:val="0"/>
      <w:divBdr>
        <w:top w:val="none" w:sz="0" w:space="0" w:color="auto"/>
        <w:left w:val="none" w:sz="0" w:space="0" w:color="auto"/>
        <w:bottom w:val="none" w:sz="0" w:space="0" w:color="auto"/>
        <w:right w:val="none" w:sz="0" w:space="0" w:color="auto"/>
      </w:divBdr>
    </w:div>
    <w:div w:id="1218081645">
      <w:bodyDiv w:val="1"/>
      <w:marLeft w:val="0"/>
      <w:marRight w:val="0"/>
      <w:marTop w:val="0"/>
      <w:marBottom w:val="0"/>
      <w:divBdr>
        <w:top w:val="none" w:sz="0" w:space="0" w:color="auto"/>
        <w:left w:val="none" w:sz="0" w:space="0" w:color="auto"/>
        <w:bottom w:val="none" w:sz="0" w:space="0" w:color="auto"/>
        <w:right w:val="none" w:sz="0" w:space="0" w:color="auto"/>
      </w:divBdr>
    </w:div>
    <w:div w:id="1219706107">
      <w:bodyDiv w:val="1"/>
      <w:marLeft w:val="0"/>
      <w:marRight w:val="0"/>
      <w:marTop w:val="0"/>
      <w:marBottom w:val="0"/>
      <w:divBdr>
        <w:top w:val="none" w:sz="0" w:space="0" w:color="auto"/>
        <w:left w:val="none" w:sz="0" w:space="0" w:color="auto"/>
        <w:bottom w:val="none" w:sz="0" w:space="0" w:color="auto"/>
        <w:right w:val="none" w:sz="0" w:space="0" w:color="auto"/>
      </w:divBdr>
    </w:div>
    <w:div w:id="1221013725">
      <w:bodyDiv w:val="1"/>
      <w:marLeft w:val="0"/>
      <w:marRight w:val="0"/>
      <w:marTop w:val="0"/>
      <w:marBottom w:val="0"/>
      <w:divBdr>
        <w:top w:val="none" w:sz="0" w:space="0" w:color="auto"/>
        <w:left w:val="none" w:sz="0" w:space="0" w:color="auto"/>
        <w:bottom w:val="none" w:sz="0" w:space="0" w:color="auto"/>
        <w:right w:val="none" w:sz="0" w:space="0" w:color="auto"/>
      </w:divBdr>
    </w:div>
    <w:div w:id="1222138956">
      <w:bodyDiv w:val="1"/>
      <w:marLeft w:val="0"/>
      <w:marRight w:val="0"/>
      <w:marTop w:val="0"/>
      <w:marBottom w:val="0"/>
      <w:divBdr>
        <w:top w:val="none" w:sz="0" w:space="0" w:color="auto"/>
        <w:left w:val="none" w:sz="0" w:space="0" w:color="auto"/>
        <w:bottom w:val="none" w:sz="0" w:space="0" w:color="auto"/>
        <w:right w:val="none" w:sz="0" w:space="0" w:color="auto"/>
      </w:divBdr>
    </w:div>
    <w:div w:id="1223716715">
      <w:bodyDiv w:val="1"/>
      <w:marLeft w:val="0"/>
      <w:marRight w:val="0"/>
      <w:marTop w:val="0"/>
      <w:marBottom w:val="0"/>
      <w:divBdr>
        <w:top w:val="none" w:sz="0" w:space="0" w:color="auto"/>
        <w:left w:val="none" w:sz="0" w:space="0" w:color="auto"/>
        <w:bottom w:val="none" w:sz="0" w:space="0" w:color="auto"/>
        <w:right w:val="none" w:sz="0" w:space="0" w:color="auto"/>
      </w:divBdr>
    </w:div>
    <w:div w:id="1226062828">
      <w:bodyDiv w:val="1"/>
      <w:marLeft w:val="0"/>
      <w:marRight w:val="0"/>
      <w:marTop w:val="0"/>
      <w:marBottom w:val="0"/>
      <w:divBdr>
        <w:top w:val="none" w:sz="0" w:space="0" w:color="auto"/>
        <w:left w:val="none" w:sz="0" w:space="0" w:color="auto"/>
        <w:bottom w:val="none" w:sz="0" w:space="0" w:color="auto"/>
        <w:right w:val="none" w:sz="0" w:space="0" w:color="auto"/>
      </w:divBdr>
    </w:div>
    <w:div w:id="1226791931">
      <w:bodyDiv w:val="1"/>
      <w:marLeft w:val="0"/>
      <w:marRight w:val="0"/>
      <w:marTop w:val="0"/>
      <w:marBottom w:val="0"/>
      <w:divBdr>
        <w:top w:val="none" w:sz="0" w:space="0" w:color="auto"/>
        <w:left w:val="none" w:sz="0" w:space="0" w:color="auto"/>
        <w:bottom w:val="none" w:sz="0" w:space="0" w:color="auto"/>
        <w:right w:val="none" w:sz="0" w:space="0" w:color="auto"/>
      </w:divBdr>
    </w:div>
    <w:div w:id="1226988131">
      <w:bodyDiv w:val="1"/>
      <w:marLeft w:val="0"/>
      <w:marRight w:val="0"/>
      <w:marTop w:val="0"/>
      <w:marBottom w:val="0"/>
      <w:divBdr>
        <w:top w:val="none" w:sz="0" w:space="0" w:color="auto"/>
        <w:left w:val="none" w:sz="0" w:space="0" w:color="auto"/>
        <w:bottom w:val="none" w:sz="0" w:space="0" w:color="auto"/>
        <w:right w:val="none" w:sz="0" w:space="0" w:color="auto"/>
      </w:divBdr>
    </w:div>
    <w:div w:id="1227843032">
      <w:bodyDiv w:val="1"/>
      <w:marLeft w:val="0"/>
      <w:marRight w:val="0"/>
      <w:marTop w:val="0"/>
      <w:marBottom w:val="0"/>
      <w:divBdr>
        <w:top w:val="none" w:sz="0" w:space="0" w:color="auto"/>
        <w:left w:val="none" w:sz="0" w:space="0" w:color="auto"/>
        <w:bottom w:val="none" w:sz="0" w:space="0" w:color="auto"/>
        <w:right w:val="none" w:sz="0" w:space="0" w:color="auto"/>
      </w:divBdr>
    </w:div>
    <w:div w:id="1228422306">
      <w:bodyDiv w:val="1"/>
      <w:marLeft w:val="0"/>
      <w:marRight w:val="0"/>
      <w:marTop w:val="0"/>
      <w:marBottom w:val="0"/>
      <w:divBdr>
        <w:top w:val="none" w:sz="0" w:space="0" w:color="auto"/>
        <w:left w:val="none" w:sz="0" w:space="0" w:color="auto"/>
        <w:bottom w:val="none" w:sz="0" w:space="0" w:color="auto"/>
        <w:right w:val="none" w:sz="0" w:space="0" w:color="auto"/>
      </w:divBdr>
    </w:div>
    <w:div w:id="1229070454">
      <w:bodyDiv w:val="1"/>
      <w:marLeft w:val="0"/>
      <w:marRight w:val="0"/>
      <w:marTop w:val="0"/>
      <w:marBottom w:val="0"/>
      <w:divBdr>
        <w:top w:val="none" w:sz="0" w:space="0" w:color="auto"/>
        <w:left w:val="none" w:sz="0" w:space="0" w:color="auto"/>
        <w:bottom w:val="none" w:sz="0" w:space="0" w:color="auto"/>
        <w:right w:val="none" w:sz="0" w:space="0" w:color="auto"/>
      </w:divBdr>
    </w:div>
    <w:div w:id="1229924369">
      <w:bodyDiv w:val="1"/>
      <w:marLeft w:val="0"/>
      <w:marRight w:val="0"/>
      <w:marTop w:val="0"/>
      <w:marBottom w:val="0"/>
      <w:divBdr>
        <w:top w:val="none" w:sz="0" w:space="0" w:color="auto"/>
        <w:left w:val="none" w:sz="0" w:space="0" w:color="auto"/>
        <w:bottom w:val="none" w:sz="0" w:space="0" w:color="auto"/>
        <w:right w:val="none" w:sz="0" w:space="0" w:color="auto"/>
      </w:divBdr>
    </w:div>
    <w:div w:id="1230119667">
      <w:bodyDiv w:val="1"/>
      <w:marLeft w:val="0"/>
      <w:marRight w:val="0"/>
      <w:marTop w:val="0"/>
      <w:marBottom w:val="0"/>
      <w:divBdr>
        <w:top w:val="none" w:sz="0" w:space="0" w:color="auto"/>
        <w:left w:val="none" w:sz="0" w:space="0" w:color="auto"/>
        <w:bottom w:val="none" w:sz="0" w:space="0" w:color="auto"/>
        <w:right w:val="none" w:sz="0" w:space="0" w:color="auto"/>
      </w:divBdr>
    </w:div>
    <w:div w:id="1230729483">
      <w:bodyDiv w:val="1"/>
      <w:marLeft w:val="0"/>
      <w:marRight w:val="0"/>
      <w:marTop w:val="0"/>
      <w:marBottom w:val="0"/>
      <w:divBdr>
        <w:top w:val="none" w:sz="0" w:space="0" w:color="auto"/>
        <w:left w:val="none" w:sz="0" w:space="0" w:color="auto"/>
        <w:bottom w:val="none" w:sz="0" w:space="0" w:color="auto"/>
        <w:right w:val="none" w:sz="0" w:space="0" w:color="auto"/>
      </w:divBdr>
    </w:div>
    <w:div w:id="1231380796">
      <w:bodyDiv w:val="1"/>
      <w:marLeft w:val="0"/>
      <w:marRight w:val="0"/>
      <w:marTop w:val="0"/>
      <w:marBottom w:val="0"/>
      <w:divBdr>
        <w:top w:val="none" w:sz="0" w:space="0" w:color="auto"/>
        <w:left w:val="none" w:sz="0" w:space="0" w:color="auto"/>
        <w:bottom w:val="none" w:sz="0" w:space="0" w:color="auto"/>
        <w:right w:val="none" w:sz="0" w:space="0" w:color="auto"/>
      </w:divBdr>
    </w:div>
    <w:div w:id="1231422559">
      <w:bodyDiv w:val="1"/>
      <w:marLeft w:val="0"/>
      <w:marRight w:val="0"/>
      <w:marTop w:val="0"/>
      <w:marBottom w:val="0"/>
      <w:divBdr>
        <w:top w:val="none" w:sz="0" w:space="0" w:color="auto"/>
        <w:left w:val="none" w:sz="0" w:space="0" w:color="auto"/>
        <w:bottom w:val="none" w:sz="0" w:space="0" w:color="auto"/>
        <w:right w:val="none" w:sz="0" w:space="0" w:color="auto"/>
      </w:divBdr>
    </w:div>
    <w:div w:id="1231890046">
      <w:bodyDiv w:val="1"/>
      <w:marLeft w:val="0"/>
      <w:marRight w:val="0"/>
      <w:marTop w:val="0"/>
      <w:marBottom w:val="0"/>
      <w:divBdr>
        <w:top w:val="none" w:sz="0" w:space="0" w:color="auto"/>
        <w:left w:val="none" w:sz="0" w:space="0" w:color="auto"/>
        <w:bottom w:val="none" w:sz="0" w:space="0" w:color="auto"/>
        <w:right w:val="none" w:sz="0" w:space="0" w:color="auto"/>
      </w:divBdr>
    </w:div>
    <w:div w:id="1232541800">
      <w:bodyDiv w:val="1"/>
      <w:marLeft w:val="0"/>
      <w:marRight w:val="0"/>
      <w:marTop w:val="0"/>
      <w:marBottom w:val="0"/>
      <w:divBdr>
        <w:top w:val="none" w:sz="0" w:space="0" w:color="auto"/>
        <w:left w:val="none" w:sz="0" w:space="0" w:color="auto"/>
        <w:bottom w:val="none" w:sz="0" w:space="0" w:color="auto"/>
        <w:right w:val="none" w:sz="0" w:space="0" w:color="auto"/>
      </w:divBdr>
    </w:div>
    <w:div w:id="1232695145">
      <w:bodyDiv w:val="1"/>
      <w:marLeft w:val="0"/>
      <w:marRight w:val="0"/>
      <w:marTop w:val="0"/>
      <w:marBottom w:val="0"/>
      <w:divBdr>
        <w:top w:val="none" w:sz="0" w:space="0" w:color="auto"/>
        <w:left w:val="none" w:sz="0" w:space="0" w:color="auto"/>
        <w:bottom w:val="none" w:sz="0" w:space="0" w:color="auto"/>
        <w:right w:val="none" w:sz="0" w:space="0" w:color="auto"/>
      </w:divBdr>
    </w:div>
    <w:div w:id="1233927532">
      <w:bodyDiv w:val="1"/>
      <w:marLeft w:val="0"/>
      <w:marRight w:val="0"/>
      <w:marTop w:val="0"/>
      <w:marBottom w:val="0"/>
      <w:divBdr>
        <w:top w:val="none" w:sz="0" w:space="0" w:color="auto"/>
        <w:left w:val="none" w:sz="0" w:space="0" w:color="auto"/>
        <w:bottom w:val="none" w:sz="0" w:space="0" w:color="auto"/>
        <w:right w:val="none" w:sz="0" w:space="0" w:color="auto"/>
      </w:divBdr>
    </w:div>
    <w:div w:id="1234240942">
      <w:bodyDiv w:val="1"/>
      <w:marLeft w:val="0"/>
      <w:marRight w:val="0"/>
      <w:marTop w:val="0"/>
      <w:marBottom w:val="0"/>
      <w:divBdr>
        <w:top w:val="none" w:sz="0" w:space="0" w:color="auto"/>
        <w:left w:val="none" w:sz="0" w:space="0" w:color="auto"/>
        <w:bottom w:val="none" w:sz="0" w:space="0" w:color="auto"/>
        <w:right w:val="none" w:sz="0" w:space="0" w:color="auto"/>
      </w:divBdr>
    </w:div>
    <w:div w:id="1234315555">
      <w:bodyDiv w:val="1"/>
      <w:marLeft w:val="0"/>
      <w:marRight w:val="0"/>
      <w:marTop w:val="0"/>
      <w:marBottom w:val="0"/>
      <w:divBdr>
        <w:top w:val="none" w:sz="0" w:space="0" w:color="auto"/>
        <w:left w:val="none" w:sz="0" w:space="0" w:color="auto"/>
        <w:bottom w:val="none" w:sz="0" w:space="0" w:color="auto"/>
        <w:right w:val="none" w:sz="0" w:space="0" w:color="auto"/>
      </w:divBdr>
    </w:div>
    <w:div w:id="1234513631">
      <w:bodyDiv w:val="1"/>
      <w:marLeft w:val="0"/>
      <w:marRight w:val="0"/>
      <w:marTop w:val="0"/>
      <w:marBottom w:val="0"/>
      <w:divBdr>
        <w:top w:val="none" w:sz="0" w:space="0" w:color="auto"/>
        <w:left w:val="none" w:sz="0" w:space="0" w:color="auto"/>
        <w:bottom w:val="none" w:sz="0" w:space="0" w:color="auto"/>
        <w:right w:val="none" w:sz="0" w:space="0" w:color="auto"/>
      </w:divBdr>
    </w:div>
    <w:div w:id="1235625443">
      <w:bodyDiv w:val="1"/>
      <w:marLeft w:val="0"/>
      <w:marRight w:val="0"/>
      <w:marTop w:val="0"/>
      <w:marBottom w:val="0"/>
      <w:divBdr>
        <w:top w:val="none" w:sz="0" w:space="0" w:color="auto"/>
        <w:left w:val="none" w:sz="0" w:space="0" w:color="auto"/>
        <w:bottom w:val="none" w:sz="0" w:space="0" w:color="auto"/>
        <w:right w:val="none" w:sz="0" w:space="0" w:color="auto"/>
      </w:divBdr>
    </w:div>
    <w:div w:id="1242058850">
      <w:bodyDiv w:val="1"/>
      <w:marLeft w:val="0"/>
      <w:marRight w:val="0"/>
      <w:marTop w:val="0"/>
      <w:marBottom w:val="0"/>
      <w:divBdr>
        <w:top w:val="none" w:sz="0" w:space="0" w:color="auto"/>
        <w:left w:val="none" w:sz="0" w:space="0" w:color="auto"/>
        <w:bottom w:val="none" w:sz="0" w:space="0" w:color="auto"/>
        <w:right w:val="none" w:sz="0" w:space="0" w:color="auto"/>
      </w:divBdr>
    </w:div>
    <w:div w:id="1243031053">
      <w:bodyDiv w:val="1"/>
      <w:marLeft w:val="0"/>
      <w:marRight w:val="0"/>
      <w:marTop w:val="0"/>
      <w:marBottom w:val="0"/>
      <w:divBdr>
        <w:top w:val="none" w:sz="0" w:space="0" w:color="auto"/>
        <w:left w:val="none" w:sz="0" w:space="0" w:color="auto"/>
        <w:bottom w:val="none" w:sz="0" w:space="0" w:color="auto"/>
        <w:right w:val="none" w:sz="0" w:space="0" w:color="auto"/>
      </w:divBdr>
    </w:div>
    <w:div w:id="1244146146">
      <w:bodyDiv w:val="1"/>
      <w:marLeft w:val="0"/>
      <w:marRight w:val="0"/>
      <w:marTop w:val="0"/>
      <w:marBottom w:val="0"/>
      <w:divBdr>
        <w:top w:val="none" w:sz="0" w:space="0" w:color="auto"/>
        <w:left w:val="none" w:sz="0" w:space="0" w:color="auto"/>
        <w:bottom w:val="none" w:sz="0" w:space="0" w:color="auto"/>
        <w:right w:val="none" w:sz="0" w:space="0" w:color="auto"/>
      </w:divBdr>
    </w:div>
    <w:div w:id="1244413245">
      <w:bodyDiv w:val="1"/>
      <w:marLeft w:val="0"/>
      <w:marRight w:val="0"/>
      <w:marTop w:val="0"/>
      <w:marBottom w:val="0"/>
      <w:divBdr>
        <w:top w:val="none" w:sz="0" w:space="0" w:color="auto"/>
        <w:left w:val="none" w:sz="0" w:space="0" w:color="auto"/>
        <w:bottom w:val="none" w:sz="0" w:space="0" w:color="auto"/>
        <w:right w:val="none" w:sz="0" w:space="0" w:color="auto"/>
      </w:divBdr>
    </w:div>
    <w:div w:id="1245411107">
      <w:bodyDiv w:val="1"/>
      <w:marLeft w:val="0"/>
      <w:marRight w:val="0"/>
      <w:marTop w:val="0"/>
      <w:marBottom w:val="0"/>
      <w:divBdr>
        <w:top w:val="none" w:sz="0" w:space="0" w:color="auto"/>
        <w:left w:val="none" w:sz="0" w:space="0" w:color="auto"/>
        <w:bottom w:val="none" w:sz="0" w:space="0" w:color="auto"/>
        <w:right w:val="none" w:sz="0" w:space="0" w:color="auto"/>
      </w:divBdr>
    </w:div>
    <w:div w:id="1246457808">
      <w:bodyDiv w:val="1"/>
      <w:marLeft w:val="0"/>
      <w:marRight w:val="0"/>
      <w:marTop w:val="0"/>
      <w:marBottom w:val="0"/>
      <w:divBdr>
        <w:top w:val="none" w:sz="0" w:space="0" w:color="auto"/>
        <w:left w:val="none" w:sz="0" w:space="0" w:color="auto"/>
        <w:bottom w:val="none" w:sz="0" w:space="0" w:color="auto"/>
        <w:right w:val="none" w:sz="0" w:space="0" w:color="auto"/>
      </w:divBdr>
    </w:div>
    <w:div w:id="1247806464">
      <w:bodyDiv w:val="1"/>
      <w:marLeft w:val="0"/>
      <w:marRight w:val="0"/>
      <w:marTop w:val="0"/>
      <w:marBottom w:val="0"/>
      <w:divBdr>
        <w:top w:val="none" w:sz="0" w:space="0" w:color="auto"/>
        <w:left w:val="none" w:sz="0" w:space="0" w:color="auto"/>
        <w:bottom w:val="none" w:sz="0" w:space="0" w:color="auto"/>
        <w:right w:val="none" w:sz="0" w:space="0" w:color="auto"/>
      </w:divBdr>
    </w:div>
    <w:div w:id="1248535482">
      <w:bodyDiv w:val="1"/>
      <w:marLeft w:val="0"/>
      <w:marRight w:val="0"/>
      <w:marTop w:val="0"/>
      <w:marBottom w:val="0"/>
      <w:divBdr>
        <w:top w:val="none" w:sz="0" w:space="0" w:color="auto"/>
        <w:left w:val="none" w:sz="0" w:space="0" w:color="auto"/>
        <w:bottom w:val="none" w:sz="0" w:space="0" w:color="auto"/>
        <w:right w:val="none" w:sz="0" w:space="0" w:color="auto"/>
      </w:divBdr>
    </w:div>
    <w:div w:id="1248927853">
      <w:bodyDiv w:val="1"/>
      <w:marLeft w:val="0"/>
      <w:marRight w:val="0"/>
      <w:marTop w:val="0"/>
      <w:marBottom w:val="0"/>
      <w:divBdr>
        <w:top w:val="none" w:sz="0" w:space="0" w:color="auto"/>
        <w:left w:val="none" w:sz="0" w:space="0" w:color="auto"/>
        <w:bottom w:val="none" w:sz="0" w:space="0" w:color="auto"/>
        <w:right w:val="none" w:sz="0" w:space="0" w:color="auto"/>
      </w:divBdr>
    </w:div>
    <w:div w:id="1249731457">
      <w:bodyDiv w:val="1"/>
      <w:marLeft w:val="0"/>
      <w:marRight w:val="0"/>
      <w:marTop w:val="0"/>
      <w:marBottom w:val="0"/>
      <w:divBdr>
        <w:top w:val="none" w:sz="0" w:space="0" w:color="auto"/>
        <w:left w:val="none" w:sz="0" w:space="0" w:color="auto"/>
        <w:bottom w:val="none" w:sz="0" w:space="0" w:color="auto"/>
        <w:right w:val="none" w:sz="0" w:space="0" w:color="auto"/>
      </w:divBdr>
      <w:divsChild>
        <w:div w:id="4795545">
          <w:marLeft w:val="480"/>
          <w:marRight w:val="0"/>
          <w:marTop w:val="0"/>
          <w:marBottom w:val="0"/>
          <w:divBdr>
            <w:top w:val="none" w:sz="0" w:space="0" w:color="auto"/>
            <w:left w:val="none" w:sz="0" w:space="0" w:color="auto"/>
            <w:bottom w:val="none" w:sz="0" w:space="0" w:color="auto"/>
            <w:right w:val="none" w:sz="0" w:space="0" w:color="auto"/>
          </w:divBdr>
        </w:div>
        <w:div w:id="37971548">
          <w:marLeft w:val="480"/>
          <w:marRight w:val="0"/>
          <w:marTop w:val="0"/>
          <w:marBottom w:val="0"/>
          <w:divBdr>
            <w:top w:val="none" w:sz="0" w:space="0" w:color="auto"/>
            <w:left w:val="none" w:sz="0" w:space="0" w:color="auto"/>
            <w:bottom w:val="none" w:sz="0" w:space="0" w:color="auto"/>
            <w:right w:val="none" w:sz="0" w:space="0" w:color="auto"/>
          </w:divBdr>
        </w:div>
        <w:div w:id="39087930">
          <w:marLeft w:val="480"/>
          <w:marRight w:val="0"/>
          <w:marTop w:val="0"/>
          <w:marBottom w:val="0"/>
          <w:divBdr>
            <w:top w:val="none" w:sz="0" w:space="0" w:color="auto"/>
            <w:left w:val="none" w:sz="0" w:space="0" w:color="auto"/>
            <w:bottom w:val="none" w:sz="0" w:space="0" w:color="auto"/>
            <w:right w:val="none" w:sz="0" w:space="0" w:color="auto"/>
          </w:divBdr>
        </w:div>
        <w:div w:id="61487115">
          <w:marLeft w:val="480"/>
          <w:marRight w:val="0"/>
          <w:marTop w:val="0"/>
          <w:marBottom w:val="0"/>
          <w:divBdr>
            <w:top w:val="none" w:sz="0" w:space="0" w:color="auto"/>
            <w:left w:val="none" w:sz="0" w:space="0" w:color="auto"/>
            <w:bottom w:val="none" w:sz="0" w:space="0" w:color="auto"/>
            <w:right w:val="none" w:sz="0" w:space="0" w:color="auto"/>
          </w:divBdr>
        </w:div>
        <w:div w:id="78716446">
          <w:marLeft w:val="480"/>
          <w:marRight w:val="0"/>
          <w:marTop w:val="0"/>
          <w:marBottom w:val="0"/>
          <w:divBdr>
            <w:top w:val="none" w:sz="0" w:space="0" w:color="auto"/>
            <w:left w:val="none" w:sz="0" w:space="0" w:color="auto"/>
            <w:bottom w:val="none" w:sz="0" w:space="0" w:color="auto"/>
            <w:right w:val="none" w:sz="0" w:space="0" w:color="auto"/>
          </w:divBdr>
        </w:div>
        <w:div w:id="94984891">
          <w:marLeft w:val="480"/>
          <w:marRight w:val="0"/>
          <w:marTop w:val="0"/>
          <w:marBottom w:val="0"/>
          <w:divBdr>
            <w:top w:val="none" w:sz="0" w:space="0" w:color="auto"/>
            <w:left w:val="none" w:sz="0" w:space="0" w:color="auto"/>
            <w:bottom w:val="none" w:sz="0" w:space="0" w:color="auto"/>
            <w:right w:val="none" w:sz="0" w:space="0" w:color="auto"/>
          </w:divBdr>
        </w:div>
        <w:div w:id="105346337">
          <w:marLeft w:val="480"/>
          <w:marRight w:val="0"/>
          <w:marTop w:val="0"/>
          <w:marBottom w:val="0"/>
          <w:divBdr>
            <w:top w:val="none" w:sz="0" w:space="0" w:color="auto"/>
            <w:left w:val="none" w:sz="0" w:space="0" w:color="auto"/>
            <w:bottom w:val="none" w:sz="0" w:space="0" w:color="auto"/>
            <w:right w:val="none" w:sz="0" w:space="0" w:color="auto"/>
          </w:divBdr>
        </w:div>
        <w:div w:id="128521517">
          <w:marLeft w:val="480"/>
          <w:marRight w:val="0"/>
          <w:marTop w:val="0"/>
          <w:marBottom w:val="0"/>
          <w:divBdr>
            <w:top w:val="none" w:sz="0" w:space="0" w:color="auto"/>
            <w:left w:val="none" w:sz="0" w:space="0" w:color="auto"/>
            <w:bottom w:val="none" w:sz="0" w:space="0" w:color="auto"/>
            <w:right w:val="none" w:sz="0" w:space="0" w:color="auto"/>
          </w:divBdr>
        </w:div>
        <w:div w:id="223830930">
          <w:marLeft w:val="480"/>
          <w:marRight w:val="0"/>
          <w:marTop w:val="0"/>
          <w:marBottom w:val="0"/>
          <w:divBdr>
            <w:top w:val="none" w:sz="0" w:space="0" w:color="auto"/>
            <w:left w:val="none" w:sz="0" w:space="0" w:color="auto"/>
            <w:bottom w:val="none" w:sz="0" w:space="0" w:color="auto"/>
            <w:right w:val="none" w:sz="0" w:space="0" w:color="auto"/>
          </w:divBdr>
        </w:div>
        <w:div w:id="238759163">
          <w:marLeft w:val="480"/>
          <w:marRight w:val="0"/>
          <w:marTop w:val="0"/>
          <w:marBottom w:val="0"/>
          <w:divBdr>
            <w:top w:val="none" w:sz="0" w:space="0" w:color="auto"/>
            <w:left w:val="none" w:sz="0" w:space="0" w:color="auto"/>
            <w:bottom w:val="none" w:sz="0" w:space="0" w:color="auto"/>
            <w:right w:val="none" w:sz="0" w:space="0" w:color="auto"/>
          </w:divBdr>
        </w:div>
        <w:div w:id="257954984">
          <w:marLeft w:val="480"/>
          <w:marRight w:val="0"/>
          <w:marTop w:val="0"/>
          <w:marBottom w:val="0"/>
          <w:divBdr>
            <w:top w:val="none" w:sz="0" w:space="0" w:color="auto"/>
            <w:left w:val="none" w:sz="0" w:space="0" w:color="auto"/>
            <w:bottom w:val="none" w:sz="0" w:space="0" w:color="auto"/>
            <w:right w:val="none" w:sz="0" w:space="0" w:color="auto"/>
          </w:divBdr>
        </w:div>
        <w:div w:id="302858939">
          <w:marLeft w:val="480"/>
          <w:marRight w:val="0"/>
          <w:marTop w:val="0"/>
          <w:marBottom w:val="0"/>
          <w:divBdr>
            <w:top w:val="none" w:sz="0" w:space="0" w:color="auto"/>
            <w:left w:val="none" w:sz="0" w:space="0" w:color="auto"/>
            <w:bottom w:val="none" w:sz="0" w:space="0" w:color="auto"/>
            <w:right w:val="none" w:sz="0" w:space="0" w:color="auto"/>
          </w:divBdr>
        </w:div>
        <w:div w:id="304087356">
          <w:marLeft w:val="480"/>
          <w:marRight w:val="0"/>
          <w:marTop w:val="0"/>
          <w:marBottom w:val="0"/>
          <w:divBdr>
            <w:top w:val="none" w:sz="0" w:space="0" w:color="auto"/>
            <w:left w:val="none" w:sz="0" w:space="0" w:color="auto"/>
            <w:bottom w:val="none" w:sz="0" w:space="0" w:color="auto"/>
            <w:right w:val="none" w:sz="0" w:space="0" w:color="auto"/>
          </w:divBdr>
        </w:div>
        <w:div w:id="317736517">
          <w:marLeft w:val="480"/>
          <w:marRight w:val="0"/>
          <w:marTop w:val="0"/>
          <w:marBottom w:val="0"/>
          <w:divBdr>
            <w:top w:val="none" w:sz="0" w:space="0" w:color="auto"/>
            <w:left w:val="none" w:sz="0" w:space="0" w:color="auto"/>
            <w:bottom w:val="none" w:sz="0" w:space="0" w:color="auto"/>
            <w:right w:val="none" w:sz="0" w:space="0" w:color="auto"/>
          </w:divBdr>
        </w:div>
        <w:div w:id="320502717">
          <w:marLeft w:val="480"/>
          <w:marRight w:val="0"/>
          <w:marTop w:val="0"/>
          <w:marBottom w:val="0"/>
          <w:divBdr>
            <w:top w:val="none" w:sz="0" w:space="0" w:color="auto"/>
            <w:left w:val="none" w:sz="0" w:space="0" w:color="auto"/>
            <w:bottom w:val="none" w:sz="0" w:space="0" w:color="auto"/>
            <w:right w:val="none" w:sz="0" w:space="0" w:color="auto"/>
          </w:divBdr>
        </w:div>
        <w:div w:id="433674214">
          <w:marLeft w:val="480"/>
          <w:marRight w:val="0"/>
          <w:marTop w:val="0"/>
          <w:marBottom w:val="0"/>
          <w:divBdr>
            <w:top w:val="none" w:sz="0" w:space="0" w:color="auto"/>
            <w:left w:val="none" w:sz="0" w:space="0" w:color="auto"/>
            <w:bottom w:val="none" w:sz="0" w:space="0" w:color="auto"/>
            <w:right w:val="none" w:sz="0" w:space="0" w:color="auto"/>
          </w:divBdr>
        </w:div>
        <w:div w:id="454762335">
          <w:marLeft w:val="480"/>
          <w:marRight w:val="0"/>
          <w:marTop w:val="0"/>
          <w:marBottom w:val="0"/>
          <w:divBdr>
            <w:top w:val="none" w:sz="0" w:space="0" w:color="auto"/>
            <w:left w:val="none" w:sz="0" w:space="0" w:color="auto"/>
            <w:bottom w:val="none" w:sz="0" w:space="0" w:color="auto"/>
            <w:right w:val="none" w:sz="0" w:space="0" w:color="auto"/>
          </w:divBdr>
        </w:div>
        <w:div w:id="521355939">
          <w:marLeft w:val="480"/>
          <w:marRight w:val="0"/>
          <w:marTop w:val="0"/>
          <w:marBottom w:val="0"/>
          <w:divBdr>
            <w:top w:val="none" w:sz="0" w:space="0" w:color="auto"/>
            <w:left w:val="none" w:sz="0" w:space="0" w:color="auto"/>
            <w:bottom w:val="none" w:sz="0" w:space="0" w:color="auto"/>
            <w:right w:val="none" w:sz="0" w:space="0" w:color="auto"/>
          </w:divBdr>
        </w:div>
        <w:div w:id="586040171">
          <w:marLeft w:val="480"/>
          <w:marRight w:val="0"/>
          <w:marTop w:val="0"/>
          <w:marBottom w:val="0"/>
          <w:divBdr>
            <w:top w:val="none" w:sz="0" w:space="0" w:color="auto"/>
            <w:left w:val="none" w:sz="0" w:space="0" w:color="auto"/>
            <w:bottom w:val="none" w:sz="0" w:space="0" w:color="auto"/>
            <w:right w:val="none" w:sz="0" w:space="0" w:color="auto"/>
          </w:divBdr>
        </w:div>
        <w:div w:id="586230492">
          <w:marLeft w:val="480"/>
          <w:marRight w:val="0"/>
          <w:marTop w:val="0"/>
          <w:marBottom w:val="0"/>
          <w:divBdr>
            <w:top w:val="none" w:sz="0" w:space="0" w:color="auto"/>
            <w:left w:val="none" w:sz="0" w:space="0" w:color="auto"/>
            <w:bottom w:val="none" w:sz="0" w:space="0" w:color="auto"/>
            <w:right w:val="none" w:sz="0" w:space="0" w:color="auto"/>
          </w:divBdr>
        </w:div>
        <w:div w:id="621423975">
          <w:marLeft w:val="480"/>
          <w:marRight w:val="0"/>
          <w:marTop w:val="0"/>
          <w:marBottom w:val="0"/>
          <w:divBdr>
            <w:top w:val="none" w:sz="0" w:space="0" w:color="auto"/>
            <w:left w:val="none" w:sz="0" w:space="0" w:color="auto"/>
            <w:bottom w:val="none" w:sz="0" w:space="0" w:color="auto"/>
            <w:right w:val="none" w:sz="0" w:space="0" w:color="auto"/>
          </w:divBdr>
        </w:div>
        <w:div w:id="674461974">
          <w:marLeft w:val="480"/>
          <w:marRight w:val="0"/>
          <w:marTop w:val="0"/>
          <w:marBottom w:val="0"/>
          <w:divBdr>
            <w:top w:val="none" w:sz="0" w:space="0" w:color="auto"/>
            <w:left w:val="none" w:sz="0" w:space="0" w:color="auto"/>
            <w:bottom w:val="none" w:sz="0" w:space="0" w:color="auto"/>
            <w:right w:val="none" w:sz="0" w:space="0" w:color="auto"/>
          </w:divBdr>
        </w:div>
        <w:div w:id="680281752">
          <w:marLeft w:val="480"/>
          <w:marRight w:val="0"/>
          <w:marTop w:val="0"/>
          <w:marBottom w:val="0"/>
          <w:divBdr>
            <w:top w:val="none" w:sz="0" w:space="0" w:color="auto"/>
            <w:left w:val="none" w:sz="0" w:space="0" w:color="auto"/>
            <w:bottom w:val="none" w:sz="0" w:space="0" w:color="auto"/>
            <w:right w:val="none" w:sz="0" w:space="0" w:color="auto"/>
          </w:divBdr>
        </w:div>
        <w:div w:id="697853136">
          <w:marLeft w:val="480"/>
          <w:marRight w:val="0"/>
          <w:marTop w:val="0"/>
          <w:marBottom w:val="0"/>
          <w:divBdr>
            <w:top w:val="none" w:sz="0" w:space="0" w:color="auto"/>
            <w:left w:val="none" w:sz="0" w:space="0" w:color="auto"/>
            <w:bottom w:val="none" w:sz="0" w:space="0" w:color="auto"/>
            <w:right w:val="none" w:sz="0" w:space="0" w:color="auto"/>
          </w:divBdr>
        </w:div>
        <w:div w:id="761605006">
          <w:marLeft w:val="480"/>
          <w:marRight w:val="0"/>
          <w:marTop w:val="0"/>
          <w:marBottom w:val="0"/>
          <w:divBdr>
            <w:top w:val="none" w:sz="0" w:space="0" w:color="auto"/>
            <w:left w:val="none" w:sz="0" w:space="0" w:color="auto"/>
            <w:bottom w:val="none" w:sz="0" w:space="0" w:color="auto"/>
            <w:right w:val="none" w:sz="0" w:space="0" w:color="auto"/>
          </w:divBdr>
        </w:div>
        <w:div w:id="772550366">
          <w:marLeft w:val="480"/>
          <w:marRight w:val="0"/>
          <w:marTop w:val="0"/>
          <w:marBottom w:val="0"/>
          <w:divBdr>
            <w:top w:val="none" w:sz="0" w:space="0" w:color="auto"/>
            <w:left w:val="none" w:sz="0" w:space="0" w:color="auto"/>
            <w:bottom w:val="none" w:sz="0" w:space="0" w:color="auto"/>
            <w:right w:val="none" w:sz="0" w:space="0" w:color="auto"/>
          </w:divBdr>
        </w:div>
        <w:div w:id="781921663">
          <w:marLeft w:val="480"/>
          <w:marRight w:val="0"/>
          <w:marTop w:val="0"/>
          <w:marBottom w:val="0"/>
          <w:divBdr>
            <w:top w:val="none" w:sz="0" w:space="0" w:color="auto"/>
            <w:left w:val="none" w:sz="0" w:space="0" w:color="auto"/>
            <w:bottom w:val="none" w:sz="0" w:space="0" w:color="auto"/>
            <w:right w:val="none" w:sz="0" w:space="0" w:color="auto"/>
          </w:divBdr>
        </w:div>
        <w:div w:id="855969582">
          <w:marLeft w:val="480"/>
          <w:marRight w:val="0"/>
          <w:marTop w:val="0"/>
          <w:marBottom w:val="0"/>
          <w:divBdr>
            <w:top w:val="none" w:sz="0" w:space="0" w:color="auto"/>
            <w:left w:val="none" w:sz="0" w:space="0" w:color="auto"/>
            <w:bottom w:val="none" w:sz="0" w:space="0" w:color="auto"/>
            <w:right w:val="none" w:sz="0" w:space="0" w:color="auto"/>
          </w:divBdr>
        </w:div>
        <w:div w:id="931821456">
          <w:marLeft w:val="480"/>
          <w:marRight w:val="0"/>
          <w:marTop w:val="0"/>
          <w:marBottom w:val="0"/>
          <w:divBdr>
            <w:top w:val="none" w:sz="0" w:space="0" w:color="auto"/>
            <w:left w:val="none" w:sz="0" w:space="0" w:color="auto"/>
            <w:bottom w:val="none" w:sz="0" w:space="0" w:color="auto"/>
            <w:right w:val="none" w:sz="0" w:space="0" w:color="auto"/>
          </w:divBdr>
        </w:div>
        <w:div w:id="946736400">
          <w:marLeft w:val="480"/>
          <w:marRight w:val="0"/>
          <w:marTop w:val="0"/>
          <w:marBottom w:val="0"/>
          <w:divBdr>
            <w:top w:val="none" w:sz="0" w:space="0" w:color="auto"/>
            <w:left w:val="none" w:sz="0" w:space="0" w:color="auto"/>
            <w:bottom w:val="none" w:sz="0" w:space="0" w:color="auto"/>
            <w:right w:val="none" w:sz="0" w:space="0" w:color="auto"/>
          </w:divBdr>
        </w:div>
        <w:div w:id="1003892292">
          <w:marLeft w:val="480"/>
          <w:marRight w:val="0"/>
          <w:marTop w:val="0"/>
          <w:marBottom w:val="0"/>
          <w:divBdr>
            <w:top w:val="none" w:sz="0" w:space="0" w:color="auto"/>
            <w:left w:val="none" w:sz="0" w:space="0" w:color="auto"/>
            <w:bottom w:val="none" w:sz="0" w:space="0" w:color="auto"/>
            <w:right w:val="none" w:sz="0" w:space="0" w:color="auto"/>
          </w:divBdr>
        </w:div>
        <w:div w:id="1004430317">
          <w:marLeft w:val="480"/>
          <w:marRight w:val="0"/>
          <w:marTop w:val="0"/>
          <w:marBottom w:val="0"/>
          <w:divBdr>
            <w:top w:val="none" w:sz="0" w:space="0" w:color="auto"/>
            <w:left w:val="none" w:sz="0" w:space="0" w:color="auto"/>
            <w:bottom w:val="none" w:sz="0" w:space="0" w:color="auto"/>
            <w:right w:val="none" w:sz="0" w:space="0" w:color="auto"/>
          </w:divBdr>
        </w:div>
        <w:div w:id="1037898697">
          <w:marLeft w:val="480"/>
          <w:marRight w:val="0"/>
          <w:marTop w:val="0"/>
          <w:marBottom w:val="0"/>
          <w:divBdr>
            <w:top w:val="none" w:sz="0" w:space="0" w:color="auto"/>
            <w:left w:val="none" w:sz="0" w:space="0" w:color="auto"/>
            <w:bottom w:val="none" w:sz="0" w:space="0" w:color="auto"/>
            <w:right w:val="none" w:sz="0" w:space="0" w:color="auto"/>
          </w:divBdr>
        </w:div>
        <w:div w:id="1043480332">
          <w:marLeft w:val="480"/>
          <w:marRight w:val="0"/>
          <w:marTop w:val="0"/>
          <w:marBottom w:val="0"/>
          <w:divBdr>
            <w:top w:val="none" w:sz="0" w:space="0" w:color="auto"/>
            <w:left w:val="none" w:sz="0" w:space="0" w:color="auto"/>
            <w:bottom w:val="none" w:sz="0" w:space="0" w:color="auto"/>
            <w:right w:val="none" w:sz="0" w:space="0" w:color="auto"/>
          </w:divBdr>
        </w:div>
        <w:div w:id="1100371185">
          <w:marLeft w:val="480"/>
          <w:marRight w:val="0"/>
          <w:marTop w:val="0"/>
          <w:marBottom w:val="0"/>
          <w:divBdr>
            <w:top w:val="none" w:sz="0" w:space="0" w:color="auto"/>
            <w:left w:val="none" w:sz="0" w:space="0" w:color="auto"/>
            <w:bottom w:val="none" w:sz="0" w:space="0" w:color="auto"/>
            <w:right w:val="none" w:sz="0" w:space="0" w:color="auto"/>
          </w:divBdr>
        </w:div>
        <w:div w:id="1151487322">
          <w:marLeft w:val="480"/>
          <w:marRight w:val="0"/>
          <w:marTop w:val="0"/>
          <w:marBottom w:val="0"/>
          <w:divBdr>
            <w:top w:val="none" w:sz="0" w:space="0" w:color="auto"/>
            <w:left w:val="none" w:sz="0" w:space="0" w:color="auto"/>
            <w:bottom w:val="none" w:sz="0" w:space="0" w:color="auto"/>
            <w:right w:val="none" w:sz="0" w:space="0" w:color="auto"/>
          </w:divBdr>
        </w:div>
        <w:div w:id="1156998076">
          <w:marLeft w:val="480"/>
          <w:marRight w:val="0"/>
          <w:marTop w:val="0"/>
          <w:marBottom w:val="0"/>
          <w:divBdr>
            <w:top w:val="none" w:sz="0" w:space="0" w:color="auto"/>
            <w:left w:val="none" w:sz="0" w:space="0" w:color="auto"/>
            <w:bottom w:val="none" w:sz="0" w:space="0" w:color="auto"/>
            <w:right w:val="none" w:sz="0" w:space="0" w:color="auto"/>
          </w:divBdr>
        </w:div>
        <w:div w:id="1184324954">
          <w:marLeft w:val="480"/>
          <w:marRight w:val="0"/>
          <w:marTop w:val="0"/>
          <w:marBottom w:val="0"/>
          <w:divBdr>
            <w:top w:val="none" w:sz="0" w:space="0" w:color="auto"/>
            <w:left w:val="none" w:sz="0" w:space="0" w:color="auto"/>
            <w:bottom w:val="none" w:sz="0" w:space="0" w:color="auto"/>
            <w:right w:val="none" w:sz="0" w:space="0" w:color="auto"/>
          </w:divBdr>
        </w:div>
        <w:div w:id="1243028471">
          <w:marLeft w:val="480"/>
          <w:marRight w:val="0"/>
          <w:marTop w:val="0"/>
          <w:marBottom w:val="0"/>
          <w:divBdr>
            <w:top w:val="none" w:sz="0" w:space="0" w:color="auto"/>
            <w:left w:val="none" w:sz="0" w:space="0" w:color="auto"/>
            <w:bottom w:val="none" w:sz="0" w:space="0" w:color="auto"/>
            <w:right w:val="none" w:sz="0" w:space="0" w:color="auto"/>
          </w:divBdr>
        </w:div>
        <w:div w:id="1269705254">
          <w:marLeft w:val="480"/>
          <w:marRight w:val="0"/>
          <w:marTop w:val="0"/>
          <w:marBottom w:val="0"/>
          <w:divBdr>
            <w:top w:val="none" w:sz="0" w:space="0" w:color="auto"/>
            <w:left w:val="none" w:sz="0" w:space="0" w:color="auto"/>
            <w:bottom w:val="none" w:sz="0" w:space="0" w:color="auto"/>
            <w:right w:val="none" w:sz="0" w:space="0" w:color="auto"/>
          </w:divBdr>
        </w:div>
        <w:div w:id="1290670211">
          <w:marLeft w:val="480"/>
          <w:marRight w:val="0"/>
          <w:marTop w:val="0"/>
          <w:marBottom w:val="0"/>
          <w:divBdr>
            <w:top w:val="none" w:sz="0" w:space="0" w:color="auto"/>
            <w:left w:val="none" w:sz="0" w:space="0" w:color="auto"/>
            <w:bottom w:val="none" w:sz="0" w:space="0" w:color="auto"/>
            <w:right w:val="none" w:sz="0" w:space="0" w:color="auto"/>
          </w:divBdr>
        </w:div>
        <w:div w:id="1354649944">
          <w:marLeft w:val="480"/>
          <w:marRight w:val="0"/>
          <w:marTop w:val="0"/>
          <w:marBottom w:val="0"/>
          <w:divBdr>
            <w:top w:val="none" w:sz="0" w:space="0" w:color="auto"/>
            <w:left w:val="none" w:sz="0" w:space="0" w:color="auto"/>
            <w:bottom w:val="none" w:sz="0" w:space="0" w:color="auto"/>
            <w:right w:val="none" w:sz="0" w:space="0" w:color="auto"/>
          </w:divBdr>
        </w:div>
        <w:div w:id="1489982058">
          <w:marLeft w:val="480"/>
          <w:marRight w:val="0"/>
          <w:marTop w:val="0"/>
          <w:marBottom w:val="0"/>
          <w:divBdr>
            <w:top w:val="none" w:sz="0" w:space="0" w:color="auto"/>
            <w:left w:val="none" w:sz="0" w:space="0" w:color="auto"/>
            <w:bottom w:val="none" w:sz="0" w:space="0" w:color="auto"/>
            <w:right w:val="none" w:sz="0" w:space="0" w:color="auto"/>
          </w:divBdr>
        </w:div>
        <w:div w:id="1526676673">
          <w:marLeft w:val="480"/>
          <w:marRight w:val="0"/>
          <w:marTop w:val="0"/>
          <w:marBottom w:val="0"/>
          <w:divBdr>
            <w:top w:val="none" w:sz="0" w:space="0" w:color="auto"/>
            <w:left w:val="none" w:sz="0" w:space="0" w:color="auto"/>
            <w:bottom w:val="none" w:sz="0" w:space="0" w:color="auto"/>
            <w:right w:val="none" w:sz="0" w:space="0" w:color="auto"/>
          </w:divBdr>
        </w:div>
        <w:div w:id="1527912558">
          <w:marLeft w:val="480"/>
          <w:marRight w:val="0"/>
          <w:marTop w:val="0"/>
          <w:marBottom w:val="0"/>
          <w:divBdr>
            <w:top w:val="none" w:sz="0" w:space="0" w:color="auto"/>
            <w:left w:val="none" w:sz="0" w:space="0" w:color="auto"/>
            <w:bottom w:val="none" w:sz="0" w:space="0" w:color="auto"/>
            <w:right w:val="none" w:sz="0" w:space="0" w:color="auto"/>
          </w:divBdr>
        </w:div>
        <w:div w:id="1577321280">
          <w:marLeft w:val="480"/>
          <w:marRight w:val="0"/>
          <w:marTop w:val="0"/>
          <w:marBottom w:val="0"/>
          <w:divBdr>
            <w:top w:val="none" w:sz="0" w:space="0" w:color="auto"/>
            <w:left w:val="none" w:sz="0" w:space="0" w:color="auto"/>
            <w:bottom w:val="none" w:sz="0" w:space="0" w:color="auto"/>
            <w:right w:val="none" w:sz="0" w:space="0" w:color="auto"/>
          </w:divBdr>
        </w:div>
        <w:div w:id="1585719872">
          <w:marLeft w:val="480"/>
          <w:marRight w:val="0"/>
          <w:marTop w:val="0"/>
          <w:marBottom w:val="0"/>
          <w:divBdr>
            <w:top w:val="none" w:sz="0" w:space="0" w:color="auto"/>
            <w:left w:val="none" w:sz="0" w:space="0" w:color="auto"/>
            <w:bottom w:val="none" w:sz="0" w:space="0" w:color="auto"/>
            <w:right w:val="none" w:sz="0" w:space="0" w:color="auto"/>
          </w:divBdr>
        </w:div>
        <w:div w:id="1603418942">
          <w:marLeft w:val="480"/>
          <w:marRight w:val="0"/>
          <w:marTop w:val="0"/>
          <w:marBottom w:val="0"/>
          <w:divBdr>
            <w:top w:val="none" w:sz="0" w:space="0" w:color="auto"/>
            <w:left w:val="none" w:sz="0" w:space="0" w:color="auto"/>
            <w:bottom w:val="none" w:sz="0" w:space="0" w:color="auto"/>
            <w:right w:val="none" w:sz="0" w:space="0" w:color="auto"/>
          </w:divBdr>
        </w:div>
        <w:div w:id="1660768762">
          <w:marLeft w:val="480"/>
          <w:marRight w:val="0"/>
          <w:marTop w:val="0"/>
          <w:marBottom w:val="0"/>
          <w:divBdr>
            <w:top w:val="none" w:sz="0" w:space="0" w:color="auto"/>
            <w:left w:val="none" w:sz="0" w:space="0" w:color="auto"/>
            <w:bottom w:val="none" w:sz="0" w:space="0" w:color="auto"/>
            <w:right w:val="none" w:sz="0" w:space="0" w:color="auto"/>
          </w:divBdr>
        </w:div>
        <w:div w:id="1693996675">
          <w:marLeft w:val="480"/>
          <w:marRight w:val="0"/>
          <w:marTop w:val="0"/>
          <w:marBottom w:val="0"/>
          <w:divBdr>
            <w:top w:val="none" w:sz="0" w:space="0" w:color="auto"/>
            <w:left w:val="none" w:sz="0" w:space="0" w:color="auto"/>
            <w:bottom w:val="none" w:sz="0" w:space="0" w:color="auto"/>
            <w:right w:val="none" w:sz="0" w:space="0" w:color="auto"/>
          </w:divBdr>
        </w:div>
        <w:div w:id="1698314709">
          <w:marLeft w:val="480"/>
          <w:marRight w:val="0"/>
          <w:marTop w:val="0"/>
          <w:marBottom w:val="0"/>
          <w:divBdr>
            <w:top w:val="none" w:sz="0" w:space="0" w:color="auto"/>
            <w:left w:val="none" w:sz="0" w:space="0" w:color="auto"/>
            <w:bottom w:val="none" w:sz="0" w:space="0" w:color="auto"/>
            <w:right w:val="none" w:sz="0" w:space="0" w:color="auto"/>
          </w:divBdr>
        </w:div>
        <w:div w:id="1709330749">
          <w:marLeft w:val="480"/>
          <w:marRight w:val="0"/>
          <w:marTop w:val="0"/>
          <w:marBottom w:val="0"/>
          <w:divBdr>
            <w:top w:val="none" w:sz="0" w:space="0" w:color="auto"/>
            <w:left w:val="none" w:sz="0" w:space="0" w:color="auto"/>
            <w:bottom w:val="none" w:sz="0" w:space="0" w:color="auto"/>
            <w:right w:val="none" w:sz="0" w:space="0" w:color="auto"/>
          </w:divBdr>
        </w:div>
        <w:div w:id="1717657342">
          <w:marLeft w:val="480"/>
          <w:marRight w:val="0"/>
          <w:marTop w:val="0"/>
          <w:marBottom w:val="0"/>
          <w:divBdr>
            <w:top w:val="none" w:sz="0" w:space="0" w:color="auto"/>
            <w:left w:val="none" w:sz="0" w:space="0" w:color="auto"/>
            <w:bottom w:val="none" w:sz="0" w:space="0" w:color="auto"/>
            <w:right w:val="none" w:sz="0" w:space="0" w:color="auto"/>
          </w:divBdr>
        </w:div>
        <w:div w:id="1742369285">
          <w:marLeft w:val="480"/>
          <w:marRight w:val="0"/>
          <w:marTop w:val="0"/>
          <w:marBottom w:val="0"/>
          <w:divBdr>
            <w:top w:val="none" w:sz="0" w:space="0" w:color="auto"/>
            <w:left w:val="none" w:sz="0" w:space="0" w:color="auto"/>
            <w:bottom w:val="none" w:sz="0" w:space="0" w:color="auto"/>
            <w:right w:val="none" w:sz="0" w:space="0" w:color="auto"/>
          </w:divBdr>
        </w:div>
        <w:div w:id="1756585309">
          <w:marLeft w:val="480"/>
          <w:marRight w:val="0"/>
          <w:marTop w:val="0"/>
          <w:marBottom w:val="0"/>
          <w:divBdr>
            <w:top w:val="none" w:sz="0" w:space="0" w:color="auto"/>
            <w:left w:val="none" w:sz="0" w:space="0" w:color="auto"/>
            <w:bottom w:val="none" w:sz="0" w:space="0" w:color="auto"/>
            <w:right w:val="none" w:sz="0" w:space="0" w:color="auto"/>
          </w:divBdr>
        </w:div>
        <w:div w:id="1803037968">
          <w:marLeft w:val="480"/>
          <w:marRight w:val="0"/>
          <w:marTop w:val="0"/>
          <w:marBottom w:val="0"/>
          <w:divBdr>
            <w:top w:val="none" w:sz="0" w:space="0" w:color="auto"/>
            <w:left w:val="none" w:sz="0" w:space="0" w:color="auto"/>
            <w:bottom w:val="none" w:sz="0" w:space="0" w:color="auto"/>
            <w:right w:val="none" w:sz="0" w:space="0" w:color="auto"/>
          </w:divBdr>
        </w:div>
        <w:div w:id="1882743188">
          <w:marLeft w:val="480"/>
          <w:marRight w:val="0"/>
          <w:marTop w:val="0"/>
          <w:marBottom w:val="0"/>
          <w:divBdr>
            <w:top w:val="none" w:sz="0" w:space="0" w:color="auto"/>
            <w:left w:val="none" w:sz="0" w:space="0" w:color="auto"/>
            <w:bottom w:val="none" w:sz="0" w:space="0" w:color="auto"/>
            <w:right w:val="none" w:sz="0" w:space="0" w:color="auto"/>
          </w:divBdr>
        </w:div>
        <w:div w:id="1968923874">
          <w:marLeft w:val="480"/>
          <w:marRight w:val="0"/>
          <w:marTop w:val="0"/>
          <w:marBottom w:val="0"/>
          <w:divBdr>
            <w:top w:val="none" w:sz="0" w:space="0" w:color="auto"/>
            <w:left w:val="none" w:sz="0" w:space="0" w:color="auto"/>
            <w:bottom w:val="none" w:sz="0" w:space="0" w:color="auto"/>
            <w:right w:val="none" w:sz="0" w:space="0" w:color="auto"/>
          </w:divBdr>
        </w:div>
        <w:div w:id="1986423627">
          <w:marLeft w:val="480"/>
          <w:marRight w:val="0"/>
          <w:marTop w:val="0"/>
          <w:marBottom w:val="0"/>
          <w:divBdr>
            <w:top w:val="none" w:sz="0" w:space="0" w:color="auto"/>
            <w:left w:val="none" w:sz="0" w:space="0" w:color="auto"/>
            <w:bottom w:val="none" w:sz="0" w:space="0" w:color="auto"/>
            <w:right w:val="none" w:sz="0" w:space="0" w:color="auto"/>
          </w:divBdr>
        </w:div>
        <w:div w:id="2026590849">
          <w:marLeft w:val="480"/>
          <w:marRight w:val="0"/>
          <w:marTop w:val="0"/>
          <w:marBottom w:val="0"/>
          <w:divBdr>
            <w:top w:val="none" w:sz="0" w:space="0" w:color="auto"/>
            <w:left w:val="none" w:sz="0" w:space="0" w:color="auto"/>
            <w:bottom w:val="none" w:sz="0" w:space="0" w:color="auto"/>
            <w:right w:val="none" w:sz="0" w:space="0" w:color="auto"/>
          </w:divBdr>
        </w:div>
        <w:div w:id="2033144220">
          <w:marLeft w:val="480"/>
          <w:marRight w:val="0"/>
          <w:marTop w:val="0"/>
          <w:marBottom w:val="0"/>
          <w:divBdr>
            <w:top w:val="none" w:sz="0" w:space="0" w:color="auto"/>
            <w:left w:val="none" w:sz="0" w:space="0" w:color="auto"/>
            <w:bottom w:val="none" w:sz="0" w:space="0" w:color="auto"/>
            <w:right w:val="none" w:sz="0" w:space="0" w:color="auto"/>
          </w:divBdr>
        </w:div>
        <w:div w:id="2061857505">
          <w:marLeft w:val="480"/>
          <w:marRight w:val="0"/>
          <w:marTop w:val="0"/>
          <w:marBottom w:val="0"/>
          <w:divBdr>
            <w:top w:val="none" w:sz="0" w:space="0" w:color="auto"/>
            <w:left w:val="none" w:sz="0" w:space="0" w:color="auto"/>
            <w:bottom w:val="none" w:sz="0" w:space="0" w:color="auto"/>
            <w:right w:val="none" w:sz="0" w:space="0" w:color="auto"/>
          </w:divBdr>
        </w:div>
        <w:div w:id="2068841182">
          <w:marLeft w:val="480"/>
          <w:marRight w:val="0"/>
          <w:marTop w:val="0"/>
          <w:marBottom w:val="0"/>
          <w:divBdr>
            <w:top w:val="none" w:sz="0" w:space="0" w:color="auto"/>
            <w:left w:val="none" w:sz="0" w:space="0" w:color="auto"/>
            <w:bottom w:val="none" w:sz="0" w:space="0" w:color="auto"/>
            <w:right w:val="none" w:sz="0" w:space="0" w:color="auto"/>
          </w:divBdr>
        </w:div>
        <w:div w:id="2069105080">
          <w:marLeft w:val="480"/>
          <w:marRight w:val="0"/>
          <w:marTop w:val="0"/>
          <w:marBottom w:val="0"/>
          <w:divBdr>
            <w:top w:val="none" w:sz="0" w:space="0" w:color="auto"/>
            <w:left w:val="none" w:sz="0" w:space="0" w:color="auto"/>
            <w:bottom w:val="none" w:sz="0" w:space="0" w:color="auto"/>
            <w:right w:val="none" w:sz="0" w:space="0" w:color="auto"/>
          </w:divBdr>
        </w:div>
        <w:div w:id="2142574732">
          <w:marLeft w:val="480"/>
          <w:marRight w:val="0"/>
          <w:marTop w:val="0"/>
          <w:marBottom w:val="0"/>
          <w:divBdr>
            <w:top w:val="none" w:sz="0" w:space="0" w:color="auto"/>
            <w:left w:val="none" w:sz="0" w:space="0" w:color="auto"/>
            <w:bottom w:val="none" w:sz="0" w:space="0" w:color="auto"/>
            <w:right w:val="none" w:sz="0" w:space="0" w:color="auto"/>
          </w:divBdr>
        </w:div>
      </w:divsChild>
    </w:div>
    <w:div w:id="1251698735">
      <w:bodyDiv w:val="1"/>
      <w:marLeft w:val="0"/>
      <w:marRight w:val="0"/>
      <w:marTop w:val="0"/>
      <w:marBottom w:val="0"/>
      <w:divBdr>
        <w:top w:val="none" w:sz="0" w:space="0" w:color="auto"/>
        <w:left w:val="none" w:sz="0" w:space="0" w:color="auto"/>
        <w:bottom w:val="none" w:sz="0" w:space="0" w:color="auto"/>
        <w:right w:val="none" w:sz="0" w:space="0" w:color="auto"/>
      </w:divBdr>
    </w:div>
    <w:div w:id="1251768544">
      <w:bodyDiv w:val="1"/>
      <w:marLeft w:val="0"/>
      <w:marRight w:val="0"/>
      <w:marTop w:val="0"/>
      <w:marBottom w:val="0"/>
      <w:divBdr>
        <w:top w:val="none" w:sz="0" w:space="0" w:color="auto"/>
        <w:left w:val="none" w:sz="0" w:space="0" w:color="auto"/>
        <w:bottom w:val="none" w:sz="0" w:space="0" w:color="auto"/>
        <w:right w:val="none" w:sz="0" w:space="0" w:color="auto"/>
      </w:divBdr>
    </w:div>
    <w:div w:id="1252668066">
      <w:bodyDiv w:val="1"/>
      <w:marLeft w:val="0"/>
      <w:marRight w:val="0"/>
      <w:marTop w:val="0"/>
      <w:marBottom w:val="0"/>
      <w:divBdr>
        <w:top w:val="none" w:sz="0" w:space="0" w:color="auto"/>
        <w:left w:val="none" w:sz="0" w:space="0" w:color="auto"/>
        <w:bottom w:val="none" w:sz="0" w:space="0" w:color="auto"/>
        <w:right w:val="none" w:sz="0" w:space="0" w:color="auto"/>
      </w:divBdr>
    </w:div>
    <w:div w:id="1253008381">
      <w:bodyDiv w:val="1"/>
      <w:marLeft w:val="0"/>
      <w:marRight w:val="0"/>
      <w:marTop w:val="0"/>
      <w:marBottom w:val="0"/>
      <w:divBdr>
        <w:top w:val="none" w:sz="0" w:space="0" w:color="auto"/>
        <w:left w:val="none" w:sz="0" w:space="0" w:color="auto"/>
        <w:bottom w:val="none" w:sz="0" w:space="0" w:color="auto"/>
        <w:right w:val="none" w:sz="0" w:space="0" w:color="auto"/>
      </w:divBdr>
    </w:div>
    <w:div w:id="1254244818">
      <w:bodyDiv w:val="1"/>
      <w:marLeft w:val="0"/>
      <w:marRight w:val="0"/>
      <w:marTop w:val="0"/>
      <w:marBottom w:val="0"/>
      <w:divBdr>
        <w:top w:val="none" w:sz="0" w:space="0" w:color="auto"/>
        <w:left w:val="none" w:sz="0" w:space="0" w:color="auto"/>
        <w:bottom w:val="none" w:sz="0" w:space="0" w:color="auto"/>
        <w:right w:val="none" w:sz="0" w:space="0" w:color="auto"/>
      </w:divBdr>
    </w:div>
    <w:div w:id="1255431770">
      <w:bodyDiv w:val="1"/>
      <w:marLeft w:val="0"/>
      <w:marRight w:val="0"/>
      <w:marTop w:val="0"/>
      <w:marBottom w:val="0"/>
      <w:divBdr>
        <w:top w:val="none" w:sz="0" w:space="0" w:color="auto"/>
        <w:left w:val="none" w:sz="0" w:space="0" w:color="auto"/>
        <w:bottom w:val="none" w:sz="0" w:space="0" w:color="auto"/>
        <w:right w:val="none" w:sz="0" w:space="0" w:color="auto"/>
      </w:divBdr>
    </w:div>
    <w:div w:id="1257255071">
      <w:bodyDiv w:val="1"/>
      <w:marLeft w:val="0"/>
      <w:marRight w:val="0"/>
      <w:marTop w:val="0"/>
      <w:marBottom w:val="0"/>
      <w:divBdr>
        <w:top w:val="none" w:sz="0" w:space="0" w:color="auto"/>
        <w:left w:val="none" w:sz="0" w:space="0" w:color="auto"/>
        <w:bottom w:val="none" w:sz="0" w:space="0" w:color="auto"/>
        <w:right w:val="none" w:sz="0" w:space="0" w:color="auto"/>
      </w:divBdr>
    </w:div>
    <w:div w:id="1257977209">
      <w:bodyDiv w:val="1"/>
      <w:marLeft w:val="0"/>
      <w:marRight w:val="0"/>
      <w:marTop w:val="0"/>
      <w:marBottom w:val="0"/>
      <w:divBdr>
        <w:top w:val="none" w:sz="0" w:space="0" w:color="auto"/>
        <w:left w:val="none" w:sz="0" w:space="0" w:color="auto"/>
        <w:bottom w:val="none" w:sz="0" w:space="0" w:color="auto"/>
        <w:right w:val="none" w:sz="0" w:space="0" w:color="auto"/>
      </w:divBdr>
    </w:div>
    <w:div w:id="1258519301">
      <w:bodyDiv w:val="1"/>
      <w:marLeft w:val="0"/>
      <w:marRight w:val="0"/>
      <w:marTop w:val="0"/>
      <w:marBottom w:val="0"/>
      <w:divBdr>
        <w:top w:val="none" w:sz="0" w:space="0" w:color="auto"/>
        <w:left w:val="none" w:sz="0" w:space="0" w:color="auto"/>
        <w:bottom w:val="none" w:sz="0" w:space="0" w:color="auto"/>
        <w:right w:val="none" w:sz="0" w:space="0" w:color="auto"/>
      </w:divBdr>
    </w:div>
    <w:div w:id="1258752589">
      <w:bodyDiv w:val="1"/>
      <w:marLeft w:val="0"/>
      <w:marRight w:val="0"/>
      <w:marTop w:val="0"/>
      <w:marBottom w:val="0"/>
      <w:divBdr>
        <w:top w:val="none" w:sz="0" w:space="0" w:color="auto"/>
        <w:left w:val="none" w:sz="0" w:space="0" w:color="auto"/>
        <w:bottom w:val="none" w:sz="0" w:space="0" w:color="auto"/>
        <w:right w:val="none" w:sz="0" w:space="0" w:color="auto"/>
      </w:divBdr>
    </w:div>
    <w:div w:id="1260993480">
      <w:bodyDiv w:val="1"/>
      <w:marLeft w:val="0"/>
      <w:marRight w:val="0"/>
      <w:marTop w:val="0"/>
      <w:marBottom w:val="0"/>
      <w:divBdr>
        <w:top w:val="none" w:sz="0" w:space="0" w:color="auto"/>
        <w:left w:val="none" w:sz="0" w:space="0" w:color="auto"/>
        <w:bottom w:val="none" w:sz="0" w:space="0" w:color="auto"/>
        <w:right w:val="none" w:sz="0" w:space="0" w:color="auto"/>
      </w:divBdr>
    </w:div>
    <w:div w:id="1262178294">
      <w:bodyDiv w:val="1"/>
      <w:marLeft w:val="0"/>
      <w:marRight w:val="0"/>
      <w:marTop w:val="0"/>
      <w:marBottom w:val="0"/>
      <w:divBdr>
        <w:top w:val="none" w:sz="0" w:space="0" w:color="auto"/>
        <w:left w:val="none" w:sz="0" w:space="0" w:color="auto"/>
        <w:bottom w:val="none" w:sz="0" w:space="0" w:color="auto"/>
        <w:right w:val="none" w:sz="0" w:space="0" w:color="auto"/>
      </w:divBdr>
    </w:div>
    <w:div w:id="1263877941">
      <w:bodyDiv w:val="1"/>
      <w:marLeft w:val="0"/>
      <w:marRight w:val="0"/>
      <w:marTop w:val="0"/>
      <w:marBottom w:val="0"/>
      <w:divBdr>
        <w:top w:val="none" w:sz="0" w:space="0" w:color="auto"/>
        <w:left w:val="none" w:sz="0" w:space="0" w:color="auto"/>
        <w:bottom w:val="none" w:sz="0" w:space="0" w:color="auto"/>
        <w:right w:val="none" w:sz="0" w:space="0" w:color="auto"/>
      </w:divBdr>
    </w:div>
    <w:div w:id="1265652249">
      <w:bodyDiv w:val="1"/>
      <w:marLeft w:val="0"/>
      <w:marRight w:val="0"/>
      <w:marTop w:val="0"/>
      <w:marBottom w:val="0"/>
      <w:divBdr>
        <w:top w:val="none" w:sz="0" w:space="0" w:color="auto"/>
        <w:left w:val="none" w:sz="0" w:space="0" w:color="auto"/>
        <w:bottom w:val="none" w:sz="0" w:space="0" w:color="auto"/>
        <w:right w:val="none" w:sz="0" w:space="0" w:color="auto"/>
      </w:divBdr>
    </w:div>
    <w:div w:id="1266503642">
      <w:bodyDiv w:val="1"/>
      <w:marLeft w:val="0"/>
      <w:marRight w:val="0"/>
      <w:marTop w:val="0"/>
      <w:marBottom w:val="0"/>
      <w:divBdr>
        <w:top w:val="none" w:sz="0" w:space="0" w:color="auto"/>
        <w:left w:val="none" w:sz="0" w:space="0" w:color="auto"/>
        <w:bottom w:val="none" w:sz="0" w:space="0" w:color="auto"/>
        <w:right w:val="none" w:sz="0" w:space="0" w:color="auto"/>
      </w:divBdr>
    </w:div>
    <w:div w:id="1266622006">
      <w:bodyDiv w:val="1"/>
      <w:marLeft w:val="0"/>
      <w:marRight w:val="0"/>
      <w:marTop w:val="0"/>
      <w:marBottom w:val="0"/>
      <w:divBdr>
        <w:top w:val="none" w:sz="0" w:space="0" w:color="auto"/>
        <w:left w:val="none" w:sz="0" w:space="0" w:color="auto"/>
        <w:bottom w:val="none" w:sz="0" w:space="0" w:color="auto"/>
        <w:right w:val="none" w:sz="0" w:space="0" w:color="auto"/>
      </w:divBdr>
    </w:div>
    <w:div w:id="1268152524">
      <w:bodyDiv w:val="1"/>
      <w:marLeft w:val="0"/>
      <w:marRight w:val="0"/>
      <w:marTop w:val="0"/>
      <w:marBottom w:val="0"/>
      <w:divBdr>
        <w:top w:val="none" w:sz="0" w:space="0" w:color="auto"/>
        <w:left w:val="none" w:sz="0" w:space="0" w:color="auto"/>
        <w:bottom w:val="none" w:sz="0" w:space="0" w:color="auto"/>
        <w:right w:val="none" w:sz="0" w:space="0" w:color="auto"/>
      </w:divBdr>
    </w:div>
    <w:div w:id="1269772065">
      <w:bodyDiv w:val="1"/>
      <w:marLeft w:val="0"/>
      <w:marRight w:val="0"/>
      <w:marTop w:val="0"/>
      <w:marBottom w:val="0"/>
      <w:divBdr>
        <w:top w:val="none" w:sz="0" w:space="0" w:color="auto"/>
        <w:left w:val="none" w:sz="0" w:space="0" w:color="auto"/>
        <w:bottom w:val="none" w:sz="0" w:space="0" w:color="auto"/>
        <w:right w:val="none" w:sz="0" w:space="0" w:color="auto"/>
      </w:divBdr>
    </w:div>
    <w:div w:id="1271232476">
      <w:bodyDiv w:val="1"/>
      <w:marLeft w:val="0"/>
      <w:marRight w:val="0"/>
      <w:marTop w:val="0"/>
      <w:marBottom w:val="0"/>
      <w:divBdr>
        <w:top w:val="none" w:sz="0" w:space="0" w:color="auto"/>
        <w:left w:val="none" w:sz="0" w:space="0" w:color="auto"/>
        <w:bottom w:val="none" w:sz="0" w:space="0" w:color="auto"/>
        <w:right w:val="none" w:sz="0" w:space="0" w:color="auto"/>
      </w:divBdr>
    </w:div>
    <w:div w:id="1271620953">
      <w:bodyDiv w:val="1"/>
      <w:marLeft w:val="0"/>
      <w:marRight w:val="0"/>
      <w:marTop w:val="0"/>
      <w:marBottom w:val="0"/>
      <w:divBdr>
        <w:top w:val="none" w:sz="0" w:space="0" w:color="auto"/>
        <w:left w:val="none" w:sz="0" w:space="0" w:color="auto"/>
        <w:bottom w:val="none" w:sz="0" w:space="0" w:color="auto"/>
        <w:right w:val="none" w:sz="0" w:space="0" w:color="auto"/>
      </w:divBdr>
    </w:div>
    <w:div w:id="1272127937">
      <w:bodyDiv w:val="1"/>
      <w:marLeft w:val="0"/>
      <w:marRight w:val="0"/>
      <w:marTop w:val="0"/>
      <w:marBottom w:val="0"/>
      <w:divBdr>
        <w:top w:val="none" w:sz="0" w:space="0" w:color="auto"/>
        <w:left w:val="none" w:sz="0" w:space="0" w:color="auto"/>
        <w:bottom w:val="none" w:sz="0" w:space="0" w:color="auto"/>
        <w:right w:val="none" w:sz="0" w:space="0" w:color="auto"/>
      </w:divBdr>
    </w:div>
    <w:div w:id="1272979398">
      <w:bodyDiv w:val="1"/>
      <w:marLeft w:val="0"/>
      <w:marRight w:val="0"/>
      <w:marTop w:val="0"/>
      <w:marBottom w:val="0"/>
      <w:divBdr>
        <w:top w:val="none" w:sz="0" w:space="0" w:color="auto"/>
        <w:left w:val="none" w:sz="0" w:space="0" w:color="auto"/>
        <w:bottom w:val="none" w:sz="0" w:space="0" w:color="auto"/>
        <w:right w:val="none" w:sz="0" w:space="0" w:color="auto"/>
      </w:divBdr>
    </w:div>
    <w:div w:id="1274166050">
      <w:bodyDiv w:val="1"/>
      <w:marLeft w:val="0"/>
      <w:marRight w:val="0"/>
      <w:marTop w:val="0"/>
      <w:marBottom w:val="0"/>
      <w:divBdr>
        <w:top w:val="none" w:sz="0" w:space="0" w:color="auto"/>
        <w:left w:val="none" w:sz="0" w:space="0" w:color="auto"/>
        <w:bottom w:val="none" w:sz="0" w:space="0" w:color="auto"/>
        <w:right w:val="none" w:sz="0" w:space="0" w:color="auto"/>
      </w:divBdr>
    </w:div>
    <w:div w:id="1274440458">
      <w:bodyDiv w:val="1"/>
      <w:marLeft w:val="0"/>
      <w:marRight w:val="0"/>
      <w:marTop w:val="0"/>
      <w:marBottom w:val="0"/>
      <w:divBdr>
        <w:top w:val="none" w:sz="0" w:space="0" w:color="auto"/>
        <w:left w:val="none" w:sz="0" w:space="0" w:color="auto"/>
        <w:bottom w:val="none" w:sz="0" w:space="0" w:color="auto"/>
        <w:right w:val="none" w:sz="0" w:space="0" w:color="auto"/>
      </w:divBdr>
    </w:div>
    <w:div w:id="1274478813">
      <w:bodyDiv w:val="1"/>
      <w:marLeft w:val="0"/>
      <w:marRight w:val="0"/>
      <w:marTop w:val="0"/>
      <w:marBottom w:val="0"/>
      <w:divBdr>
        <w:top w:val="none" w:sz="0" w:space="0" w:color="auto"/>
        <w:left w:val="none" w:sz="0" w:space="0" w:color="auto"/>
        <w:bottom w:val="none" w:sz="0" w:space="0" w:color="auto"/>
        <w:right w:val="none" w:sz="0" w:space="0" w:color="auto"/>
      </w:divBdr>
    </w:div>
    <w:div w:id="1275140156">
      <w:bodyDiv w:val="1"/>
      <w:marLeft w:val="0"/>
      <w:marRight w:val="0"/>
      <w:marTop w:val="0"/>
      <w:marBottom w:val="0"/>
      <w:divBdr>
        <w:top w:val="none" w:sz="0" w:space="0" w:color="auto"/>
        <w:left w:val="none" w:sz="0" w:space="0" w:color="auto"/>
        <w:bottom w:val="none" w:sz="0" w:space="0" w:color="auto"/>
        <w:right w:val="none" w:sz="0" w:space="0" w:color="auto"/>
      </w:divBdr>
    </w:div>
    <w:div w:id="1275288715">
      <w:bodyDiv w:val="1"/>
      <w:marLeft w:val="0"/>
      <w:marRight w:val="0"/>
      <w:marTop w:val="0"/>
      <w:marBottom w:val="0"/>
      <w:divBdr>
        <w:top w:val="none" w:sz="0" w:space="0" w:color="auto"/>
        <w:left w:val="none" w:sz="0" w:space="0" w:color="auto"/>
        <w:bottom w:val="none" w:sz="0" w:space="0" w:color="auto"/>
        <w:right w:val="none" w:sz="0" w:space="0" w:color="auto"/>
      </w:divBdr>
    </w:div>
    <w:div w:id="1276250845">
      <w:bodyDiv w:val="1"/>
      <w:marLeft w:val="0"/>
      <w:marRight w:val="0"/>
      <w:marTop w:val="0"/>
      <w:marBottom w:val="0"/>
      <w:divBdr>
        <w:top w:val="none" w:sz="0" w:space="0" w:color="auto"/>
        <w:left w:val="none" w:sz="0" w:space="0" w:color="auto"/>
        <w:bottom w:val="none" w:sz="0" w:space="0" w:color="auto"/>
        <w:right w:val="none" w:sz="0" w:space="0" w:color="auto"/>
      </w:divBdr>
    </w:div>
    <w:div w:id="1278676191">
      <w:bodyDiv w:val="1"/>
      <w:marLeft w:val="0"/>
      <w:marRight w:val="0"/>
      <w:marTop w:val="0"/>
      <w:marBottom w:val="0"/>
      <w:divBdr>
        <w:top w:val="none" w:sz="0" w:space="0" w:color="auto"/>
        <w:left w:val="none" w:sz="0" w:space="0" w:color="auto"/>
        <w:bottom w:val="none" w:sz="0" w:space="0" w:color="auto"/>
        <w:right w:val="none" w:sz="0" w:space="0" w:color="auto"/>
      </w:divBdr>
    </w:div>
    <w:div w:id="1281692531">
      <w:bodyDiv w:val="1"/>
      <w:marLeft w:val="0"/>
      <w:marRight w:val="0"/>
      <w:marTop w:val="0"/>
      <w:marBottom w:val="0"/>
      <w:divBdr>
        <w:top w:val="none" w:sz="0" w:space="0" w:color="auto"/>
        <w:left w:val="none" w:sz="0" w:space="0" w:color="auto"/>
        <w:bottom w:val="none" w:sz="0" w:space="0" w:color="auto"/>
        <w:right w:val="none" w:sz="0" w:space="0" w:color="auto"/>
      </w:divBdr>
    </w:div>
    <w:div w:id="1281767867">
      <w:bodyDiv w:val="1"/>
      <w:marLeft w:val="0"/>
      <w:marRight w:val="0"/>
      <w:marTop w:val="0"/>
      <w:marBottom w:val="0"/>
      <w:divBdr>
        <w:top w:val="none" w:sz="0" w:space="0" w:color="auto"/>
        <w:left w:val="none" w:sz="0" w:space="0" w:color="auto"/>
        <w:bottom w:val="none" w:sz="0" w:space="0" w:color="auto"/>
        <w:right w:val="none" w:sz="0" w:space="0" w:color="auto"/>
      </w:divBdr>
    </w:div>
    <w:div w:id="1282105382">
      <w:bodyDiv w:val="1"/>
      <w:marLeft w:val="0"/>
      <w:marRight w:val="0"/>
      <w:marTop w:val="0"/>
      <w:marBottom w:val="0"/>
      <w:divBdr>
        <w:top w:val="none" w:sz="0" w:space="0" w:color="auto"/>
        <w:left w:val="none" w:sz="0" w:space="0" w:color="auto"/>
        <w:bottom w:val="none" w:sz="0" w:space="0" w:color="auto"/>
        <w:right w:val="none" w:sz="0" w:space="0" w:color="auto"/>
      </w:divBdr>
    </w:div>
    <w:div w:id="1286740240">
      <w:bodyDiv w:val="1"/>
      <w:marLeft w:val="0"/>
      <w:marRight w:val="0"/>
      <w:marTop w:val="0"/>
      <w:marBottom w:val="0"/>
      <w:divBdr>
        <w:top w:val="none" w:sz="0" w:space="0" w:color="auto"/>
        <w:left w:val="none" w:sz="0" w:space="0" w:color="auto"/>
        <w:bottom w:val="none" w:sz="0" w:space="0" w:color="auto"/>
        <w:right w:val="none" w:sz="0" w:space="0" w:color="auto"/>
      </w:divBdr>
    </w:div>
    <w:div w:id="1288701939">
      <w:bodyDiv w:val="1"/>
      <w:marLeft w:val="0"/>
      <w:marRight w:val="0"/>
      <w:marTop w:val="0"/>
      <w:marBottom w:val="0"/>
      <w:divBdr>
        <w:top w:val="none" w:sz="0" w:space="0" w:color="auto"/>
        <w:left w:val="none" w:sz="0" w:space="0" w:color="auto"/>
        <w:bottom w:val="none" w:sz="0" w:space="0" w:color="auto"/>
        <w:right w:val="none" w:sz="0" w:space="0" w:color="auto"/>
      </w:divBdr>
    </w:div>
    <w:div w:id="1289049133">
      <w:bodyDiv w:val="1"/>
      <w:marLeft w:val="0"/>
      <w:marRight w:val="0"/>
      <w:marTop w:val="0"/>
      <w:marBottom w:val="0"/>
      <w:divBdr>
        <w:top w:val="none" w:sz="0" w:space="0" w:color="auto"/>
        <w:left w:val="none" w:sz="0" w:space="0" w:color="auto"/>
        <w:bottom w:val="none" w:sz="0" w:space="0" w:color="auto"/>
        <w:right w:val="none" w:sz="0" w:space="0" w:color="auto"/>
      </w:divBdr>
    </w:div>
    <w:div w:id="1290164361">
      <w:bodyDiv w:val="1"/>
      <w:marLeft w:val="0"/>
      <w:marRight w:val="0"/>
      <w:marTop w:val="0"/>
      <w:marBottom w:val="0"/>
      <w:divBdr>
        <w:top w:val="none" w:sz="0" w:space="0" w:color="auto"/>
        <w:left w:val="none" w:sz="0" w:space="0" w:color="auto"/>
        <w:bottom w:val="none" w:sz="0" w:space="0" w:color="auto"/>
        <w:right w:val="none" w:sz="0" w:space="0" w:color="auto"/>
      </w:divBdr>
    </w:div>
    <w:div w:id="1292978975">
      <w:bodyDiv w:val="1"/>
      <w:marLeft w:val="0"/>
      <w:marRight w:val="0"/>
      <w:marTop w:val="0"/>
      <w:marBottom w:val="0"/>
      <w:divBdr>
        <w:top w:val="none" w:sz="0" w:space="0" w:color="auto"/>
        <w:left w:val="none" w:sz="0" w:space="0" w:color="auto"/>
        <w:bottom w:val="none" w:sz="0" w:space="0" w:color="auto"/>
        <w:right w:val="none" w:sz="0" w:space="0" w:color="auto"/>
      </w:divBdr>
    </w:div>
    <w:div w:id="1293243126">
      <w:bodyDiv w:val="1"/>
      <w:marLeft w:val="0"/>
      <w:marRight w:val="0"/>
      <w:marTop w:val="0"/>
      <w:marBottom w:val="0"/>
      <w:divBdr>
        <w:top w:val="none" w:sz="0" w:space="0" w:color="auto"/>
        <w:left w:val="none" w:sz="0" w:space="0" w:color="auto"/>
        <w:bottom w:val="none" w:sz="0" w:space="0" w:color="auto"/>
        <w:right w:val="none" w:sz="0" w:space="0" w:color="auto"/>
      </w:divBdr>
    </w:div>
    <w:div w:id="1293369263">
      <w:bodyDiv w:val="1"/>
      <w:marLeft w:val="0"/>
      <w:marRight w:val="0"/>
      <w:marTop w:val="0"/>
      <w:marBottom w:val="0"/>
      <w:divBdr>
        <w:top w:val="none" w:sz="0" w:space="0" w:color="auto"/>
        <w:left w:val="none" w:sz="0" w:space="0" w:color="auto"/>
        <w:bottom w:val="none" w:sz="0" w:space="0" w:color="auto"/>
        <w:right w:val="none" w:sz="0" w:space="0" w:color="auto"/>
      </w:divBdr>
    </w:div>
    <w:div w:id="1293710565">
      <w:bodyDiv w:val="1"/>
      <w:marLeft w:val="0"/>
      <w:marRight w:val="0"/>
      <w:marTop w:val="0"/>
      <w:marBottom w:val="0"/>
      <w:divBdr>
        <w:top w:val="none" w:sz="0" w:space="0" w:color="auto"/>
        <w:left w:val="none" w:sz="0" w:space="0" w:color="auto"/>
        <w:bottom w:val="none" w:sz="0" w:space="0" w:color="auto"/>
        <w:right w:val="none" w:sz="0" w:space="0" w:color="auto"/>
      </w:divBdr>
    </w:div>
    <w:div w:id="1295410979">
      <w:bodyDiv w:val="1"/>
      <w:marLeft w:val="0"/>
      <w:marRight w:val="0"/>
      <w:marTop w:val="0"/>
      <w:marBottom w:val="0"/>
      <w:divBdr>
        <w:top w:val="none" w:sz="0" w:space="0" w:color="auto"/>
        <w:left w:val="none" w:sz="0" w:space="0" w:color="auto"/>
        <w:bottom w:val="none" w:sz="0" w:space="0" w:color="auto"/>
        <w:right w:val="none" w:sz="0" w:space="0" w:color="auto"/>
      </w:divBdr>
    </w:div>
    <w:div w:id="1297679245">
      <w:bodyDiv w:val="1"/>
      <w:marLeft w:val="0"/>
      <w:marRight w:val="0"/>
      <w:marTop w:val="0"/>
      <w:marBottom w:val="0"/>
      <w:divBdr>
        <w:top w:val="none" w:sz="0" w:space="0" w:color="auto"/>
        <w:left w:val="none" w:sz="0" w:space="0" w:color="auto"/>
        <w:bottom w:val="none" w:sz="0" w:space="0" w:color="auto"/>
        <w:right w:val="none" w:sz="0" w:space="0" w:color="auto"/>
      </w:divBdr>
    </w:div>
    <w:div w:id="1298099085">
      <w:bodyDiv w:val="1"/>
      <w:marLeft w:val="0"/>
      <w:marRight w:val="0"/>
      <w:marTop w:val="0"/>
      <w:marBottom w:val="0"/>
      <w:divBdr>
        <w:top w:val="none" w:sz="0" w:space="0" w:color="auto"/>
        <w:left w:val="none" w:sz="0" w:space="0" w:color="auto"/>
        <w:bottom w:val="none" w:sz="0" w:space="0" w:color="auto"/>
        <w:right w:val="none" w:sz="0" w:space="0" w:color="auto"/>
      </w:divBdr>
    </w:div>
    <w:div w:id="1299149421">
      <w:bodyDiv w:val="1"/>
      <w:marLeft w:val="0"/>
      <w:marRight w:val="0"/>
      <w:marTop w:val="0"/>
      <w:marBottom w:val="0"/>
      <w:divBdr>
        <w:top w:val="none" w:sz="0" w:space="0" w:color="auto"/>
        <w:left w:val="none" w:sz="0" w:space="0" w:color="auto"/>
        <w:bottom w:val="none" w:sz="0" w:space="0" w:color="auto"/>
        <w:right w:val="none" w:sz="0" w:space="0" w:color="auto"/>
      </w:divBdr>
    </w:div>
    <w:div w:id="1299604082">
      <w:bodyDiv w:val="1"/>
      <w:marLeft w:val="0"/>
      <w:marRight w:val="0"/>
      <w:marTop w:val="0"/>
      <w:marBottom w:val="0"/>
      <w:divBdr>
        <w:top w:val="none" w:sz="0" w:space="0" w:color="auto"/>
        <w:left w:val="none" w:sz="0" w:space="0" w:color="auto"/>
        <w:bottom w:val="none" w:sz="0" w:space="0" w:color="auto"/>
        <w:right w:val="none" w:sz="0" w:space="0" w:color="auto"/>
      </w:divBdr>
    </w:div>
    <w:div w:id="1299915284">
      <w:bodyDiv w:val="1"/>
      <w:marLeft w:val="0"/>
      <w:marRight w:val="0"/>
      <w:marTop w:val="0"/>
      <w:marBottom w:val="0"/>
      <w:divBdr>
        <w:top w:val="none" w:sz="0" w:space="0" w:color="auto"/>
        <w:left w:val="none" w:sz="0" w:space="0" w:color="auto"/>
        <w:bottom w:val="none" w:sz="0" w:space="0" w:color="auto"/>
        <w:right w:val="none" w:sz="0" w:space="0" w:color="auto"/>
      </w:divBdr>
    </w:div>
    <w:div w:id="1300962808">
      <w:bodyDiv w:val="1"/>
      <w:marLeft w:val="0"/>
      <w:marRight w:val="0"/>
      <w:marTop w:val="0"/>
      <w:marBottom w:val="0"/>
      <w:divBdr>
        <w:top w:val="none" w:sz="0" w:space="0" w:color="auto"/>
        <w:left w:val="none" w:sz="0" w:space="0" w:color="auto"/>
        <w:bottom w:val="none" w:sz="0" w:space="0" w:color="auto"/>
        <w:right w:val="none" w:sz="0" w:space="0" w:color="auto"/>
      </w:divBdr>
    </w:div>
    <w:div w:id="1302468672">
      <w:bodyDiv w:val="1"/>
      <w:marLeft w:val="0"/>
      <w:marRight w:val="0"/>
      <w:marTop w:val="0"/>
      <w:marBottom w:val="0"/>
      <w:divBdr>
        <w:top w:val="none" w:sz="0" w:space="0" w:color="auto"/>
        <w:left w:val="none" w:sz="0" w:space="0" w:color="auto"/>
        <w:bottom w:val="none" w:sz="0" w:space="0" w:color="auto"/>
        <w:right w:val="none" w:sz="0" w:space="0" w:color="auto"/>
      </w:divBdr>
    </w:div>
    <w:div w:id="1302730680">
      <w:bodyDiv w:val="1"/>
      <w:marLeft w:val="0"/>
      <w:marRight w:val="0"/>
      <w:marTop w:val="0"/>
      <w:marBottom w:val="0"/>
      <w:divBdr>
        <w:top w:val="none" w:sz="0" w:space="0" w:color="auto"/>
        <w:left w:val="none" w:sz="0" w:space="0" w:color="auto"/>
        <w:bottom w:val="none" w:sz="0" w:space="0" w:color="auto"/>
        <w:right w:val="none" w:sz="0" w:space="0" w:color="auto"/>
      </w:divBdr>
    </w:div>
    <w:div w:id="1303074632">
      <w:bodyDiv w:val="1"/>
      <w:marLeft w:val="0"/>
      <w:marRight w:val="0"/>
      <w:marTop w:val="0"/>
      <w:marBottom w:val="0"/>
      <w:divBdr>
        <w:top w:val="none" w:sz="0" w:space="0" w:color="auto"/>
        <w:left w:val="none" w:sz="0" w:space="0" w:color="auto"/>
        <w:bottom w:val="none" w:sz="0" w:space="0" w:color="auto"/>
        <w:right w:val="none" w:sz="0" w:space="0" w:color="auto"/>
      </w:divBdr>
    </w:div>
    <w:div w:id="1303578632">
      <w:bodyDiv w:val="1"/>
      <w:marLeft w:val="0"/>
      <w:marRight w:val="0"/>
      <w:marTop w:val="0"/>
      <w:marBottom w:val="0"/>
      <w:divBdr>
        <w:top w:val="none" w:sz="0" w:space="0" w:color="auto"/>
        <w:left w:val="none" w:sz="0" w:space="0" w:color="auto"/>
        <w:bottom w:val="none" w:sz="0" w:space="0" w:color="auto"/>
        <w:right w:val="none" w:sz="0" w:space="0" w:color="auto"/>
      </w:divBdr>
    </w:div>
    <w:div w:id="1304458090">
      <w:bodyDiv w:val="1"/>
      <w:marLeft w:val="0"/>
      <w:marRight w:val="0"/>
      <w:marTop w:val="0"/>
      <w:marBottom w:val="0"/>
      <w:divBdr>
        <w:top w:val="none" w:sz="0" w:space="0" w:color="auto"/>
        <w:left w:val="none" w:sz="0" w:space="0" w:color="auto"/>
        <w:bottom w:val="none" w:sz="0" w:space="0" w:color="auto"/>
        <w:right w:val="none" w:sz="0" w:space="0" w:color="auto"/>
      </w:divBdr>
    </w:div>
    <w:div w:id="1305239627">
      <w:bodyDiv w:val="1"/>
      <w:marLeft w:val="0"/>
      <w:marRight w:val="0"/>
      <w:marTop w:val="0"/>
      <w:marBottom w:val="0"/>
      <w:divBdr>
        <w:top w:val="none" w:sz="0" w:space="0" w:color="auto"/>
        <w:left w:val="none" w:sz="0" w:space="0" w:color="auto"/>
        <w:bottom w:val="none" w:sz="0" w:space="0" w:color="auto"/>
        <w:right w:val="none" w:sz="0" w:space="0" w:color="auto"/>
      </w:divBdr>
    </w:div>
    <w:div w:id="1306202436">
      <w:bodyDiv w:val="1"/>
      <w:marLeft w:val="0"/>
      <w:marRight w:val="0"/>
      <w:marTop w:val="0"/>
      <w:marBottom w:val="0"/>
      <w:divBdr>
        <w:top w:val="none" w:sz="0" w:space="0" w:color="auto"/>
        <w:left w:val="none" w:sz="0" w:space="0" w:color="auto"/>
        <w:bottom w:val="none" w:sz="0" w:space="0" w:color="auto"/>
        <w:right w:val="none" w:sz="0" w:space="0" w:color="auto"/>
      </w:divBdr>
    </w:div>
    <w:div w:id="1306858520">
      <w:bodyDiv w:val="1"/>
      <w:marLeft w:val="0"/>
      <w:marRight w:val="0"/>
      <w:marTop w:val="0"/>
      <w:marBottom w:val="0"/>
      <w:divBdr>
        <w:top w:val="none" w:sz="0" w:space="0" w:color="auto"/>
        <w:left w:val="none" w:sz="0" w:space="0" w:color="auto"/>
        <w:bottom w:val="none" w:sz="0" w:space="0" w:color="auto"/>
        <w:right w:val="none" w:sz="0" w:space="0" w:color="auto"/>
      </w:divBdr>
    </w:div>
    <w:div w:id="1307513477">
      <w:bodyDiv w:val="1"/>
      <w:marLeft w:val="0"/>
      <w:marRight w:val="0"/>
      <w:marTop w:val="0"/>
      <w:marBottom w:val="0"/>
      <w:divBdr>
        <w:top w:val="none" w:sz="0" w:space="0" w:color="auto"/>
        <w:left w:val="none" w:sz="0" w:space="0" w:color="auto"/>
        <w:bottom w:val="none" w:sz="0" w:space="0" w:color="auto"/>
        <w:right w:val="none" w:sz="0" w:space="0" w:color="auto"/>
      </w:divBdr>
    </w:div>
    <w:div w:id="1307971110">
      <w:bodyDiv w:val="1"/>
      <w:marLeft w:val="0"/>
      <w:marRight w:val="0"/>
      <w:marTop w:val="0"/>
      <w:marBottom w:val="0"/>
      <w:divBdr>
        <w:top w:val="none" w:sz="0" w:space="0" w:color="auto"/>
        <w:left w:val="none" w:sz="0" w:space="0" w:color="auto"/>
        <w:bottom w:val="none" w:sz="0" w:space="0" w:color="auto"/>
        <w:right w:val="none" w:sz="0" w:space="0" w:color="auto"/>
      </w:divBdr>
    </w:div>
    <w:div w:id="1308053300">
      <w:bodyDiv w:val="1"/>
      <w:marLeft w:val="0"/>
      <w:marRight w:val="0"/>
      <w:marTop w:val="0"/>
      <w:marBottom w:val="0"/>
      <w:divBdr>
        <w:top w:val="none" w:sz="0" w:space="0" w:color="auto"/>
        <w:left w:val="none" w:sz="0" w:space="0" w:color="auto"/>
        <w:bottom w:val="none" w:sz="0" w:space="0" w:color="auto"/>
        <w:right w:val="none" w:sz="0" w:space="0" w:color="auto"/>
      </w:divBdr>
    </w:div>
    <w:div w:id="1309242512">
      <w:bodyDiv w:val="1"/>
      <w:marLeft w:val="0"/>
      <w:marRight w:val="0"/>
      <w:marTop w:val="0"/>
      <w:marBottom w:val="0"/>
      <w:divBdr>
        <w:top w:val="none" w:sz="0" w:space="0" w:color="auto"/>
        <w:left w:val="none" w:sz="0" w:space="0" w:color="auto"/>
        <w:bottom w:val="none" w:sz="0" w:space="0" w:color="auto"/>
        <w:right w:val="none" w:sz="0" w:space="0" w:color="auto"/>
      </w:divBdr>
    </w:div>
    <w:div w:id="1309632494">
      <w:bodyDiv w:val="1"/>
      <w:marLeft w:val="0"/>
      <w:marRight w:val="0"/>
      <w:marTop w:val="0"/>
      <w:marBottom w:val="0"/>
      <w:divBdr>
        <w:top w:val="none" w:sz="0" w:space="0" w:color="auto"/>
        <w:left w:val="none" w:sz="0" w:space="0" w:color="auto"/>
        <w:bottom w:val="none" w:sz="0" w:space="0" w:color="auto"/>
        <w:right w:val="none" w:sz="0" w:space="0" w:color="auto"/>
      </w:divBdr>
    </w:div>
    <w:div w:id="1310986964">
      <w:bodyDiv w:val="1"/>
      <w:marLeft w:val="0"/>
      <w:marRight w:val="0"/>
      <w:marTop w:val="0"/>
      <w:marBottom w:val="0"/>
      <w:divBdr>
        <w:top w:val="none" w:sz="0" w:space="0" w:color="auto"/>
        <w:left w:val="none" w:sz="0" w:space="0" w:color="auto"/>
        <w:bottom w:val="none" w:sz="0" w:space="0" w:color="auto"/>
        <w:right w:val="none" w:sz="0" w:space="0" w:color="auto"/>
      </w:divBdr>
    </w:div>
    <w:div w:id="1311324267">
      <w:bodyDiv w:val="1"/>
      <w:marLeft w:val="0"/>
      <w:marRight w:val="0"/>
      <w:marTop w:val="0"/>
      <w:marBottom w:val="0"/>
      <w:divBdr>
        <w:top w:val="none" w:sz="0" w:space="0" w:color="auto"/>
        <w:left w:val="none" w:sz="0" w:space="0" w:color="auto"/>
        <w:bottom w:val="none" w:sz="0" w:space="0" w:color="auto"/>
        <w:right w:val="none" w:sz="0" w:space="0" w:color="auto"/>
      </w:divBdr>
    </w:div>
    <w:div w:id="1312514329">
      <w:bodyDiv w:val="1"/>
      <w:marLeft w:val="0"/>
      <w:marRight w:val="0"/>
      <w:marTop w:val="0"/>
      <w:marBottom w:val="0"/>
      <w:divBdr>
        <w:top w:val="none" w:sz="0" w:space="0" w:color="auto"/>
        <w:left w:val="none" w:sz="0" w:space="0" w:color="auto"/>
        <w:bottom w:val="none" w:sz="0" w:space="0" w:color="auto"/>
        <w:right w:val="none" w:sz="0" w:space="0" w:color="auto"/>
      </w:divBdr>
    </w:div>
    <w:div w:id="1313024941">
      <w:bodyDiv w:val="1"/>
      <w:marLeft w:val="0"/>
      <w:marRight w:val="0"/>
      <w:marTop w:val="0"/>
      <w:marBottom w:val="0"/>
      <w:divBdr>
        <w:top w:val="none" w:sz="0" w:space="0" w:color="auto"/>
        <w:left w:val="none" w:sz="0" w:space="0" w:color="auto"/>
        <w:bottom w:val="none" w:sz="0" w:space="0" w:color="auto"/>
        <w:right w:val="none" w:sz="0" w:space="0" w:color="auto"/>
      </w:divBdr>
    </w:div>
    <w:div w:id="1313099617">
      <w:bodyDiv w:val="1"/>
      <w:marLeft w:val="0"/>
      <w:marRight w:val="0"/>
      <w:marTop w:val="0"/>
      <w:marBottom w:val="0"/>
      <w:divBdr>
        <w:top w:val="none" w:sz="0" w:space="0" w:color="auto"/>
        <w:left w:val="none" w:sz="0" w:space="0" w:color="auto"/>
        <w:bottom w:val="none" w:sz="0" w:space="0" w:color="auto"/>
        <w:right w:val="none" w:sz="0" w:space="0" w:color="auto"/>
      </w:divBdr>
    </w:div>
    <w:div w:id="1313172402">
      <w:bodyDiv w:val="1"/>
      <w:marLeft w:val="0"/>
      <w:marRight w:val="0"/>
      <w:marTop w:val="0"/>
      <w:marBottom w:val="0"/>
      <w:divBdr>
        <w:top w:val="none" w:sz="0" w:space="0" w:color="auto"/>
        <w:left w:val="none" w:sz="0" w:space="0" w:color="auto"/>
        <w:bottom w:val="none" w:sz="0" w:space="0" w:color="auto"/>
        <w:right w:val="none" w:sz="0" w:space="0" w:color="auto"/>
      </w:divBdr>
    </w:div>
    <w:div w:id="1313481473">
      <w:bodyDiv w:val="1"/>
      <w:marLeft w:val="0"/>
      <w:marRight w:val="0"/>
      <w:marTop w:val="0"/>
      <w:marBottom w:val="0"/>
      <w:divBdr>
        <w:top w:val="none" w:sz="0" w:space="0" w:color="auto"/>
        <w:left w:val="none" w:sz="0" w:space="0" w:color="auto"/>
        <w:bottom w:val="none" w:sz="0" w:space="0" w:color="auto"/>
        <w:right w:val="none" w:sz="0" w:space="0" w:color="auto"/>
      </w:divBdr>
    </w:div>
    <w:div w:id="1315187099">
      <w:bodyDiv w:val="1"/>
      <w:marLeft w:val="0"/>
      <w:marRight w:val="0"/>
      <w:marTop w:val="0"/>
      <w:marBottom w:val="0"/>
      <w:divBdr>
        <w:top w:val="none" w:sz="0" w:space="0" w:color="auto"/>
        <w:left w:val="none" w:sz="0" w:space="0" w:color="auto"/>
        <w:bottom w:val="none" w:sz="0" w:space="0" w:color="auto"/>
        <w:right w:val="none" w:sz="0" w:space="0" w:color="auto"/>
      </w:divBdr>
    </w:div>
    <w:div w:id="1315254561">
      <w:bodyDiv w:val="1"/>
      <w:marLeft w:val="0"/>
      <w:marRight w:val="0"/>
      <w:marTop w:val="0"/>
      <w:marBottom w:val="0"/>
      <w:divBdr>
        <w:top w:val="none" w:sz="0" w:space="0" w:color="auto"/>
        <w:left w:val="none" w:sz="0" w:space="0" w:color="auto"/>
        <w:bottom w:val="none" w:sz="0" w:space="0" w:color="auto"/>
        <w:right w:val="none" w:sz="0" w:space="0" w:color="auto"/>
      </w:divBdr>
    </w:div>
    <w:div w:id="1316111139">
      <w:bodyDiv w:val="1"/>
      <w:marLeft w:val="0"/>
      <w:marRight w:val="0"/>
      <w:marTop w:val="0"/>
      <w:marBottom w:val="0"/>
      <w:divBdr>
        <w:top w:val="none" w:sz="0" w:space="0" w:color="auto"/>
        <w:left w:val="none" w:sz="0" w:space="0" w:color="auto"/>
        <w:bottom w:val="none" w:sz="0" w:space="0" w:color="auto"/>
        <w:right w:val="none" w:sz="0" w:space="0" w:color="auto"/>
      </w:divBdr>
    </w:div>
    <w:div w:id="1317612496">
      <w:bodyDiv w:val="1"/>
      <w:marLeft w:val="0"/>
      <w:marRight w:val="0"/>
      <w:marTop w:val="0"/>
      <w:marBottom w:val="0"/>
      <w:divBdr>
        <w:top w:val="none" w:sz="0" w:space="0" w:color="auto"/>
        <w:left w:val="none" w:sz="0" w:space="0" w:color="auto"/>
        <w:bottom w:val="none" w:sz="0" w:space="0" w:color="auto"/>
        <w:right w:val="none" w:sz="0" w:space="0" w:color="auto"/>
      </w:divBdr>
    </w:div>
    <w:div w:id="1318072506">
      <w:bodyDiv w:val="1"/>
      <w:marLeft w:val="0"/>
      <w:marRight w:val="0"/>
      <w:marTop w:val="0"/>
      <w:marBottom w:val="0"/>
      <w:divBdr>
        <w:top w:val="none" w:sz="0" w:space="0" w:color="auto"/>
        <w:left w:val="none" w:sz="0" w:space="0" w:color="auto"/>
        <w:bottom w:val="none" w:sz="0" w:space="0" w:color="auto"/>
        <w:right w:val="none" w:sz="0" w:space="0" w:color="auto"/>
      </w:divBdr>
    </w:div>
    <w:div w:id="1318878188">
      <w:bodyDiv w:val="1"/>
      <w:marLeft w:val="0"/>
      <w:marRight w:val="0"/>
      <w:marTop w:val="0"/>
      <w:marBottom w:val="0"/>
      <w:divBdr>
        <w:top w:val="none" w:sz="0" w:space="0" w:color="auto"/>
        <w:left w:val="none" w:sz="0" w:space="0" w:color="auto"/>
        <w:bottom w:val="none" w:sz="0" w:space="0" w:color="auto"/>
        <w:right w:val="none" w:sz="0" w:space="0" w:color="auto"/>
      </w:divBdr>
    </w:div>
    <w:div w:id="1319075588">
      <w:bodyDiv w:val="1"/>
      <w:marLeft w:val="0"/>
      <w:marRight w:val="0"/>
      <w:marTop w:val="0"/>
      <w:marBottom w:val="0"/>
      <w:divBdr>
        <w:top w:val="none" w:sz="0" w:space="0" w:color="auto"/>
        <w:left w:val="none" w:sz="0" w:space="0" w:color="auto"/>
        <w:bottom w:val="none" w:sz="0" w:space="0" w:color="auto"/>
        <w:right w:val="none" w:sz="0" w:space="0" w:color="auto"/>
      </w:divBdr>
    </w:div>
    <w:div w:id="1319308557">
      <w:bodyDiv w:val="1"/>
      <w:marLeft w:val="0"/>
      <w:marRight w:val="0"/>
      <w:marTop w:val="0"/>
      <w:marBottom w:val="0"/>
      <w:divBdr>
        <w:top w:val="none" w:sz="0" w:space="0" w:color="auto"/>
        <w:left w:val="none" w:sz="0" w:space="0" w:color="auto"/>
        <w:bottom w:val="none" w:sz="0" w:space="0" w:color="auto"/>
        <w:right w:val="none" w:sz="0" w:space="0" w:color="auto"/>
      </w:divBdr>
    </w:div>
    <w:div w:id="1320616409">
      <w:bodyDiv w:val="1"/>
      <w:marLeft w:val="0"/>
      <w:marRight w:val="0"/>
      <w:marTop w:val="0"/>
      <w:marBottom w:val="0"/>
      <w:divBdr>
        <w:top w:val="none" w:sz="0" w:space="0" w:color="auto"/>
        <w:left w:val="none" w:sz="0" w:space="0" w:color="auto"/>
        <w:bottom w:val="none" w:sz="0" w:space="0" w:color="auto"/>
        <w:right w:val="none" w:sz="0" w:space="0" w:color="auto"/>
      </w:divBdr>
    </w:div>
    <w:div w:id="1320617269">
      <w:bodyDiv w:val="1"/>
      <w:marLeft w:val="0"/>
      <w:marRight w:val="0"/>
      <w:marTop w:val="0"/>
      <w:marBottom w:val="0"/>
      <w:divBdr>
        <w:top w:val="none" w:sz="0" w:space="0" w:color="auto"/>
        <w:left w:val="none" w:sz="0" w:space="0" w:color="auto"/>
        <w:bottom w:val="none" w:sz="0" w:space="0" w:color="auto"/>
        <w:right w:val="none" w:sz="0" w:space="0" w:color="auto"/>
      </w:divBdr>
    </w:div>
    <w:div w:id="1320765553">
      <w:bodyDiv w:val="1"/>
      <w:marLeft w:val="0"/>
      <w:marRight w:val="0"/>
      <w:marTop w:val="0"/>
      <w:marBottom w:val="0"/>
      <w:divBdr>
        <w:top w:val="none" w:sz="0" w:space="0" w:color="auto"/>
        <w:left w:val="none" w:sz="0" w:space="0" w:color="auto"/>
        <w:bottom w:val="none" w:sz="0" w:space="0" w:color="auto"/>
        <w:right w:val="none" w:sz="0" w:space="0" w:color="auto"/>
      </w:divBdr>
    </w:div>
    <w:div w:id="1321537579">
      <w:bodyDiv w:val="1"/>
      <w:marLeft w:val="0"/>
      <w:marRight w:val="0"/>
      <w:marTop w:val="0"/>
      <w:marBottom w:val="0"/>
      <w:divBdr>
        <w:top w:val="none" w:sz="0" w:space="0" w:color="auto"/>
        <w:left w:val="none" w:sz="0" w:space="0" w:color="auto"/>
        <w:bottom w:val="none" w:sz="0" w:space="0" w:color="auto"/>
        <w:right w:val="none" w:sz="0" w:space="0" w:color="auto"/>
      </w:divBdr>
    </w:div>
    <w:div w:id="1322392186">
      <w:bodyDiv w:val="1"/>
      <w:marLeft w:val="0"/>
      <w:marRight w:val="0"/>
      <w:marTop w:val="0"/>
      <w:marBottom w:val="0"/>
      <w:divBdr>
        <w:top w:val="none" w:sz="0" w:space="0" w:color="auto"/>
        <w:left w:val="none" w:sz="0" w:space="0" w:color="auto"/>
        <w:bottom w:val="none" w:sz="0" w:space="0" w:color="auto"/>
        <w:right w:val="none" w:sz="0" w:space="0" w:color="auto"/>
      </w:divBdr>
    </w:div>
    <w:div w:id="1323656622">
      <w:bodyDiv w:val="1"/>
      <w:marLeft w:val="0"/>
      <w:marRight w:val="0"/>
      <w:marTop w:val="0"/>
      <w:marBottom w:val="0"/>
      <w:divBdr>
        <w:top w:val="none" w:sz="0" w:space="0" w:color="auto"/>
        <w:left w:val="none" w:sz="0" w:space="0" w:color="auto"/>
        <w:bottom w:val="none" w:sz="0" w:space="0" w:color="auto"/>
        <w:right w:val="none" w:sz="0" w:space="0" w:color="auto"/>
      </w:divBdr>
    </w:div>
    <w:div w:id="1323704141">
      <w:bodyDiv w:val="1"/>
      <w:marLeft w:val="0"/>
      <w:marRight w:val="0"/>
      <w:marTop w:val="0"/>
      <w:marBottom w:val="0"/>
      <w:divBdr>
        <w:top w:val="none" w:sz="0" w:space="0" w:color="auto"/>
        <w:left w:val="none" w:sz="0" w:space="0" w:color="auto"/>
        <w:bottom w:val="none" w:sz="0" w:space="0" w:color="auto"/>
        <w:right w:val="none" w:sz="0" w:space="0" w:color="auto"/>
      </w:divBdr>
    </w:div>
    <w:div w:id="1324973186">
      <w:bodyDiv w:val="1"/>
      <w:marLeft w:val="0"/>
      <w:marRight w:val="0"/>
      <w:marTop w:val="0"/>
      <w:marBottom w:val="0"/>
      <w:divBdr>
        <w:top w:val="none" w:sz="0" w:space="0" w:color="auto"/>
        <w:left w:val="none" w:sz="0" w:space="0" w:color="auto"/>
        <w:bottom w:val="none" w:sz="0" w:space="0" w:color="auto"/>
        <w:right w:val="none" w:sz="0" w:space="0" w:color="auto"/>
      </w:divBdr>
    </w:div>
    <w:div w:id="1325234114">
      <w:bodyDiv w:val="1"/>
      <w:marLeft w:val="0"/>
      <w:marRight w:val="0"/>
      <w:marTop w:val="0"/>
      <w:marBottom w:val="0"/>
      <w:divBdr>
        <w:top w:val="none" w:sz="0" w:space="0" w:color="auto"/>
        <w:left w:val="none" w:sz="0" w:space="0" w:color="auto"/>
        <w:bottom w:val="none" w:sz="0" w:space="0" w:color="auto"/>
        <w:right w:val="none" w:sz="0" w:space="0" w:color="auto"/>
      </w:divBdr>
    </w:div>
    <w:div w:id="1326594798">
      <w:bodyDiv w:val="1"/>
      <w:marLeft w:val="0"/>
      <w:marRight w:val="0"/>
      <w:marTop w:val="0"/>
      <w:marBottom w:val="0"/>
      <w:divBdr>
        <w:top w:val="none" w:sz="0" w:space="0" w:color="auto"/>
        <w:left w:val="none" w:sz="0" w:space="0" w:color="auto"/>
        <w:bottom w:val="none" w:sz="0" w:space="0" w:color="auto"/>
        <w:right w:val="none" w:sz="0" w:space="0" w:color="auto"/>
      </w:divBdr>
    </w:div>
    <w:div w:id="1329599466">
      <w:bodyDiv w:val="1"/>
      <w:marLeft w:val="0"/>
      <w:marRight w:val="0"/>
      <w:marTop w:val="0"/>
      <w:marBottom w:val="0"/>
      <w:divBdr>
        <w:top w:val="none" w:sz="0" w:space="0" w:color="auto"/>
        <w:left w:val="none" w:sz="0" w:space="0" w:color="auto"/>
        <w:bottom w:val="none" w:sz="0" w:space="0" w:color="auto"/>
        <w:right w:val="none" w:sz="0" w:space="0" w:color="auto"/>
      </w:divBdr>
    </w:div>
    <w:div w:id="1330402111">
      <w:bodyDiv w:val="1"/>
      <w:marLeft w:val="0"/>
      <w:marRight w:val="0"/>
      <w:marTop w:val="0"/>
      <w:marBottom w:val="0"/>
      <w:divBdr>
        <w:top w:val="none" w:sz="0" w:space="0" w:color="auto"/>
        <w:left w:val="none" w:sz="0" w:space="0" w:color="auto"/>
        <w:bottom w:val="none" w:sz="0" w:space="0" w:color="auto"/>
        <w:right w:val="none" w:sz="0" w:space="0" w:color="auto"/>
      </w:divBdr>
    </w:div>
    <w:div w:id="1330982138">
      <w:bodyDiv w:val="1"/>
      <w:marLeft w:val="0"/>
      <w:marRight w:val="0"/>
      <w:marTop w:val="0"/>
      <w:marBottom w:val="0"/>
      <w:divBdr>
        <w:top w:val="none" w:sz="0" w:space="0" w:color="auto"/>
        <w:left w:val="none" w:sz="0" w:space="0" w:color="auto"/>
        <w:bottom w:val="none" w:sz="0" w:space="0" w:color="auto"/>
        <w:right w:val="none" w:sz="0" w:space="0" w:color="auto"/>
      </w:divBdr>
    </w:div>
    <w:div w:id="1332106505">
      <w:bodyDiv w:val="1"/>
      <w:marLeft w:val="0"/>
      <w:marRight w:val="0"/>
      <w:marTop w:val="0"/>
      <w:marBottom w:val="0"/>
      <w:divBdr>
        <w:top w:val="none" w:sz="0" w:space="0" w:color="auto"/>
        <w:left w:val="none" w:sz="0" w:space="0" w:color="auto"/>
        <w:bottom w:val="none" w:sz="0" w:space="0" w:color="auto"/>
        <w:right w:val="none" w:sz="0" w:space="0" w:color="auto"/>
      </w:divBdr>
    </w:div>
    <w:div w:id="1333072074">
      <w:bodyDiv w:val="1"/>
      <w:marLeft w:val="0"/>
      <w:marRight w:val="0"/>
      <w:marTop w:val="0"/>
      <w:marBottom w:val="0"/>
      <w:divBdr>
        <w:top w:val="none" w:sz="0" w:space="0" w:color="auto"/>
        <w:left w:val="none" w:sz="0" w:space="0" w:color="auto"/>
        <w:bottom w:val="none" w:sz="0" w:space="0" w:color="auto"/>
        <w:right w:val="none" w:sz="0" w:space="0" w:color="auto"/>
      </w:divBdr>
    </w:div>
    <w:div w:id="1335258226">
      <w:bodyDiv w:val="1"/>
      <w:marLeft w:val="0"/>
      <w:marRight w:val="0"/>
      <w:marTop w:val="0"/>
      <w:marBottom w:val="0"/>
      <w:divBdr>
        <w:top w:val="none" w:sz="0" w:space="0" w:color="auto"/>
        <w:left w:val="none" w:sz="0" w:space="0" w:color="auto"/>
        <w:bottom w:val="none" w:sz="0" w:space="0" w:color="auto"/>
        <w:right w:val="none" w:sz="0" w:space="0" w:color="auto"/>
      </w:divBdr>
    </w:div>
    <w:div w:id="1336150623">
      <w:bodyDiv w:val="1"/>
      <w:marLeft w:val="0"/>
      <w:marRight w:val="0"/>
      <w:marTop w:val="0"/>
      <w:marBottom w:val="0"/>
      <w:divBdr>
        <w:top w:val="none" w:sz="0" w:space="0" w:color="auto"/>
        <w:left w:val="none" w:sz="0" w:space="0" w:color="auto"/>
        <w:bottom w:val="none" w:sz="0" w:space="0" w:color="auto"/>
        <w:right w:val="none" w:sz="0" w:space="0" w:color="auto"/>
      </w:divBdr>
    </w:div>
    <w:div w:id="1338776155">
      <w:bodyDiv w:val="1"/>
      <w:marLeft w:val="0"/>
      <w:marRight w:val="0"/>
      <w:marTop w:val="0"/>
      <w:marBottom w:val="0"/>
      <w:divBdr>
        <w:top w:val="none" w:sz="0" w:space="0" w:color="auto"/>
        <w:left w:val="none" w:sz="0" w:space="0" w:color="auto"/>
        <w:bottom w:val="none" w:sz="0" w:space="0" w:color="auto"/>
        <w:right w:val="none" w:sz="0" w:space="0" w:color="auto"/>
      </w:divBdr>
    </w:div>
    <w:div w:id="1339039958">
      <w:bodyDiv w:val="1"/>
      <w:marLeft w:val="0"/>
      <w:marRight w:val="0"/>
      <w:marTop w:val="0"/>
      <w:marBottom w:val="0"/>
      <w:divBdr>
        <w:top w:val="none" w:sz="0" w:space="0" w:color="auto"/>
        <w:left w:val="none" w:sz="0" w:space="0" w:color="auto"/>
        <w:bottom w:val="none" w:sz="0" w:space="0" w:color="auto"/>
        <w:right w:val="none" w:sz="0" w:space="0" w:color="auto"/>
      </w:divBdr>
    </w:div>
    <w:div w:id="1339194190">
      <w:bodyDiv w:val="1"/>
      <w:marLeft w:val="0"/>
      <w:marRight w:val="0"/>
      <w:marTop w:val="0"/>
      <w:marBottom w:val="0"/>
      <w:divBdr>
        <w:top w:val="none" w:sz="0" w:space="0" w:color="auto"/>
        <w:left w:val="none" w:sz="0" w:space="0" w:color="auto"/>
        <w:bottom w:val="none" w:sz="0" w:space="0" w:color="auto"/>
        <w:right w:val="none" w:sz="0" w:space="0" w:color="auto"/>
      </w:divBdr>
    </w:div>
    <w:div w:id="1339194986">
      <w:bodyDiv w:val="1"/>
      <w:marLeft w:val="0"/>
      <w:marRight w:val="0"/>
      <w:marTop w:val="0"/>
      <w:marBottom w:val="0"/>
      <w:divBdr>
        <w:top w:val="none" w:sz="0" w:space="0" w:color="auto"/>
        <w:left w:val="none" w:sz="0" w:space="0" w:color="auto"/>
        <w:bottom w:val="none" w:sz="0" w:space="0" w:color="auto"/>
        <w:right w:val="none" w:sz="0" w:space="0" w:color="auto"/>
      </w:divBdr>
    </w:div>
    <w:div w:id="1339891492">
      <w:bodyDiv w:val="1"/>
      <w:marLeft w:val="0"/>
      <w:marRight w:val="0"/>
      <w:marTop w:val="0"/>
      <w:marBottom w:val="0"/>
      <w:divBdr>
        <w:top w:val="none" w:sz="0" w:space="0" w:color="auto"/>
        <w:left w:val="none" w:sz="0" w:space="0" w:color="auto"/>
        <w:bottom w:val="none" w:sz="0" w:space="0" w:color="auto"/>
        <w:right w:val="none" w:sz="0" w:space="0" w:color="auto"/>
      </w:divBdr>
    </w:div>
    <w:div w:id="1340548512">
      <w:bodyDiv w:val="1"/>
      <w:marLeft w:val="0"/>
      <w:marRight w:val="0"/>
      <w:marTop w:val="0"/>
      <w:marBottom w:val="0"/>
      <w:divBdr>
        <w:top w:val="none" w:sz="0" w:space="0" w:color="auto"/>
        <w:left w:val="none" w:sz="0" w:space="0" w:color="auto"/>
        <w:bottom w:val="none" w:sz="0" w:space="0" w:color="auto"/>
        <w:right w:val="none" w:sz="0" w:space="0" w:color="auto"/>
      </w:divBdr>
    </w:div>
    <w:div w:id="1340767596">
      <w:bodyDiv w:val="1"/>
      <w:marLeft w:val="0"/>
      <w:marRight w:val="0"/>
      <w:marTop w:val="0"/>
      <w:marBottom w:val="0"/>
      <w:divBdr>
        <w:top w:val="none" w:sz="0" w:space="0" w:color="auto"/>
        <w:left w:val="none" w:sz="0" w:space="0" w:color="auto"/>
        <w:bottom w:val="none" w:sz="0" w:space="0" w:color="auto"/>
        <w:right w:val="none" w:sz="0" w:space="0" w:color="auto"/>
      </w:divBdr>
    </w:div>
    <w:div w:id="1341274447">
      <w:bodyDiv w:val="1"/>
      <w:marLeft w:val="0"/>
      <w:marRight w:val="0"/>
      <w:marTop w:val="0"/>
      <w:marBottom w:val="0"/>
      <w:divBdr>
        <w:top w:val="none" w:sz="0" w:space="0" w:color="auto"/>
        <w:left w:val="none" w:sz="0" w:space="0" w:color="auto"/>
        <w:bottom w:val="none" w:sz="0" w:space="0" w:color="auto"/>
        <w:right w:val="none" w:sz="0" w:space="0" w:color="auto"/>
      </w:divBdr>
    </w:div>
    <w:div w:id="1342781330">
      <w:bodyDiv w:val="1"/>
      <w:marLeft w:val="0"/>
      <w:marRight w:val="0"/>
      <w:marTop w:val="0"/>
      <w:marBottom w:val="0"/>
      <w:divBdr>
        <w:top w:val="none" w:sz="0" w:space="0" w:color="auto"/>
        <w:left w:val="none" w:sz="0" w:space="0" w:color="auto"/>
        <w:bottom w:val="none" w:sz="0" w:space="0" w:color="auto"/>
        <w:right w:val="none" w:sz="0" w:space="0" w:color="auto"/>
      </w:divBdr>
    </w:div>
    <w:div w:id="1343239546">
      <w:bodyDiv w:val="1"/>
      <w:marLeft w:val="0"/>
      <w:marRight w:val="0"/>
      <w:marTop w:val="0"/>
      <w:marBottom w:val="0"/>
      <w:divBdr>
        <w:top w:val="none" w:sz="0" w:space="0" w:color="auto"/>
        <w:left w:val="none" w:sz="0" w:space="0" w:color="auto"/>
        <w:bottom w:val="none" w:sz="0" w:space="0" w:color="auto"/>
        <w:right w:val="none" w:sz="0" w:space="0" w:color="auto"/>
      </w:divBdr>
    </w:div>
    <w:div w:id="1343358004">
      <w:bodyDiv w:val="1"/>
      <w:marLeft w:val="0"/>
      <w:marRight w:val="0"/>
      <w:marTop w:val="0"/>
      <w:marBottom w:val="0"/>
      <w:divBdr>
        <w:top w:val="none" w:sz="0" w:space="0" w:color="auto"/>
        <w:left w:val="none" w:sz="0" w:space="0" w:color="auto"/>
        <w:bottom w:val="none" w:sz="0" w:space="0" w:color="auto"/>
        <w:right w:val="none" w:sz="0" w:space="0" w:color="auto"/>
      </w:divBdr>
    </w:div>
    <w:div w:id="1344044571">
      <w:bodyDiv w:val="1"/>
      <w:marLeft w:val="0"/>
      <w:marRight w:val="0"/>
      <w:marTop w:val="0"/>
      <w:marBottom w:val="0"/>
      <w:divBdr>
        <w:top w:val="none" w:sz="0" w:space="0" w:color="auto"/>
        <w:left w:val="none" w:sz="0" w:space="0" w:color="auto"/>
        <w:bottom w:val="none" w:sz="0" w:space="0" w:color="auto"/>
        <w:right w:val="none" w:sz="0" w:space="0" w:color="auto"/>
      </w:divBdr>
    </w:div>
    <w:div w:id="1344822049">
      <w:bodyDiv w:val="1"/>
      <w:marLeft w:val="0"/>
      <w:marRight w:val="0"/>
      <w:marTop w:val="0"/>
      <w:marBottom w:val="0"/>
      <w:divBdr>
        <w:top w:val="none" w:sz="0" w:space="0" w:color="auto"/>
        <w:left w:val="none" w:sz="0" w:space="0" w:color="auto"/>
        <w:bottom w:val="none" w:sz="0" w:space="0" w:color="auto"/>
        <w:right w:val="none" w:sz="0" w:space="0" w:color="auto"/>
      </w:divBdr>
    </w:div>
    <w:div w:id="1345354589">
      <w:bodyDiv w:val="1"/>
      <w:marLeft w:val="0"/>
      <w:marRight w:val="0"/>
      <w:marTop w:val="0"/>
      <w:marBottom w:val="0"/>
      <w:divBdr>
        <w:top w:val="none" w:sz="0" w:space="0" w:color="auto"/>
        <w:left w:val="none" w:sz="0" w:space="0" w:color="auto"/>
        <w:bottom w:val="none" w:sz="0" w:space="0" w:color="auto"/>
        <w:right w:val="none" w:sz="0" w:space="0" w:color="auto"/>
      </w:divBdr>
    </w:div>
    <w:div w:id="1346516119">
      <w:bodyDiv w:val="1"/>
      <w:marLeft w:val="0"/>
      <w:marRight w:val="0"/>
      <w:marTop w:val="0"/>
      <w:marBottom w:val="0"/>
      <w:divBdr>
        <w:top w:val="none" w:sz="0" w:space="0" w:color="auto"/>
        <w:left w:val="none" w:sz="0" w:space="0" w:color="auto"/>
        <w:bottom w:val="none" w:sz="0" w:space="0" w:color="auto"/>
        <w:right w:val="none" w:sz="0" w:space="0" w:color="auto"/>
      </w:divBdr>
    </w:div>
    <w:div w:id="1346595686">
      <w:bodyDiv w:val="1"/>
      <w:marLeft w:val="0"/>
      <w:marRight w:val="0"/>
      <w:marTop w:val="0"/>
      <w:marBottom w:val="0"/>
      <w:divBdr>
        <w:top w:val="none" w:sz="0" w:space="0" w:color="auto"/>
        <w:left w:val="none" w:sz="0" w:space="0" w:color="auto"/>
        <w:bottom w:val="none" w:sz="0" w:space="0" w:color="auto"/>
        <w:right w:val="none" w:sz="0" w:space="0" w:color="auto"/>
      </w:divBdr>
    </w:div>
    <w:div w:id="1346663576">
      <w:bodyDiv w:val="1"/>
      <w:marLeft w:val="0"/>
      <w:marRight w:val="0"/>
      <w:marTop w:val="0"/>
      <w:marBottom w:val="0"/>
      <w:divBdr>
        <w:top w:val="none" w:sz="0" w:space="0" w:color="auto"/>
        <w:left w:val="none" w:sz="0" w:space="0" w:color="auto"/>
        <w:bottom w:val="none" w:sz="0" w:space="0" w:color="auto"/>
        <w:right w:val="none" w:sz="0" w:space="0" w:color="auto"/>
      </w:divBdr>
    </w:div>
    <w:div w:id="1347635525">
      <w:bodyDiv w:val="1"/>
      <w:marLeft w:val="0"/>
      <w:marRight w:val="0"/>
      <w:marTop w:val="0"/>
      <w:marBottom w:val="0"/>
      <w:divBdr>
        <w:top w:val="none" w:sz="0" w:space="0" w:color="auto"/>
        <w:left w:val="none" w:sz="0" w:space="0" w:color="auto"/>
        <w:bottom w:val="none" w:sz="0" w:space="0" w:color="auto"/>
        <w:right w:val="none" w:sz="0" w:space="0" w:color="auto"/>
      </w:divBdr>
    </w:div>
    <w:div w:id="1348171292">
      <w:bodyDiv w:val="1"/>
      <w:marLeft w:val="0"/>
      <w:marRight w:val="0"/>
      <w:marTop w:val="0"/>
      <w:marBottom w:val="0"/>
      <w:divBdr>
        <w:top w:val="none" w:sz="0" w:space="0" w:color="auto"/>
        <w:left w:val="none" w:sz="0" w:space="0" w:color="auto"/>
        <w:bottom w:val="none" w:sz="0" w:space="0" w:color="auto"/>
        <w:right w:val="none" w:sz="0" w:space="0" w:color="auto"/>
      </w:divBdr>
    </w:div>
    <w:div w:id="1348289064">
      <w:bodyDiv w:val="1"/>
      <w:marLeft w:val="0"/>
      <w:marRight w:val="0"/>
      <w:marTop w:val="0"/>
      <w:marBottom w:val="0"/>
      <w:divBdr>
        <w:top w:val="none" w:sz="0" w:space="0" w:color="auto"/>
        <w:left w:val="none" w:sz="0" w:space="0" w:color="auto"/>
        <w:bottom w:val="none" w:sz="0" w:space="0" w:color="auto"/>
        <w:right w:val="none" w:sz="0" w:space="0" w:color="auto"/>
      </w:divBdr>
    </w:div>
    <w:div w:id="1348756905">
      <w:bodyDiv w:val="1"/>
      <w:marLeft w:val="0"/>
      <w:marRight w:val="0"/>
      <w:marTop w:val="0"/>
      <w:marBottom w:val="0"/>
      <w:divBdr>
        <w:top w:val="none" w:sz="0" w:space="0" w:color="auto"/>
        <w:left w:val="none" w:sz="0" w:space="0" w:color="auto"/>
        <w:bottom w:val="none" w:sz="0" w:space="0" w:color="auto"/>
        <w:right w:val="none" w:sz="0" w:space="0" w:color="auto"/>
      </w:divBdr>
    </w:div>
    <w:div w:id="1350447199">
      <w:bodyDiv w:val="1"/>
      <w:marLeft w:val="0"/>
      <w:marRight w:val="0"/>
      <w:marTop w:val="0"/>
      <w:marBottom w:val="0"/>
      <w:divBdr>
        <w:top w:val="none" w:sz="0" w:space="0" w:color="auto"/>
        <w:left w:val="none" w:sz="0" w:space="0" w:color="auto"/>
        <w:bottom w:val="none" w:sz="0" w:space="0" w:color="auto"/>
        <w:right w:val="none" w:sz="0" w:space="0" w:color="auto"/>
      </w:divBdr>
    </w:div>
    <w:div w:id="1351299942">
      <w:bodyDiv w:val="1"/>
      <w:marLeft w:val="0"/>
      <w:marRight w:val="0"/>
      <w:marTop w:val="0"/>
      <w:marBottom w:val="0"/>
      <w:divBdr>
        <w:top w:val="none" w:sz="0" w:space="0" w:color="auto"/>
        <w:left w:val="none" w:sz="0" w:space="0" w:color="auto"/>
        <w:bottom w:val="none" w:sz="0" w:space="0" w:color="auto"/>
        <w:right w:val="none" w:sz="0" w:space="0" w:color="auto"/>
      </w:divBdr>
    </w:div>
    <w:div w:id="1351444113">
      <w:bodyDiv w:val="1"/>
      <w:marLeft w:val="0"/>
      <w:marRight w:val="0"/>
      <w:marTop w:val="0"/>
      <w:marBottom w:val="0"/>
      <w:divBdr>
        <w:top w:val="none" w:sz="0" w:space="0" w:color="auto"/>
        <w:left w:val="none" w:sz="0" w:space="0" w:color="auto"/>
        <w:bottom w:val="none" w:sz="0" w:space="0" w:color="auto"/>
        <w:right w:val="none" w:sz="0" w:space="0" w:color="auto"/>
      </w:divBdr>
    </w:div>
    <w:div w:id="1352027661">
      <w:bodyDiv w:val="1"/>
      <w:marLeft w:val="0"/>
      <w:marRight w:val="0"/>
      <w:marTop w:val="0"/>
      <w:marBottom w:val="0"/>
      <w:divBdr>
        <w:top w:val="none" w:sz="0" w:space="0" w:color="auto"/>
        <w:left w:val="none" w:sz="0" w:space="0" w:color="auto"/>
        <w:bottom w:val="none" w:sz="0" w:space="0" w:color="auto"/>
        <w:right w:val="none" w:sz="0" w:space="0" w:color="auto"/>
      </w:divBdr>
    </w:div>
    <w:div w:id="1352104243">
      <w:bodyDiv w:val="1"/>
      <w:marLeft w:val="0"/>
      <w:marRight w:val="0"/>
      <w:marTop w:val="0"/>
      <w:marBottom w:val="0"/>
      <w:divBdr>
        <w:top w:val="none" w:sz="0" w:space="0" w:color="auto"/>
        <w:left w:val="none" w:sz="0" w:space="0" w:color="auto"/>
        <w:bottom w:val="none" w:sz="0" w:space="0" w:color="auto"/>
        <w:right w:val="none" w:sz="0" w:space="0" w:color="auto"/>
      </w:divBdr>
    </w:div>
    <w:div w:id="1352216923">
      <w:bodyDiv w:val="1"/>
      <w:marLeft w:val="0"/>
      <w:marRight w:val="0"/>
      <w:marTop w:val="0"/>
      <w:marBottom w:val="0"/>
      <w:divBdr>
        <w:top w:val="none" w:sz="0" w:space="0" w:color="auto"/>
        <w:left w:val="none" w:sz="0" w:space="0" w:color="auto"/>
        <w:bottom w:val="none" w:sz="0" w:space="0" w:color="auto"/>
        <w:right w:val="none" w:sz="0" w:space="0" w:color="auto"/>
      </w:divBdr>
    </w:div>
    <w:div w:id="1352954443">
      <w:bodyDiv w:val="1"/>
      <w:marLeft w:val="0"/>
      <w:marRight w:val="0"/>
      <w:marTop w:val="0"/>
      <w:marBottom w:val="0"/>
      <w:divBdr>
        <w:top w:val="none" w:sz="0" w:space="0" w:color="auto"/>
        <w:left w:val="none" w:sz="0" w:space="0" w:color="auto"/>
        <w:bottom w:val="none" w:sz="0" w:space="0" w:color="auto"/>
        <w:right w:val="none" w:sz="0" w:space="0" w:color="auto"/>
      </w:divBdr>
    </w:div>
    <w:div w:id="1353997604">
      <w:bodyDiv w:val="1"/>
      <w:marLeft w:val="0"/>
      <w:marRight w:val="0"/>
      <w:marTop w:val="0"/>
      <w:marBottom w:val="0"/>
      <w:divBdr>
        <w:top w:val="none" w:sz="0" w:space="0" w:color="auto"/>
        <w:left w:val="none" w:sz="0" w:space="0" w:color="auto"/>
        <w:bottom w:val="none" w:sz="0" w:space="0" w:color="auto"/>
        <w:right w:val="none" w:sz="0" w:space="0" w:color="auto"/>
      </w:divBdr>
    </w:div>
    <w:div w:id="1355962707">
      <w:bodyDiv w:val="1"/>
      <w:marLeft w:val="0"/>
      <w:marRight w:val="0"/>
      <w:marTop w:val="0"/>
      <w:marBottom w:val="0"/>
      <w:divBdr>
        <w:top w:val="none" w:sz="0" w:space="0" w:color="auto"/>
        <w:left w:val="none" w:sz="0" w:space="0" w:color="auto"/>
        <w:bottom w:val="none" w:sz="0" w:space="0" w:color="auto"/>
        <w:right w:val="none" w:sz="0" w:space="0" w:color="auto"/>
      </w:divBdr>
    </w:div>
    <w:div w:id="1356230011">
      <w:bodyDiv w:val="1"/>
      <w:marLeft w:val="0"/>
      <w:marRight w:val="0"/>
      <w:marTop w:val="0"/>
      <w:marBottom w:val="0"/>
      <w:divBdr>
        <w:top w:val="none" w:sz="0" w:space="0" w:color="auto"/>
        <w:left w:val="none" w:sz="0" w:space="0" w:color="auto"/>
        <w:bottom w:val="none" w:sz="0" w:space="0" w:color="auto"/>
        <w:right w:val="none" w:sz="0" w:space="0" w:color="auto"/>
      </w:divBdr>
    </w:div>
    <w:div w:id="1356468735">
      <w:bodyDiv w:val="1"/>
      <w:marLeft w:val="0"/>
      <w:marRight w:val="0"/>
      <w:marTop w:val="0"/>
      <w:marBottom w:val="0"/>
      <w:divBdr>
        <w:top w:val="none" w:sz="0" w:space="0" w:color="auto"/>
        <w:left w:val="none" w:sz="0" w:space="0" w:color="auto"/>
        <w:bottom w:val="none" w:sz="0" w:space="0" w:color="auto"/>
        <w:right w:val="none" w:sz="0" w:space="0" w:color="auto"/>
      </w:divBdr>
    </w:div>
    <w:div w:id="1356928020">
      <w:bodyDiv w:val="1"/>
      <w:marLeft w:val="0"/>
      <w:marRight w:val="0"/>
      <w:marTop w:val="0"/>
      <w:marBottom w:val="0"/>
      <w:divBdr>
        <w:top w:val="none" w:sz="0" w:space="0" w:color="auto"/>
        <w:left w:val="none" w:sz="0" w:space="0" w:color="auto"/>
        <w:bottom w:val="none" w:sz="0" w:space="0" w:color="auto"/>
        <w:right w:val="none" w:sz="0" w:space="0" w:color="auto"/>
      </w:divBdr>
    </w:div>
    <w:div w:id="1358042786">
      <w:bodyDiv w:val="1"/>
      <w:marLeft w:val="0"/>
      <w:marRight w:val="0"/>
      <w:marTop w:val="0"/>
      <w:marBottom w:val="0"/>
      <w:divBdr>
        <w:top w:val="none" w:sz="0" w:space="0" w:color="auto"/>
        <w:left w:val="none" w:sz="0" w:space="0" w:color="auto"/>
        <w:bottom w:val="none" w:sz="0" w:space="0" w:color="auto"/>
        <w:right w:val="none" w:sz="0" w:space="0" w:color="auto"/>
      </w:divBdr>
    </w:div>
    <w:div w:id="1360231426">
      <w:bodyDiv w:val="1"/>
      <w:marLeft w:val="0"/>
      <w:marRight w:val="0"/>
      <w:marTop w:val="0"/>
      <w:marBottom w:val="0"/>
      <w:divBdr>
        <w:top w:val="none" w:sz="0" w:space="0" w:color="auto"/>
        <w:left w:val="none" w:sz="0" w:space="0" w:color="auto"/>
        <w:bottom w:val="none" w:sz="0" w:space="0" w:color="auto"/>
        <w:right w:val="none" w:sz="0" w:space="0" w:color="auto"/>
      </w:divBdr>
    </w:div>
    <w:div w:id="1361585215">
      <w:bodyDiv w:val="1"/>
      <w:marLeft w:val="0"/>
      <w:marRight w:val="0"/>
      <w:marTop w:val="0"/>
      <w:marBottom w:val="0"/>
      <w:divBdr>
        <w:top w:val="none" w:sz="0" w:space="0" w:color="auto"/>
        <w:left w:val="none" w:sz="0" w:space="0" w:color="auto"/>
        <w:bottom w:val="none" w:sz="0" w:space="0" w:color="auto"/>
        <w:right w:val="none" w:sz="0" w:space="0" w:color="auto"/>
      </w:divBdr>
    </w:div>
    <w:div w:id="1362165860">
      <w:bodyDiv w:val="1"/>
      <w:marLeft w:val="0"/>
      <w:marRight w:val="0"/>
      <w:marTop w:val="0"/>
      <w:marBottom w:val="0"/>
      <w:divBdr>
        <w:top w:val="none" w:sz="0" w:space="0" w:color="auto"/>
        <w:left w:val="none" w:sz="0" w:space="0" w:color="auto"/>
        <w:bottom w:val="none" w:sz="0" w:space="0" w:color="auto"/>
        <w:right w:val="none" w:sz="0" w:space="0" w:color="auto"/>
      </w:divBdr>
    </w:div>
    <w:div w:id="1363633679">
      <w:bodyDiv w:val="1"/>
      <w:marLeft w:val="0"/>
      <w:marRight w:val="0"/>
      <w:marTop w:val="0"/>
      <w:marBottom w:val="0"/>
      <w:divBdr>
        <w:top w:val="none" w:sz="0" w:space="0" w:color="auto"/>
        <w:left w:val="none" w:sz="0" w:space="0" w:color="auto"/>
        <w:bottom w:val="none" w:sz="0" w:space="0" w:color="auto"/>
        <w:right w:val="none" w:sz="0" w:space="0" w:color="auto"/>
      </w:divBdr>
    </w:div>
    <w:div w:id="1366367702">
      <w:bodyDiv w:val="1"/>
      <w:marLeft w:val="0"/>
      <w:marRight w:val="0"/>
      <w:marTop w:val="0"/>
      <w:marBottom w:val="0"/>
      <w:divBdr>
        <w:top w:val="none" w:sz="0" w:space="0" w:color="auto"/>
        <w:left w:val="none" w:sz="0" w:space="0" w:color="auto"/>
        <w:bottom w:val="none" w:sz="0" w:space="0" w:color="auto"/>
        <w:right w:val="none" w:sz="0" w:space="0" w:color="auto"/>
      </w:divBdr>
    </w:div>
    <w:div w:id="1366444630">
      <w:bodyDiv w:val="1"/>
      <w:marLeft w:val="0"/>
      <w:marRight w:val="0"/>
      <w:marTop w:val="0"/>
      <w:marBottom w:val="0"/>
      <w:divBdr>
        <w:top w:val="none" w:sz="0" w:space="0" w:color="auto"/>
        <w:left w:val="none" w:sz="0" w:space="0" w:color="auto"/>
        <w:bottom w:val="none" w:sz="0" w:space="0" w:color="auto"/>
        <w:right w:val="none" w:sz="0" w:space="0" w:color="auto"/>
      </w:divBdr>
    </w:div>
    <w:div w:id="1366516034">
      <w:bodyDiv w:val="1"/>
      <w:marLeft w:val="0"/>
      <w:marRight w:val="0"/>
      <w:marTop w:val="0"/>
      <w:marBottom w:val="0"/>
      <w:divBdr>
        <w:top w:val="none" w:sz="0" w:space="0" w:color="auto"/>
        <w:left w:val="none" w:sz="0" w:space="0" w:color="auto"/>
        <w:bottom w:val="none" w:sz="0" w:space="0" w:color="auto"/>
        <w:right w:val="none" w:sz="0" w:space="0" w:color="auto"/>
      </w:divBdr>
    </w:div>
    <w:div w:id="1367102677">
      <w:bodyDiv w:val="1"/>
      <w:marLeft w:val="0"/>
      <w:marRight w:val="0"/>
      <w:marTop w:val="0"/>
      <w:marBottom w:val="0"/>
      <w:divBdr>
        <w:top w:val="none" w:sz="0" w:space="0" w:color="auto"/>
        <w:left w:val="none" w:sz="0" w:space="0" w:color="auto"/>
        <w:bottom w:val="none" w:sz="0" w:space="0" w:color="auto"/>
        <w:right w:val="none" w:sz="0" w:space="0" w:color="auto"/>
      </w:divBdr>
    </w:div>
    <w:div w:id="1367754806">
      <w:bodyDiv w:val="1"/>
      <w:marLeft w:val="0"/>
      <w:marRight w:val="0"/>
      <w:marTop w:val="0"/>
      <w:marBottom w:val="0"/>
      <w:divBdr>
        <w:top w:val="none" w:sz="0" w:space="0" w:color="auto"/>
        <w:left w:val="none" w:sz="0" w:space="0" w:color="auto"/>
        <w:bottom w:val="none" w:sz="0" w:space="0" w:color="auto"/>
        <w:right w:val="none" w:sz="0" w:space="0" w:color="auto"/>
      </w:divBdr>
    </w:div>
    <w:div w:id="1368529331">
      <w:bodyDiv w:val="1"/>
      <w:marLeft w:val="0"/>
      <w:marRight w:val="0"/>
      <w:marTop w:val="0"/>
      <w:marBottom w:val="0"/>
      <w:divBdr>
        <w:top w:val="none" w:sz="0" w:space="0" w:color="auto"/>
        <w:left w:val="none" w:sz="0" w:space="0" w:color="auto"/>
        <w:bottom w:val="none" w:sz="0" w:space="0" w:color="auto"/>
        <w:right w:val="none" w:sz="0" w:space="0" w:color="auto"/>
      </w:divBdr>
    </w:div>
    <w:div w:id="1369455009">
      <w:bodyDiv w:val="1"/>
      <w:marLeft w:val="0"/>
      <w:marRight w:val="0"/>
      <w:marTop w:val="0"/>
      <w:marBottom w:val="0"/>
      <w:divBdr>
        <w:top w:val="none" w:sz="0" w:space="0" w:color="auto"/>
        <w:left w:val="none" w:sz="0" w:space="0" w:color="auto"/>
        <w:bottom w:val="none" w:sz="0" w:space="0" w:color="auto"/>
        <w:right w:val="none" w:sz="0" w:space="0" w:color="auto"/>
      </w:divBdr>
    </w:div>
    <w:div w:id="1370841589">
      <w:bodyDiv w:val="1"/>
      <w:marLeft w:val="0"/>
      <w:marRight w:val="0"/>
      <w:marTop w:val="0"/>
      <w:marBottom w:val="0"/>
      <w:divBdr>
        <w:top w:val="none" w:sz="0" w:space="0" w:color="auto"/>
        <w:left w:val="none" w:sz="0" w:space="0" w:color="auto"/>
        <w:bottom w:val="none" w:sz="0" w:space="0" w:color="auto"/>
        <w:right w:val="none" w:sz="0" w:space="0" w:color="auto"/>
      </w:divBdr>
    </w:div>
    <w:div w:id="1370914620">
      <w:bodyDiv w:val="1"/>
      <w:marLeft w:val="0"/>
      <w:marRight w:val="0"/>
      <w:marTop w:val="0"/>
      <w:marBottom w:val="0"/>
      <w:divBdr>
        <w:top w:val="none" w:sz="0" w:space="0" w:color="auto"/>
        <w:left w:val="none" w:sz="0" w:space="0" w:color="auto"/>
        <w:bottom w:val="none" w:sz="0" w:space="0" w:color="auto"/>
        <w:right w:val="none" w:sz="0" w:space="0" w:color="auto"/>
      </w:divBdr>
    </w:div>
    <w:div w:id="1372147864">
      <w:bodyDiv w:val="1"/>
      <w:marLeft w:val="0"/>
      <w:marRight w:val="0"/>
      <w:marTop w:val="0"/>
      <w:marBottom w:val="0"/>
      <w:divBdr>
        <w:top w:val="none" w:sz="0" w:space="0" w:color="auto"/>
        <w:left w:val="none" w:sz="0" w:space="0" w:color="auto"/>
        <w:bottom w:val="none" w:sz="0" w:space="0" w:color="auto"/>
        <w:right w:val="none" w:sz="0" w:space="0" w:color="auto"/>
      </w:divBdr>
    </w:div>
    <w:div w:id="1372532471">
      <w:bodyDiv w:val="1"/>
      <w:marLeft w:val="0"/>
      <w:marRight w:val="0"/>
      <w:marTop w:val="0"/>
      <w:marBottom w:val="0"/>
      <w:divBdr>
        <w:top w:val="none" w:sz="0" w:space="0" w:color="auto"/>
        <w:left w:val="none" w:sz="0" w:space="0" w:color="auto"/>
        <w:bottom w:val="none" w:sz="0" w:space="0" w:color="auto"/>
        <w:right w:val="none" w:sz="0" w:space="0" w:color="auto"/>
      </w:divBdr>
    </w:div>
    <w:div w:id="1373268129">
      <w:bodyDiv w:val="1"/>
      <w:marLeft w:val="0"/>
      <w:marRight w:val="0"/>
      <w:marTop w:val="0"/>
      <w:marBottom w:val="0"/>
      <w:divBdr>
        <w:top w:val="none" w:sz="0" w:space="0" w:color="auto"/>
        <w:left w:val="none" w:sz="0" w:space="0" w:color="auto"/>
        <w:bottom w:val="none" w:sz="0" w:space="0" w:color="auto"/>
        <w:right w:val="none" w:sz="0" w:space="0" w:color="auto"/>
      </w:divBdr>
    </w:div>
    <w:div w:id="1373531147">
      <w:bodyDiv w:val="1"/>
      <w:marLeft w:val="0"/>
      <w:marRight w:val="0"/>
      <w:marTop w:val="0"/>
      <w:marBottom w:val="0"/>
      <w:divBdr>
        <w:top w:val="none" w:sz="0" w:space="0" w:color="auto"/>
        <w:left w:val="none" w:sz="0" w:space="0" w:color="auto"/>
        <w:bottom w:val="none" w:sz="0" w:space="0" w:color="auto"/>
        <w:right w:val="none" w:sz="0" w:space="0" w:color="auto"/>
      </w:divBdr>
    </w:div>
    <w:div w:id="1373723388">
      <w:bodyDiv w:val="1"/>
      <w:marLeft w:val="0"/>
      <w:marRight w:val="0"/>
      <w:marTop w:val="0"/>
      <w:marBottom w:val="0"/>
      <w:divBdr>
        <w:top w:val="none" w:sz="0" w:space="0" w:color="auto"/>
        <w:left w:val="none" w:sz="0" w:space="0" w:color="auto"/>
        <w:bottom w:val="none" w:sz="0" w:space="0" w:color="auto"/>
        <w:right w:val="none" w:sz="0" w:space="0" w:color="auto"/>
      </w:divBdr>
    </w:div>
    <w:div w:id="1374309156">
      <w:bodyDiv w:val="1"/>
      <w:marLeft w:val="0"/>
      <w:marRight w:val="0"/>
      <w:marTop w:val="0"/>
      <w:marBottom w:val="0"/>
      <w:divBdr>
        <w:top w:val="none" w:sz="0" w:space="0" w:color="auto"/>
        <w:left w:val="none" w:sz="0" w:space="0" w:color="auto"/>
        <w:bottom w:val="none" w:sz="0" w:space="0" w:color="auto"/>
        <w:right w:val="none" w:sz="0" w:space="0" w:color="auto"/>
      </w:divBdr>
    </w:div>
    <w:div w:id="1375884243">
      <w:bodyDiv w:val="1"/>
      <w:marLeft w:val="0"/>
      <w:marRight w:val="0"/>
      <w:marTop w:val="0"/>
      <w:marBottom w:val="0"/>
      <w:divBdr>
        <w:top w:val="none" w:sz="0" w:space="0" w:color="auto"/>
        <w:left w:val="none" w:sz="0" w:space="0" w:color="auto"/>
        <w:bottom w:val="none" w:sz="0" w:space="0" w:color="auto"/>
        <w:right w:val="none" w:sz="0" w:space="0" w:color="auto"/>
      </w:divBdr>
    </w:div>
    <w:div w:id="1376614402">
      <w:bodyDiv w:val="1"/>
      <w:marLeft w:val="0"/>
      <w:marRight w:val="0"/>
      <w:marTop w:val="0"/>
      <w:marBottom w:val="0"/>
      <w:divBdr>
        <w:top w:val="none" w:sz="0" w:space="0" w:color="auto"/>
        <w:left w:val="none" w:sz="0" w:space="0" w:color="auto"/>
        <w:bottom w:val="none" w:sz="0" w:space="0" w:color="auto"/>
        <w:right w:val="none" w:sz="0" w:space="0" w:color="auto"/>
      </w:divBdr>
    </w:div>
    <w:div w:id="1377201049">
      <w:bodyDiv w:val="1"/>
      <w:marLeft w:val="0"/>
      <w:marRight w:val="0"/>
      <w:marTop w:val="0"/>
      <w:marBottom w:val="0"/>
      <w:divBdr>
        <w:top w:val="none" w:sz="0" w:space="0" w:color="auto"/>
        <w:left w:val="none" w:sz="0" w:space="0" w:color="auto"/>
        <w:bottom w:val="none" w:sz="0" w:space="0" w:color="auto"/>
        <w:right w:val="none" w:sz="0" w:space="0" w:color="auto"/>
      </w:divBdr>
    </w:div>
    <w:div w:id="1377243112">
      <w:bodyDiv w:val="1"/>
      <w:marLeft w:val="0"/>
      <w:marRight w:val="0"/>
      <w:marTop w:val="0"/>
      <w:marBottom w:val="0"/>
      <w:divBdr>
        <w:top w:val="none" w:sz="0" w:space="0" w:color="auto"/>
        <w:left w:val="none" w:sz="0" w:space="0" w:color="auto"/>
        <w:bottom w:val="none" w:sz="0" w:space="0" w:color="auto"/>
        <w:right w:val="none" w:sz="0" w:space="0" w:color="auto"/>
      </w:divBdr>
      <w:divsChild>
        <w:div w:id="2364563">
          <w:marLeft w:val="480"/>
          <w:marRight w:val="0"/>
          <w:marTop w:val="0"/>
          <w:marBottom w:val="0"/>
          <w:divBdr>
            <w:top w:val="none" w:sz="0" w:space="0" w:color="auto"/>
            <w:left w:val="none" w:sz="0" w:space="0" w:color="auto"/>
            <w:bottom w:val="none" w:sz="0" w:space="0" w:color="auto"/>
            <w:right w:val="none" w:sz="0" w:space="0" w:color="auto"/>
          </w:divBdr>
        </w:div>
        <w:div w:id="9845427">
          <w:marLeft w:val="480"/>
          <w:marRight w:val="0"/>
          <w:marTop w:val="0"/>
          <w:marBottom w:val="0"/>
          <w:divBdr>
            <w:top w:val="none" w:sz="0" w:space="0" w:color="auto"/>
            <w:left w:val="none" w:sz="0" w:space="0" w:color="auto"/>
            <w:bottom w:val="none" w:sz="0" w:space="0" w:color="auto"/>
            <w:right w:val="none" w:sz="0" w:space="0" w:color="auto"/>
          </w:divBdr>
        </w:div>
        <w:div w:id="127357161">
          <w:marLeft w:val="480"/>
          <w:marRight w:val="0"/>
          <w:marTop w:val="0"/>
          <w:marBottom w:val="0"/>
          <w:divBdr>
            <w:top w:val="none" w:sz="0" w:space="0" w:color="auto"/>
            <w:left w:val="none" w:sz="0" w:space="0" w:color="auto"/>
            <w:bottom w:val="none" w:sz="0" w:space="0" w:color="auto"/>
            <w:right w:val="none" w:sz="0" w:space="0" w:color="auto"/>
          </w:divBdr>
        </w:div>
        <w:div w:id="141775701">
          <w:marLeft w:val="480"/>
          <w:marRight w:val="0"/>
          <w:marTop w:val="0"/>
          <w:marBottom w:val="0"/>
          <w:divBdr>
            <w:top w:val="none" w:sz="0" w:space="0" w:color="auto"/>
            <w:left w:val="none" w:sz="0" w:space="0" w:color="auto"/>
            <w:bottom w:val="none" w:sz="0" w:space="0" w:color="auto"/>
            <w:right w:val="none" w:sz="0" w:space="0" w:color="auto"/>
          </w:divBdr>
        </w:div>
        <w:div w:id="231040370">
          <w:marLeft w:val="480"/>
          <w:marRight w:val="0"/>
          <w:marTop w:val="0"/>
          <w:marBottom w:val="0"/>
          <w:divBdr>
            <w:top w:val="none" w:sz="0" w:space="0" w:color="auto"/>
            <w:left w:val="none" w:sz="0" w:space="0" w:color="auto"/>
            <w:bottom w:val="none" w:sz="0" w:space="0" w:color="auto"/>
            <w:right w:val="none" w:sz="0" w:space="0" w:color="auto"/>
          </w:divBdr>
        </w:div>
        <w:div w:id="240335130">
          <w:marLeft w:val="480"/>
          <w:marRight w:val="0"/>
          <w:marTop w:val="0"/>
          <w:marBottom w:val="0"/>
          <w:divBdr>
            <w:top w:val="none" w:sz="0" w:space="0" w:color="auto"/>
            <w:left w:val="none" w:sz="0" w:space="0" w:color="auto"/>
            <w:bottom w:val="none" w:sz="0" w:space="0" w:color="auto"/>
            <w:right w:val="none" w:sz="0" w:space="0" w:color="auto"/>
          </w:divBdr>
        </w:div>
        <w:div w:id="308480197">
          <w:marLeft w:val="480"/>
          <w:marRight w:val="0"/>
          <w:marTop w:val="0"/>
          <w:marBottom w:val="0"/>
          <w:divBdr>
            <w:top w:val="none" w:sz="0" w:space="0" w:color="auto"/>
            <w:left w:val="none" w:sz="0" w:space="0" w:color="auto"/>
            <w:bottom w:val="none" w:sz="0" w:space="0" w:color="auto"/>
            <w:right w:val="none" w:sz="0" w:space="0" w:color="auto"/>
          </w:divBdr>
        </w:div>
        <w:div w:id="328796050">
          <w:marLeft w:val="480"/>
          <w:marRight w:val="0"/>
          <w:marTop w:val="0"/>
          <w:marBottom w:val="0"/>
          <w:divBdr>
            <w:top w:val="none" w:sz="0" w:space="0" w:color="auto"/>
            <w:left w:val="none" w:sz="0" w:space="0" w:color="auto"/>
            <w:bottom w:val="none" w:sz="0" w:space="0" w:color="auto"/>
            <w:right w:val="none" w:sz="0" w:space="0" w:color="auto"/>
          </w:divBdr>
        </w:div>
        <w:div w:id="344483808">
          <w:marLeft w:val="480"/>
          <w:marRight w:val="0"/>
          <w:marTop w:val="0"/>
          <w:marBottom w:val="0"/>
          <w:divBdr>
            <w:top w:val="none" w:sz="0" w:space="0" w:color="auto"/>
            <w:left w:val="none" w:sz="0" w:space="0" w:color="auto"/>
            <w:bottom w:val="none" w:sz="0" w:space="0" w:color="auto"/>
            <w:right w:val="none" w:sz="0" w:space="0" w:color="auto"/>
          </w:divBdr>
        </w:div>
        <w:div w:id="361058062">
          <w:marLeft w:val="480"/>
          <w:marRight w:val="0"/>
          <w:marTop w:val="0"/>
          <w:marBottom w:val="0"/>
          <w:divBdr>
            <w:top w:val="none" w:sz="0" w:space="0" w:color="auto"/>
            <w:left w:val="none" w:sz="0" w:space="0" w:color="auto"/>
            <w:bottom w:val="none" w:sz="0" w:space="0" w:color="auto"/>
            <w:right w:val="none" w:sz="0" w:space="0" w:color="auto"/>
          </w:divBdr>
        </w:div>
        <w:div w:id="364643532">
          <w:marLeft w:val="480"/>
          <w:marRight w:val="0"/>
          <w:marTop w:val="0"/>
          <w:marBottom w:val="0"/>
          <w:divBdr>
            <w:top w:val="none" w:sz="0" w:space="0" w:color="auto"/>
            <w:left w:val="none" w:sz="0" w:space="0" w:color="auto"/>
            <w:bottom w:val="none" w:sz="0" w:space="0" w:color="auto"/>
            <w:right w:val="none" w:sz="0" w:space="0" w:color="auto"/>
          </w:divBdr>
        </w:div>
        <w:div w:id="389236430">
          <w:marLeft w:val="480"/>
          <w:marRight w:val="0"/>
          <w:marTop w:val="0"/>
          <w:marBottom w:val="0"/>
          <w:divBdr>
            <w:top w:val="none" w:sz="0" w:space="0" w:color="auto"/>
            <w:left w:val="none" w:sz="0" w:space="0" w:color="auto"/>
            <w:bottom w:val="none" w:sz="0" w:space="0" w:color="auto"/>
            <w:right w:val="none" w:sz="0" w:space="0" w:color="auto"/>
          </w:divBdr>
        </w:div>
        <w:div w:id="453793525">
          <w:marLeft w:val="480"/>
          <w:marRight w:val="0"/>
          <w:marTop w:val="0"/>
          <w:marBottom w:val="0"/>
          <w:divBdr>
            <w:top w:val="none" w:sz="0" w:space="0" w:color="auto"/>
            <w:left w:val="none" w:sz="0" w:space="0" w:color="auto"/>
            <w:bottom w:val="none" w:sz="0" w:space="0" w:color="auto"/>
            <w:right w:val="none" w:sz="0" w:space="0" w:color="auto"/>
          </w:divBdr>
        </w:div>
        <w:div w:id="544802107">
          <w:marLeft w:val="480"/>
          <w:marRight w:val="0"/>
          <w:marTop w:val="0"/>
          <w:marBottom w:val="0"/>
          <w:divBdr>
            <w:top w:val="none" w:sz="0" w:space="0" w:color="auto"/>
            <w:left w:val="none" w:sz="0" w:space="0" w:color="auto"/>
            <w:bottom w:val="none" w:sz="0" w:space="0" w:color="auto"/>
            <w:right w:val="none" w:sz="0" w:space="0" w:color="auto"/>
          </w:divBdr>
        </w:div>
        <w:div w:id="561717770">
          <w:marLeft w:val="480"/>
          <w:marRight w:val="0"/>
          <w:marTop w:val="0"/>
          <w:marBottom w:val="0"/>
          <w:divBdr>
            <w:top w:val="none" w:sz="0" w:space="0" w:color="auto"/>
            <w:left w:val="none" w:sz="0" w:space="0" w:color="auto"/>
            <w:bottom w:val="none" w:sz="0" w:space="0" w:color="auto"/>
            <w:right w:val="none" w:sz="0" w:space="0" w:color="auto"/>
          </w:divBdr>
        </w:div>
        <w:div w:id="565990883">
          <w:marLeft w:val="480"/>
          <w:marRight w:val="0"/>
          <w:marTop w:val="0"/>
          <w:marBottom w:val="0"/>
          <w:divBdr>
            <w:top w:val="none" w:sz="0" w:space="0" w:color="auto"/>
            <w:left w:val="none" w:sz="0" w:space="0" w:color="auto"/>
            <w:bottom w:val="none" w:sz="0" w:space="0" w:color="auto"/>
            <w:right w:val="none" w:sz="0" w:space="0" w:color="auto"/>
          </w:divBdr>
        </w:div>
        <w:div w:id="576404813">
          <w:marLeft w:val="480"/>
          <w:marRight w:val="0"/>
          <w:marTop w:val="0"/>
          <w:marBottom w:val="0"/>
          <w:divBdr>
            <w:top w:val="none" w:sz="0" w:space="0" w:color="auto"/>
            <w:left w:val="none" w:sz="0" w:space="0" w:color="auto"/>
            <w:bottom w:val="none" w:sz="0" w:space="0" w:color="auto"/>
            <w:right w:val="none" w:sz="0" w:space="0" w:color="auto"/>
          </w:divBdr>
        </w:div>
        <w:div w:id="576936378">
          <w:marLeft w:val="480"/>
          <w:marRight w:val="0"/>
          <w:marTop w:val="0"/>
          <w:marBottom w:val="0"/>
          <w:divBdr>
            <w:top w:val="none" w:sz="0" w:space="0" w:color="auto"/>
            <w:left w:val="none" w:sz="0" w:space="0" w:color="auto"/>
            <w:bottom w:val="none" w:sz="0" w:space="0" w:color="auto"/>
            <w:right w:val="none" w:sz="0" w:space="0" w:color="auto"/>
          </w:divBdr>
        </w:div>
        <w:div w:id="599945671">
          <w:marLeft w:val="480"/>
          <w:marRight w:val="0"/>
          <w:marTop w:val="0"/>
          <w:marBottom w:val="0"/>
          <w:divBdr>
            <w:top w:val="none" w:sz="0" w:space="0" w:color="auto"/>
            <w:left w:val="none" w:sz="0" w:space="0" w:color="auto"/>
            <w:bottom w:val="none" w:sz="0" w:space="0" w:color="auto"/>
            <w:right w:val="none" w:sz="0" w:space="0" w:color="auto"/>
          </w:divBdr>
        </w:div>
        <w:div w:id="661005840">
          <w:marLeft w:val="480"/>
          <w:marRight w:val="0"/>
          <w:marTop w:val="0"/>
          <w:marBottom w:val="0"/>
          <w:divBdr>
            <w:top w:val="none" w:sz="0" w:space="0" w:color="auto"/>
            <w:left w:val="none" w:sz="0" w:space="0" w:color="auto"/>
            <w:bottom w:val="none" w:sz="0" w:space="0" w:color="auto"/>
            <w:right w:val="none" w:sz="0" w:space="0" w:color="auto"/>
          </w:divBdr>
        </w:div>
        <w:div w:id="695009814">
          <w:marLeft w:val="480"/>
          <w:marRight w:val="0"/>
          <w:marTop w:val="0"/>
          <w:marBottom w:val="0"/>
          <w:divBdr>
            <w:top w:val="none" w:sz="0" w:space="0" w:color="auto"/>
            <w:left w:val="none" w:sz="0" w:space="0" w:color="auto"/>
            <w:bottom w:val="none" w:sz="0" w:space="0" w:color="auto"/>
            <w:right w:val="none" w:sz="0" w:space="0" w:color="auto"/>
          </w:divBdr>
        </w:div>
        <w:div w:id="725756763">
          <w:marLeft w:val="480"/>
          <w:marRight w:val="0"/>
          <w:marTop w:val="0"/>
          <w:marBottom w:val="0"/>
          <w:divBdr>
            <w:top w:val="none" w:sz="0" w:space="0" w:color="auto"/>
            <w:left w:val="none" w:sz="0" w:space="0" w:color="auto"/>
            <w:bottom w:val="none" w:sz="0" w:space="0" w:color="auto"/>
            <w:right w:val="none" w:sz="0" w:space="0" w:color="auto"/>
          </w:divBdr>
        </w:div>
        <w:div w:id="765807644">
          <w:marLeft w:val="480"/>
          <w:marRight w:val="0"/>
          <w:marTop w:val="0"/>
          <w:marBottom w:val="0"/>
          <w:divBdr>
            <w:top w:val="none" w:sz="0" w:space="0" w:color="auto"/>
            <w:left w:val="none" w:sz="0" w:space="0" w:color="auto"/>
            <w:bottom w:val="none" w:sz="0" w:space="0" w:color="auto"/>
            <w:right w:val="none" w:sz="0" w:space="0" w:color="auto"/>
          </w:divBdr>
        </w:div>
        <w:div w:id="780296368">
          <w:marLeft w:val="480"/>
          <w:marRight w:val="0"/>
          <w:marTop w:val="0"/>
          <w:marBottom w:val="0"/>
          <w:divBdr>
            <w:top w:val="none" w:sz="0" w:space="0" w:color="auto"/>
            <w:left w:val="none" w:sz="0" w:space="0" w:color="auto"/>
            <w:bottom w:val="none" w:sz="0" w:space="0" w:color="auto"/>
            <w:right w:val="none" w:sz="0" w:space="0" w:color="auto"/>
          </w:divBdr>
        </w:div>
        <w:div w:id="815298093">
          <w:marLeft w:val="480"/>
          <w:marRight w:val="0"/>
          <w:marTop w:val="0"/>
          <w:marBottom w:val="0"/>
          <w:divBdr>
            <w:top w:val="none" w:sz="0" w:space="0" w:color="auto"/>
            <w:left w:val="none" w:sz="0" w:space="0" w:color="auto"/>
            <w:bottom w:val="none" w:sz="0" w:space="0" w:color="auto"/>
            <w:right w:val="none" w:sz="0" w:space="0" w:color="auto"/>
          </w:divBdr>
        </w:div>
        <w:div w:id="844169451">
          <w:marLeft w:val="480"/>
          <w:marRight w:val="0"/>
          <w:marTop w:val="0"/>
          <w:marBottom w:val="0"/>
          <w:divBdr>
            <w:top w:val="none" w:sz="0" w:space="0" w:color="auto"/>
            <w:left w:val="none" w:sz="0" w:space="0" w:color="auto"/>
            <w:bottom w:val="none" w:sz="0" w:space="0" w:color="auto"/>
            <w:right w:val="none" w:sz="0" w:space="0" w:color="auto"/>
          </w:divBdr>
        </w:div>
        <w:div w:id="857230791">
          <w:marLeft w:val="480"/>
          <w:marRight w:val="0"/>
          <w:marTop w:val="0"/>
          <w:marBottom w:val="0"/>
          <w:divBdr>
            <w:top w:val="none" w:sz="0" w:space="0" w:color="auto"/>
            <w:left w:val="none" w:sz="0" w:space="0" w:color="auto"/>
            <w:bottom w:val="none" w:sz="0" w:space="0" w:color="auto"/>
            <w:right w:val="none" w:sz="0" w:space="0" w:color="auto"/>
          </w:divBdr>
        </w:div>
        <w:div w:id="903179662">
          <w:marLeft w:val="480"/>
          <w:marRight w:val="0"/>
          <w:marTop w:val="0"/>
          <w:marBottom w:val="0"/>
          <w:divBdr>
            <w:top w:val="none" w:sz="0" w:space="0" w:color="auto"/>
            <w:left w:val="none" w:sz="0" w:space="0" w:color="auto"/>
            <w:bottom w:val="none" w:sz="0" w:space="0" w:color="auto"/>
            <w:right w:val="none" w:sz="0" w:space="0" w:color="auto"/>
          </w:divBdr>
        </w:div>
        <w:div w:id="911234726">
          <w:marLeft w:val="480"/>
          <w:marRight w:val="0"/>
          <w:marTop w:val="0"/>
          <w:marBottom w:val="0"/>
          <w:divBdr>
            <w:top w:val="none" w:sz="0" w:space="0" w:color="auto"/>
            <w:left w:val="none" w:sz="0" w:space="0" w:color="auto"/>
            <w:bottom w:val="none" w:sz="0" w:space="0" w:color="auto"/>
            <w:right w:val="none" w:sz="0" w:space="0" w:color="auto"/>
          </w:divBdr>
        </w:div>
        <w:div w:id="1014965997">
          <w:marLeft w:val="480"/>
          <w:marRight w:val="0"/>
          <w:marTop w:val="0"/>
          <w:marBottom w:val="0"/>
          <w:divBdr>
            <w:top w:val="none" w:sz="0" w:space="0" w:color="auto"/>
            <w:left w:val="none" w:sz="0" w:space="0" w:color="auto"/>
            <w:bottom w:val="none" w:sz="0" w:space="0" w:color="auto"/>
            <w:right w:val="none" w:sz="0" w:space="0" w:color="auto"/>
          </w:divBdr>
        </w:div>
        <w:div w:id="1026296300">
          <w:marLeft w:val="480"/>
          <w:marRight w:val="0"/>
          <w:marTop w:val="0"/>
          <w:marBottom w:val="0"/>
          <w:divBdr>
            <w:top w:val="none" w:sz="0" w:space="0" w:color="auto"/>
            <w:left w:val="none" w:sz="0" w:space="0" w:color="auto"/>
            <w:bottom w:val="none" w:sz="0" w:space="0" w:color="auto"/>
            <w:right w:val="none" w:sz="0" w:space="0" w:color="auto"/>
          </w:divBdr>
        </w:div>
        <w:div w:id="1037856250">
          <w:marLeft w:val="480"/>
          <w:marRight w:val="0"/>
          <w:marTop w:val="0"/>
          <w:marBottom w:val="0"/>
          <w:divBdr>
            <w:top w:val="none" w:sz="0" w:space="0" w:color="auto"/>
            <w:left w:val="none" w:sz="0" w:space="0" w:color="auto"/>
            <w:bottom w:val="none" w:sz="0" w:space="0" w:color="auto"/>
            <w:right w:val="none" w:sz="0" w:space="0" w:color="auto"/>
          </w:divBdr>
        </w:div>
        <w:div w:id="1123689818">
          <w:marLeft w:val="480"/>
          <w:marRight w:val="0"/>
          <w:marTop w:val="0"/>
          <w:marBottom w:val="0"/>
          <w:divBdr>
            <w:top w:val="none" w:sz="0" w:space="0" w:color="auto"/>
            <w:left w:val="none" w:sz="0" w:space="0" w:color="auto"/>
            <w:bottom w:val="none" w:sz="0" w:space="0" w:color="auto"/>
            <w:right w:val="none" w:sz="0" w:space="0" w:color="auto"/>
          </w:divBdr>
        </w:div>
        <w:div w:id="1164273906">
          <w:marLeft w:val="480"/>
          <w:marRight w:val="0"/>
          <w:marTop w:val="0"/>
          <w:marBottom w:val="0"/>
          <w:divBdr>
            <w:top w:val="none" w:sz="0" w:space="0" w:color="auto"/>
            <w:left w:val="none" w:sz="0" w:space="0" w:color="auto"/>
            <w:bottom w:val="none" w:sz="0" w:space="0" w:color="auto"/>
            <w:right w:val="none" w:sz="0" w:space="0" w:color="auto"/>
          </w:divBdr>
        </w:div>
        <w:div w:id="1215696329">
          <w:marLeft w:val="480"/>
          <w:marRight w:val="0"/>
          <w:marTop w:val="0"/>
          <w:marBottom w:val="0"/>
          <w:divBdr>
            <w:top w:val="none" w:sz="0" w:space="0" w:color="auto"/>
            <w:left w:val="none" w:sz="0" w:space="0" w:color="auto"/>
            <w:bottom w:val="none" w:sz="0" w:space="0" w:color="auto"/>
            <w:right w:val="none" w:sz="0" w:space="0" w:color="auto"/>
          </w:divBdr>
        </w:div>
        <w:div w:id="1255898563">
          <w:marLeft w:val="480"/>
          <w:marRight w:val="0"/>
          <w:marTop w:val="0"/>
          <w:marBottom w:val="0"/>
          <w:divBdr>
            <w:top w:val="none" w:sz="0" w:space="0" w:color="auto"/>
            <w:left w:val="none" w:sz="0" w:space="0" w:color="auto"/>
            <w:bottom w:val="none" w:sz="0" w:space="0" w:color="auto"/>
            <w:right w:val="none" w:sz="0" w:space="0" w:color="auto"/>
          </w:divBdr>
        </w:div>
        <w:div w:id="1261793574">
          <w:marLeft w:val="480"/>
          <w:marRight w:val="0"/>
          <w:marTop w:val="0"/>
          <w:marBottom w:val="0"/>
          <w:divBdr>
            <w:top w:val="none" w:sz="0" w:space="0" w:color="auto"/>
            <w:left w:val="none" w:sz="0" w:space="0" w:color="auto"/>
            <w:bottom w:val="none" w:sz="0" w:space="0" w:color="auto"/>
            <w:right w:val="none" w:sz="0" w:space="0" w:color="auto"/>
          </w:divBdr>
        </w:div>
        <w:div w:id="1274481546">
          <w:marLeft w:val="480"/>
          <w:marRight w:val="0"/>
          <w:marTop w:val="0"/>
          <w:marBottom w:val="0"/>
          <w:divBdr>
            <w:top w:val="none" w:sz="0" w:space="0" w:color="auto"/>
            <w:left w:val="none" w:sz="0" w:space="0" w:color="auto"/>
            <w:bottom w:val="none" w:sz="0" w:space="0" w:color="auto"/>
            <w:right w:val="none" w:sz="0" w:space="0" w:color="auto"/>
          </w:divBdr>
        </w:div>
        <w:div w:id="1288660875">
          <w:marLeft w:val="480"/>
          <w:marRight w:val="0"/>
          <w:marTop w:val="0"/>
          <w:marBottom w:val="0"/>
          <w:divBdr>
            <w:top w:val="none" w:sz="0" w:space="0" w:color="auto"/>
            <w:left w:val="none" w:sz="0" w:space="0" w:color="auto"/>
            <w:bottom w:val="none" w:sz="0" w:space="0" w:color="auto"/>
            <w:right w:val="none" w:sz="0" w:space="0" w:color="auto"/>
          </w:divBdr>
        </w:div>
        <w:div w:id="1297569130">
          <w:marLeft w:val="480"/>
          <w:marRight w:val="0"/>
          <w:marTop w:val="0"/>
          <w:marBottom w:val="0"/>
          <w:divBdr>
            <w:top w:val="none" w:sz="0" w:space="0" w:color="auto"/>
            <w:left w:val="none" w:sz="0" w:space="0" w:color="auto"/>
            <w:bottom w:val="none" w:sz="0" w:space="0" w:color="auto"/>
            <w:right w:val="none" w:sz="0" w:space="0" w:color="auto"/>
          </w:divBdr>
        </w:div>
        <w:div w:id="1301495457">
          <w:marLeft w:val="480"/>
          <w:marRight w:val="0"/>
          <w:marTop w:val="0"/>
          <w:marBottom w:val="0"/>
          <w:divBdr>
            <w:top w:val="none" w:sz="0" w:space="0" w:color="auto"/>
            <w:left w:val="none" w:sz="0" w:space="0" w:color="auto"/>
            <w:bottom w:val="none" w:sz="0" w:space="0" w:color="auto"/>
            <w:right w:val="none" w:sz="0" w:space="0" w:color="auto"/>
          </w:divBdr>
        </w:div>
        <w:div w:id="1347441355">
          <w:marLeft w:val="480"/>
          <w:marRight w:val="0"/>
          <w:marTop w:val="0"/>
          <w:marBottom w:val="0"/>
          <w:divBdr>
            <w:top w:val="none" w:sz="0" w:space="0" w:color="auto"/>
            <w:left w:val="none" w:sz="0" w:space="0" w:color="auto"/>
            <w:bottom w:val="none" w:sz="0" w:space="0" w:color="auto"/>
            <w:right w:val="none" w:sz="0" w:space="0" w:color="auto"/>
          </w:divBdr>
        </w:div>
        <w:div w:id="1397707180">
          <w:marLeft w:val="480"/>
          <w:marRight w:val="0"/>
          <w:marTop w:val="0"/>
          <w:marBottom w:val="0"/>
          <w:divBdr>
            <w:top w:val="none" w:sz="0" w:space="0" w:color="auto"/>
            <w:left w:val="none" w:sz="0" w:space="0" w:color="auto"/>
            <w:bottom w:val="none" w:sz="0" w:space="0" w:color="auto"/>
            <w:right w:val="none" w:sz="0" w:space="0" w:color="auto"/>
          </w:divBdr>
        </w:div>
        <w:div w:id="1410813736">
          <w:marLeft w:val="480"/>
          <w:marRight w:val="0"/>
          <w:marTop w:val="0"/>
          <w:marBottom w:val="0"/>
          <w:divBdr>
            <w:top w:val="none" w:sz="0" w:space="0" w:color="auto"/>
            <w:left w:val="none" w:sz="0" w:space="0" w:color="auto"/>
            <w:bottom w:val="none" w:sz="0" w:space="0" w:color="auto"/>
            <w:right w:val="none" w:sz="0" w:space="0" w:color="auto"/>
          </w:divBdr>
        </w:div>
        <w:div w:id="1411268254">
          <w:marLeft w:val="480"/>
          <w:marRight w:val="0"/>
          <w:marTop w:val="0"/>
          <w:marBottom w:val="0"/>
          <w:divBdr>
            <w:top w:val="none" w:sz="0" w:space="0" w:color="auto"/>
            <w:left w:val="none" w:sz="0" w:space="0" w:color="auto"/>
            <w:bottom w:val="none" w:sz="0" w:space="0" w:color="auto"/>
            <w:right w:val="none" w:sz="0" w:space="0" w:color="auto"/>
          </w:divBdr>
        </w:div>
        <w:div w:id="1418596456">
          <w:marLeft w:val="480"/>
          <w:marRight w:val="0"/>
          <w:marTop w:val="0"/>
          <w:marBottom w:val="0"/>
          <w:divBdr>
            <w:top w:val="none" w:sz="0" w:space="0" w:color="auto"/>
            <w:left w:val="none" w:sz="0" w:space="0" w:color="auto"/>
            <w:bottom w:val="none" w:sz="0" w:space="0" w:color="auto"/>
            <w:right w:val="none" w:sz="0" w:space="0" w:color="auto"/>
          </w:divBdr>
        </w:div>
        <w:div w:id="1424255016">
          <w:marLeft w:val="480"/>
          <w:marRight w:val="0"/>
          <w:marTop w:val="0"/>
          <w:marBottom w:val="0"/>
          <w:divBdr>
            <w:top w:val="none" w:sz="0" w:space="0" w:color="auto"/>
            <w:left w:val="none" w:sz="0" w:space="0" w:color="auto"/>
            <w:bottom w:val="none" w:sz="0" w:space="0" w:color="auto"/>
            <w:right w:val="none" w:sz="0" w:space="0" w:color="auto"/>
          </w:divBdr>
        </w:div>
        <w:div w:id="1454129290">
          <w:marLeft w:val="480"/>
          <w:marRight w:val="0"/>
          <w:marTop w:val="0"/>
          <w:marBottom w:val="0"/>
          <w:divBdr>
            <w:top w:val="none" w:sz="0" w:space="0" w:color="auto"/>
            <w:left w:val="none" w:sz="0" w:space="0" w:color="auto"/>
            <w:bottom w:val="none" w:sz="0" w:space="0" w:color="auto"/>
            <w:right w:val="none" w:sz="0" w:space="0" w:color="auto"/>
          </w:divBdr>
        </w:div>
        <w:div w:id="1459059840">
          <w:marLeft w:val="480"/>
          <w:marRight w:val="0"/>
          <w:marTop w:val="0"/>
          <w:marBottom w:val="0"/>
          <w:divBdr>
            <w:top w:val="none" w:sz="0" w:space="0" w:color="auto"/>
            <w:left w:val="none" w:sz="0" w:space="0" w:color="auto"/>
            <w:bottom w:val="none" w:sz="0" w:space="0" w:color="auto"/>
            <w:right w:val="none" w:sz="0" w:space="0" w:color="auto"/>
          </w:divBdr>
        </w:div>
        <w:div w:id="1469397262">
          <w:marLeft w:val="480"/>
          <w:marRight w:val="0"/>
          <w:marTop w:val="0"/>
          <w:marBottom w:val="0"/>
          <w:divBdr>
            <w:top w:val="none" w:sz="0" w:space="0" w:color="auto"/>
            <w:left w:val="none" w:sz="0" w:space="0" w:color="auto"/>
            <w:bottom w:val="none" w:sz="0" w:space="0" w:color="auto"/>
            <w:right w:val="none" w:sz="0" w:space="0" w:color="auto"/>
          </w:divBdr>
        </w:div>
        <w:div w:id="1473869166">
          <w:marLeft w:val="480"/>
          <w:marRight w:val="0"/>
          <w:marTop w:val="0"/>
          <w:marBottom w:val="0"/>
          <w:divBdr>
            <w:top w:val="none" w:sz="0" w:space="0" w:color="auto"/>
            <w:left w:val="none" w:sz="0" w:space="0" w:color="auto"/>
            <w:bottom w:val="none" w:sz="0" w:space="0" w:color="auto"/>
            <w:right w:val="none" w:sz="0" w:space="0" w:color="auto"/>
          </w:divBdr>
        </w:div>
        <w:div w:id="1482233747">
          <w:marLeft w:val="480"/>
          <w:marRight w:val="0"/>
          <w:marTop w:val="0"/>
          <w:marBottom w:val="0"/>
          <w:divBdr>
            <w:top w:val="none" w:sz="0" w:space="0" w:color="auto"/>
            <w:left w:val="none" w:sz="0" w:space="0" w:color="auto"/>
            <w:bottom w:val="none" w:sz="0" w:space="0" w:color="auto"/>
            <w:right w:val="none" w:sz="0" w:space="0" w:color="auto"/>
          </w:divBdr>
        </w:div>
        <w:div w:id="1789816384">
          <w:marLeft w:val="480"/>
          <w:marRight w:val="0"/>
          <w:marTop w:val="0"/>
          <w:marBottom w:val="0"/>
          <w:divBdr>
            <w:top w:val="none" w:sz="0" w:space="0" w:color="auto"/>
            <w:left w:val="none" w:sz="0" w:space="0" w:color="auto"/>
            <w:bottom w:val="none" w:sz="0" w:space="0" w:color="auto"/>
            <w:right w:val="none" w:sz="0" w:space="0" w:color="auto"/>
          </w:divBdr>
        </w:div>
        <w:div w:id="1824420602">
          <w:marLeft w:val="480"/>
          <w:marRight w:val="0"/>
          <w:marTop w:val="0"/>
          <w:marBottom w:val="0"/>
          <w:divBdr>
            <w:top w:val="none" w:sz="0" w:space="0" w:color="auto"/>
            <w:left w:val="none" w:sz="0" w:space="0" w:color="auto"/>
            <w:bottom w:val="none" w:sz="0" w:space="0" w:color="auto"/>
            <w:right w:val="none" w:sz="0" w:space="0" w:color="auto"/>
          </w:divBdr>
        </w:div>
        <w:div w:id="1836870235">
          <w:marLeft w:val="480"/>
          <w:marRight w:val="0"/>
          <w:marTop w:val="0"/>
          <w:marBottom w:val="0"/>
          <w:divBdr>
            <w:top w:val="none" w:sz="0" w:space="0" w:color="auto"/>
            <w:left w:val="none" w:sz="0" w:space="0" w:color="auto"/>
            <w:bottom w:val="none" w:sz="0" w:space="0" w:color="auto"/>
            <w:right w:val="none" w:sz="0" w:space="0" w:color="auto"/>
          </w:divBdr>
        </w:div>
        <w:div w:id="1854609594">
          <w:marLeft w:val="480"/>
          <w:marRight w:val="0"/>
          <w:marTop w:val="0"/>
          <w:marBottom w:val="0"/>
          <w:divBdr>
            <w:top w:val="none" w:sz="0" w:space="0" w:color="auto"/>
            <w:left w:val="none" w:sz="0" w:space="0" w:color="auto"/>
            <w:bottom w:val="none" w:sz="0" w:space="0" w:color="auto"/>
            <w:right w:val="none" w:sz="0" w:space="0" w:color="auto"/>
          </w:divBdr>
        </w:div>
        <w:div w:id="1902061006">
          <w:marLeft w:val="480"/>
          <w:marRight w:val="0"/>
          <w:marTop w:val="0"/>
          <w:marBottom w:val="0"/>
          <w:divBdr>
            <w:top w:val="none" w:sz="0" w:space="0" w:color="auto"/>
            <w:left w:val="none" w:sz="0" w:space="0" w:color="auto"/>
            <w:bottom w:val="none" w:sz="0" w:space="0" w:color="auto"/>
            <w:right w:val="none" w:sz="0" w:space="0" w:color="auto"/>
          </w:divBdr>
        </w:div>
        <w:div w:id="1961645472">
          <w:marLeft w:val="480"/>
          <w:marRight w:val="0"/>
          <w:marTop w:val="0"/>
          <w:marBottom w:val="0"/>
          <w:divBdr>
            <w:top w:val="none" w:sz="0" w:space="0" w:color="auto"/>
            <w:left w:val="none" w:sz="0" w:space="0" w:color="auto"/>
            <w:bottom w:val="none" w:sz="0" w:space="0" w:color="auto"/>
            <w:right w:val="none" w:sz="0" w:space="0" w:color="auto"/>
          </w:divBdr>
        </w:div>
        <w:div w:id="2061007072">
          <w:marLeft w:val="480"/>
          <w:marRight w:val="0"/>
          <w:marTop w:val="0"/>
          <w:marBottom w:val="0"/>
          <w:divBdr>
            <w:top w:val="none" w:sz="0" w:space="0" w:color="auto"/>
            <w:left w:val="none" w:sz="0" w:space="0" w:color="auto"/>
            <w:bottom w:val="none" w:sz="0" w:space="0" w:color="auto"/>
            <w:right w:val="none" w:sz="0" w:space="0" w:color="auto"/>
          </w:divBdr>
        </w:div>
        <w:div w:id="2070838268">
          <w:marLeft w:val="480"/>
          <w:marRight w:val="0"/>
          <w:marTop w:val="0"/>
          <w:marBottom w:val="0"/>
          <w:divBdr>
            <w:top w:val="none" w:sz="0" w:space="0" w:color="auto"/>
            <w:left w:val="none" w:sz="0" w:space="0" w:color="auto"/>
            <w:bottom w:val="none" w:sz="0" w:space="0" w:color="auto"/>
            <w:right w:val="none" w:sz="0" w:space="0" w:color="auto"/>
          </w:divBdr>
        </w:div>
        <w:div w:id="2072538530">
          <w:marLeft w:val="480"/>
          <w:marRight w:val="0"/>
          <w:marTop w:val="0"/>
          <w:marBottom w:val="0"/>
          <w:divBdr>
            <w:top w:val="none" w:sz="0" w:space="0" w:color="auto"/>
            <w:left w:val="none" w:sz="0" w:space="0" w:color="auto"/>
            <w:bottom w:val="none" w:sz="0" w:space="0" w:color="auto"/>
            <w:right w:val="none" w:sz="0" w:space="0" w:color="auto"/>
          </w:divBdr>
        </w:div>
        <w:div w:id="2091268068">
          <w:marLeft w:val="480"/>
          <w:marRight w:val="0"/>
          <w:marTop w:val="0"/>
          <w:marBottom w:val="0"/>
          <w:divBdr>
            <w:top w:val="none" w:sz="0" w:space="0" w:color="auto"/>
            <w:left w:val="none" w:sz="0" w:space="0" w:color="auto"/>
            <w:bottom w:val="none" w:sz="0" w:space="0" w:color="auto"/>
            <w:right w:val="none" w:sz="0" w:space="0" w:color="auto"/>
          </w:divBdr>
        </w:div>
        <w:div w:id="2098014477">
          <w:marLeft w:val="480"/>
          <w:marRight w:val="0"/>
          <w:marTop w:val="0"/>
          <w:marBottom w:val="0"/>
          <w:divBdr>
            <w:top w:val="none" w:sz="0" w:space="0" w:color="auto"/>
            <w:left w:val="none" w:sz="0" w:space="0" w:color="auto"/>
            <w:bottom w:val="none" w:sz="0" w:space="0" w:color="auto"/>
            <w:right w:val="none" w:sz="0" w:space="0" w:color="auto"/>
          </w:divBdr>
        </w:div>
      </w:divsChild>
    </w:div>
    <w:div w:id="1378241043">
      <w:bodyDiv w:val="1"/>
      <w:marLeft w:val="0"/>
      <w:marRight w:val="0"/>
      <w:marTop w:val="0"/>
      <w:marBottom w:val="0"/>
      <w:divBdr>
        <w:top w:val="none" w:sz="0" w:space="0" w:color="auto"/>
        <w:left w:val="none" w:sz="0" w:space="0" w:color="auto"/>
        <w:bottom w:val="none" w:sz="0" w:space="0" w:color="auto"/>
        <w:right w:val="none" w:sz="0" w:space="0" w:color="auto"/>
      </w:divBdr>
    </w:div>
    <w:div w:id="1380744231">
      <w:bodyDiv w:val="1"/>
      <w:marLeft w:val="0"/>
      <w:marRight w:val="0"/>
      <w:marTop w:val="0"/>
      <w:marBottom w:val="0"/>
      <w:divBdr>
        <w:top w:val="none" w:sz="0" w:space="0" w:color="auto"/>
        <w:left w:val="none" w:sz="0" w:space="0" w:color="auto"/>
        <w:bottom w:val="none" w:sz="0" w:space="0" w:color="auto"/>
        <w:right w:val="none" w:sz="0" w:space="0" w:color="auto"/>
      </w:divBdr>
    </w:div>
    <w:div w:id="1380981926">
      <w:bodyDiv w:val="1"/>
      <w:marLeft w:val="0"/>
      <w:marRight w:val="0"/>
      <w:marTop w:val="0"/>
      <w:marBottom w:val="0"/>
      <w:divBdr>
        <w:top w:val="none" w:sz="0" w:space="0" w:color="auto"/>
        <w:left w:val="none" w:sz="0" w:space="0" w:color="auto"/>
        <w:bottom w:val="none" w:sz="0" w:space="0" w:color="auto"/>
        <w:right w:val="none" w:sz="0" w:space="0" w:color="auto"/>
      </w:divBdr>
    </w:div>
    <w:div w:id="1381396413">
      <w:bodyDiv w:val="1"/>
      <w:marLeft w:val="0"/>
      <w:marRight w:val="0"/>
      <w:marTop w:val="0"/>
      <w:marBottom w:val="0"/>
      <w:divBdr>
        <w:top w:val="none" w:sz="0" w:space="0" w:color="auto"/>
        <w:left w:val="none" w:sz="0" w:space="0" w:color="auto"/>
        <w:bottom w:val="none" w:sz="0" w:space="0" w:color="auto"/>
        <w:right w:val="none" w:sz="0" w:space="0" w:color="auto"/>
      </w:divBdr>
    </w:div>
    <w:div w:id="1381637728">
      <w:bodyDiv w:val="1"/>
      <w:marLeft w:val="0"/>
      <w:marRight w:val="0"/>
      <w:marTop w:val="0"/>
      <w:marBottom w:val="0"/>
      <w:divBdr>
        <w:top w:val="none" w:sz="0" w:space="0" w:color="auto"/>
        <w:left w:val="none" w:sz="0" w:space="0" w:color="auto"/>
        <w:bottom w:val="none" w:sz="0" w:space="0" w:color="auto"/>
        <w:right w:val="none" w:sz="0" w:space="0" w:color="auto"/>
      </w:divBdr>
    </w:div>
    <w:div w:id="1382048715">
      <w:bodyDiv w:val="1"/>
      <w:marLeft w:val="0"/>
      <w:marRight w:val="0"/>
      <w:marTop w:val="0"/>
      <w:marBottom w:val="0"/>
      <w:divBdr>
        <w:top w:val="none" w:sz="0" w:space="0" w:color="auto"/>
        <w:left w:val="none" w:sz="0" w:space="0" w:color="auto"/>
        <w:bottom w:val="none" w:sz="0" w:space="0" w:color="auto"/>
        <w:right w:val="none" w:sz="0" w:space="0" w:color="auto"/>
      </w:divBdr>
    </w:div>
    <w:div w:id="1383559285">
      <w:bodyDiv w:val="1"/>
      <w:marLeft w:val="0"/>
      <w:marRight w:val="0"/>
      <w:marTop w:val="0"/>
      <w:marBottom w:val="0"/>
      <w:divBdr>
        <w:top w:val="none" w:sz="0" w:space="0" w:color="auto"/>
        <w:left w:val="none" w:sz="0" w:space="0" w:color="auto"/>
        <w:bottom w:val="none" w:sz="0" w:space="0" w:color="auto"/>
        <w:right w:val="none" w:sz="0" w:space="0" w:color="auto"/>
      </w:divBdr>
    </w:div>
    <w:div w:id="1383754548">
      <w:bodyDiv w:val="1"/>
      <w:marLeft w:val="0"/>
      <w:marRight w:val="0"/>
      <w:marTop w:val="0"/>
      <w:marBottom w:val="0"/>
      <w:divBdr>
        <w:top w:val="none" w:sz="0" w:space="0" w:color="auto"/>
        <w:left w:val="none" w:sz="0" w:space="0" w:color="auto"/>
        <w:bottom w:val="none" w:sz="0" w:space="0" w:color="auto"/>
        <w:right w:val="none" w:sz="0" w:space="0" w:color="auto"/>
      </w:divBdr>
    </w:div>
    <w:div w:id="1383794985">
      <w:bodyDiv w:val="1"/>
      <w:marLeft w:val="0"/>
      <w:marRight w:val="0"/>
      <w:marTop w:val="0"/>
      <w:marBottom w:val="0"/>
      <w:divBdr>
        <w:top w:val="none" w:sz="0" w:space="0" w:color="auto"/>
        <w:left w:val="none" w:sz="0" w:space="0" w:color="auto"/>
        <w:bottom w:val="none" w:sz="0" w:space="0" w:color="auto"/>
        <w:right w:val="none" w:sz="0" w:space="0" w:color="auto"/>
      </w:divBdr>
    </w:div>
    <w:div w:id="1387409367">
      <w:bodyDiv w:val="1"/>
      <w:marLeft w:val="0"/>
      <w:marRight w:val="0"/>
      <w:marTop w:val="0"/>
      <w:marBottom w:val="0"/>
      <w:divBdr>
        <w:top w:val="none" w:sz="0" w:space="0" w:color="auto"/>
        <w:left w:val="none" w:sz="0" w:space="0" w:color="auto"/>
        <w:bottom w:val="none" w:sz="0" w:space="0" w:color="auto"/>
        <w:right w:val="none" w:sz="0" w:space="0" w:color="auto"/>
      </w:divBdr>
    </w:div>
    <w:div w:id="1388802495">
      <w:bodyDiv w:val="1"/>
      <w:marLeft w:val="0"/>
      <w:marRight w:val="0"/>
      <w:marTop w:val="0"/>
      <w:marBottom w:val="0"/>
      <w:divBdr>
        <w:top w:val="none" w:sz="0" w:space="0" w:color="auto"/>
        <w:left w:val="none" w:sz="0" w:space="0" w:color="auto"/>
        <w:bottom w:val="none" w:sz="0" w:space="0" w:color="auto"/>
        <w:right w:val="none" w:sz="0" w:space="0" w:color="auto"/>
      </w:divBdr>
    </w:div>
    <w:div w:id="1389569777">
      <w:bodyDiv w:val="1"/>
      <w:marLeft w:val="0"/>
      <w:marRight w:val="0"/>
      <w:marTop w:val="0"/>
      <w:marBottom w:val="0"/>
      <w:divBdr>
        <w:top w:val="none" w:sz="0" w:space="0" w:color="auto"/>
        <w:left w:val="none" w:sz="0" w:space="0" w:color="auto"/>
        <w:bottom w:val="none" w:sz="0" w:space="0" w:color="auto"/>
        <w:right w:val="none" w:sz="0" w:space="0" w:color="auto"/>
      </w:divBdr>
    </w:div>
    <w:div w:id="1390690227">
      <w:bodyDiv w:val="1"/>
      <w:marLeft w:val="0"/>
      <w:marRight w:val="0"/>
      <w:marTop w:val="0"/>
      <w:marBottom w:val="0"/>
      <w:divBdr>
        <w:top w:val="none" w:sz="0" w:space="0" w:color="auto"/>
        <w:left w:val="none" w:sz="0" w:space="0" w:color="auto"/>
        <w:bottom w:val="none" w:sz="0" w:space="0" w:color="auto"/>
        <w:right w:val="none" w:sz="0" w:space="0" w:color="auto"/>
      </w:divBdr>
    </w:div>
    <w:div w:id="1390761998">
      <w:bodyDiv w:val="1"/>
      <w:marLeft w:val="0"/>
      <w:marRight w:val="0"/>
      <w:marTop w:val="0"/>
      <w:marBottom w:val="0"/>
      <w:divBdr>
        <w:top w:val="none" w:sz="0" w:space="0" w:color="auto"/>
        <w:left w:val="none" w:sz="0" w:space="0" w:color="auto"/>
        <w:bottom w:val="none" w:sz="0" w:space="0" w:color="auto"/>
        <w:right w:val="none" w:sz="0" w:space="0" w:color="auto"/>
      </w:divBdr>
    </w:div>
    <w:div w:id="1391617146">
      <w:bodyDiv w:val="1"/>
      <w:marLeft w:val="0"/>
      <w:marRight w:val="0"/>
      <w:marTop w:val="0"/>
      <w:marBottom w:val="0"/>
      <w:divBdr>
        <w:top w:val="none" w:sz="0" w:space="0" w:color="auto"/>
        <w:left w:val="none" w:sz="0" w:space="0" w:color="auto"/>
        <w:bottom w:val="none" w:sz="0" w:space="0" w:color="auto"/>
        <w:right w:val="none" w:sz="0" w:space="0" w:color="auto"/>
      </w:divBdr>
    </w:div>
    <w:div w:id="1392583825">
      <w:bodyDiv w:val="1"/>
      <w:marLeft w:val="0"/>
      <w:marRight w:val="0"/>
      <w:marTop w:val="0"/>
      <w:marBottom w:val="0"/>
      <w:divBdr>
        <w:top w:val="none" w:sz="0" w:space="0" w:color="auto"/>
        <w:left w:val="none" w:sz="0" w:space="0" w:color="auto"/>
        <w:bottom w:val="none" w:sz="0" w:space="0" w:color="auto"/>
        <w:right w:val="none" w:sz="0" w:space="0" w:color="auto"/>
      </w:divBdr>
    </w:div>
    <w:div w:id="1392846792">
      <w:bodyDiv w:val="1"/>
      <w:marLeft w:val="0"/>
      <w:marRight w:val="0"/>
      <w:marTop w:val="0"/>
      <w:marBottom w:val="0"/>
      <w:divBdr>
        <w:top w:val="none" w:sz="0" w:space="0" w:color="auto"/>
        <w:left w:val="none" w:sz="0" w:space="0" w:color="auto"/>
        <w:bottom w:val="none" w:sz="0" w:space="0" w:color="auto"/>
        <w:right w:val="none" w:sz="0" w:space="0" w:color="auto"/>
      </w:divBdr>
    </w:div>
    <w:div w:id="1393113753">
      <w:bodyDiv w:val="1"/>
      <w:marLeft w:val="0"/>
      <w:marRight w:val="0"/>
      <w:marTop w:val="0"/>
      <w:marBottom w:val="0"/>
      <w:divBdr>
        <w:top w:val="none" w:sz="0" w:space="0" w:color="auto"/>
        <w:left w:val="none" w:sz="0" w:space="0" w:color="auto"/>
        <w:bottom w:val="none" w:sz="0" w:space="0" w:color="auto"/>
        <w:right w:val="none" w:sz="0" w:space="0" w:color="auto"/>
      </w:divBdr>
    </w:div>
    <w:div w:id="1393457437">
      <w:bodyDiv w:val="1"/>
      <w:marLeft w:val="0"/>
      <w:marRight w:val="0"/>
      <w:marTop w:val="0"/>
      <w:marBottom w:val="0"/>
      <w:divBdr>
        <w:top w:val="none" w:sz="0" w:space="0" w:color="auto"/>
        <w:left w:val="none" w:sz="0" w:space="0" w:color="auto"/>
        <w:bottom w:val="none" w:sz="0" w:space="0" w:color="auto"/>
        <w:right w:val="none" w:sz="0" w:space="0" w:color="auto"/>
      </w:divBdr>
      <w:divsChild>
        <w:div w:id="48379490">
          <w:marLeft w:val="480"/>
          <w:marRight w:val="0"/>
          <w:marTop w:val="0"/>
          <w:marBottom w:val="0"/>
          <w:divBdr>
            <w:top w:val="none" w:sz="0" w:space="0" w:color="auto"/>
            <w:left w:val="none" w:sz="0" w:space="0" w:color="auto"/>
            <w:bottom w:val="none" w:sz="0" w:space="0" w:color="auto"/>
            <w:right w:val="none" w:sz="0" w:space="0" w:color="auto"/>
          </w:divBdr>
        </w:div>
        <w:div w:id="233510851">
          <w:marLeft w:val="480"/>
          <w:marRight w:val="0"/>
          <w:marTop w:val="0"/>
          <w:marBottom w:val="0"/>
          <w:divBdr>
            <w:top w:val="none" w:sz="0" w:space="0" w:color="auto"/>
            <w:left w:val="none" w:sz="0" w:space="0" w:color="auto"/>
            <w:bottom w:val="none" w:sz="0" w:space="0" w:color="auto"/>
            <w:right w:val="none" w:sz="0" w:space="0" w:color="auto"/>
          </w:divBdr>
        </w:div>
        <w:div w:id="236866540">
          <w:marLeft w:val="480"/>
          <w:marRight w:val="0"/>
          <w:marTop w:val="0"/>
          <w:marBottom w:val="0"/>
          <w:divBdr>
            <w:top w:val="none" w:sz="0" w:space="0" w:color="auto"/>
            <w:left w:val="none" w:sz="0" w:space="0" w:color="auto"/>
            <w:bottom w:val="none" w:sz="0" w:space="0" w:color="auto"/>
            <w:right w:val="none" w:sz="0" w:space="0" w:color="auto"/>
          </w:divBdr>
        </w:div>
        <w:div w:id="257373842">
          <w:marLeft w:val="480"/>
          <w:marRight w:val="0"/>
          <w:marTop w:val="0"/>
          <w:marBottom w:val="0"/>
          <w:divBdr>
            <w:top w:val="none" w:sz="0" w:space="0" w:color="auto"/>
            <w:left w:val="none" w:sz="0" w:space="0" w:color="auto"/>
            <w:bottom w:val="none" w:sz="0" w:space="0" w:color="auto"/>
            <w:right w:val="none" w:sz="0" w:space="0" w:color="auto"/>
          </w:divBdr>
        </w:div>
        <w:div w:id="266159605">
          <w:marLeft w:val="480"/>
          <w:marRight w:val="0"/>
          <w:marTop w:val="0"/>
          <w:marBottom w:val="0"/>
          <w:divBdr>
            <w:top w:val="none" w:sz="0" w:space="0" w:color="auto"/>
            <w:left w:val="none" w:sz="0" w:space="0" w:color="auto"/>
            <w:bottom w:val="none" w:sz="0" w:space="0" w:color="auto"/>
            <w:right w:val="none" w:sz="0" w:space="0" w:color="auto"/>
          </w:divBdr>
        </w:div>
        <w:div w:id="273054008">
          <w:marLeft w:val="480"/>
          <w:marRight w:val="0"/>
          <w:marTop w:val="0"/>
          <w:marBottom w:val="0"/>
          <w:divBdr>
            <w:top w:val="none" w:sz="0" w:space="0" w:color="auto"/>
            <w:left w:val="none" w:sz="0" w:space="0" w:color="auto"/>
            <w:bottom w:val="none" w:sz="0" w:space="0" w:color="auto"/>
            <w:right w:val="none" w:sz="0" w:space="0" w:color="auto"/>
          </w:divBdr>
        </w:div>
        <w:div w:id="302389020">
          <w:marLeft w:val="480"/>
          <w:marRight w:val="0"/>
          <w:marTop w:val="0"/>
          <w:marBottom w:val="0"/>
          <w:divBdr>
            <w:top w:val="none" w:sz="0" w:space="0" w:color="auto"/>
            <w:left w:val="none" w:sz="0" w:space="0" w:color="auto"/>
            <w:bottom w:val="none" w:sz="0" w:space="0" w:color="auto"/>
            <w:right w:val="none" w:sz="0" w:space="0" w:color="auto"/>
          </w:divBdr>
        </w:div>
        <w:div w:id="464201901">
          <w:marLeft w:val="480"/>
          <w:marRight w:val="0"/>
          <w:marTop w:val="0"/>
          <w:marBottom w:val="0"/>
          <w:divBdr>
            <w:top w:val="none" w:sz="0" w:space="0" w:color="auto"/>
            <w:left w:val="none" w:sz="0" w:space="0" w:color="auto"/>
            <w:bottom w:val="none" w:sz="0" w:space="0" w:color="auto"/>
            <w:right w:val="none" w:sz="0" w:space="0" w:color="auto"/>
          </w:divBdr>
        </w:div>
        <w:div w:id="496724489">
          <w:marLeft w:val="480"/>
          <w:marRight w:val="0"/>
          <w:marTop w:val="0"/>
          <w:marBottom w:val="0"/>
          <w:divBdr>
            <w:top w:val="none" w:sz="0" w:space="0" w:color="auto"/>
            <w:left w:val="none" w:sz="0" w:space="0" w:color="auto"/>
            <w:bottom w:val="none" w:sz="0" w:space="0" w:color="auto"/>
            <w:right w:val="none" w:sz="0" w:space="0" w:color="auto"/>
          </w:divBdr>
        </w:div>
        <w:div w:id="546915100">
          <w:marLeft w:val="480"/>
          <w:marRight w:val="0"/>
          <w:marTop w:val="0"/>
          <w:marBottom w:val="0"/>
          <w:divBdr>
            <w:top w:val="none" w:sz="0" w:space="0" w:color="auto"/>
            <w:left w:val="none" w:sz="0" w:space="0" w:color="auto"/>
            <w:bottom w:val="none" w:sz="0" w:space="0" w:color="auto"/>
            <w:right w:val="none" w:sz="0" w:space="0" w:color="auto"/>
          </w:divBdr>
        </w:div>
        <w:div w:id="551161986">
          <w:marLeft w:val="480"/>
          <w:marRight w:val="0"/>
          <w:marTop w:val="0"/>
          <w:marBottom w:val="0"/>
          <w:divBdr>
            <w:top w:val="none" w:sz="0" w:space="0" w:color="auto"/>
            <w:left w:val="none" w:sz="0" w:space="0" w:color="auto"/>
            <w:bottom w:val="none" w:sz="0" w:space="0" w:color="auto"/>
            <w:right w:val="none" w:sz="0" w:space="0" w:color="auto"/>
          </w:divBdr>
        </w:div>
        <w:div w:id="553663033">
          <w:marLeft w:val="480"/>
          <w:marRight w:val="0"/>
          <w:marTop w:val="0"/>
          <w:marBottom w:val="0"/>
          <w:divBdr>
            <w:top w:val="none" w:sz="0" w:space="0" w:color="auto"/>
            <w:left w:val="none" w:sz="0" w:space="0" w:color="auto"/>
            <w:bottom w:val="none" w:sz="0" w:space="0" w:color="auto"/>
            <w:right w:val="none" w:sz="0" w:space="0" w:color="auto"/>
          </w:divBdr>
        </w:div>
        <w:div w:id="627660895">
          <w:marLeft w:val="480"/>
          <w:marRight w:val="0"/>
          <w:marTop w:val="0"/>
          <w:marBottom w:val="0"/>
          <w:divBdr>
            <w:top w:val="none" w:sz="0" w:space="0" w:color="auto"/>
            <w:left w:val="none" w:sz="0" w:space="0" w:color="auto"/>
            <w:bottom w:val="none" w:sz="0" w:space="0" w:color="auto"/>
            <w:right w:val="none" w:sz="0" w:space="0" w:color="auto"/>
          </w:divBdr>
        </w:div>
        <w:div w:id="642274310">
          <w:marLeft w:val="480"/>
          <w:marRight w:val="0"/>
          <w:marTop w:val="0"/>
          <w:marBottom w:val="0"/>
          <w:divBdr>
            <w:top w:val="none" w:sz="0" w:space="0" w:color="auto"/>
            <w:left w:val="none" w:sz="0" w:space="0" w:color="auto"/>
            <w:bottom w:val="none" w:sz="0" w:space="0" w:color="auto"/>
            <w:right w:val="none" w:sz="0" w:space="0" w:color="auto"/>
          </w:divBdr>
        </w:div>
        <w:div w:id="653991476">
          <w:marLeft w:val="480"/>
          <w:marRight w:val="0"/>
          <w:marTop w:val="0"/>
          <w:marBottom w:val="0"/>
          <w:divBdr>
            <w:top w:val="none" w:sz="0" w:space="0" w:color="auto"/>
            <w:left w:val="none" w:sz="0" w:space="0" w:color="auto"/>
            <w:bottom w:val="none" w:sz="0" w:space="0" w:color="auto"/>
            <w:right w:val="none" w:sz="0" w:space="0" w:color="auto"/>
          </w:divBdr>
        </w:div>
        <w:div w:id="670569047">
          <w:marLeft w:val="480"/>
          <w:marRight w:val="0"/>
          <w:marTop w:val="0"/>
          <w:marBottom w:val="0"/>
          <w:divBdr>
            <w:top w:val="none" w:sz="0" w:space="0" w:color="auto"/>
            <w:left w:val="none" w:sz="0" w:space="0" w:color="auto"/>
            <w:bottom w:val="none" w:sz="0" w:space="0" w:color="auto"/>
            <w:right w:val="none" w:sz="0" w:space="0" w:color="auto"/>
          </w:divBdr>
        </w:div>
        <w:div w:id="729154771">
          <w:marLeft w:val="480"/>
          <w:marRight w:val="0"/>
          <w:marTop w:val="0"/>
          <w:marBottom w:val="0"/>
          <w:divBdr>
            <w:top w:val="none" w:sz="0" w:space="0" w:color="auto"/>
            <w:left w:val="none" w:sz="0" w:space="0" w:color="auto"/>
            <w:bottom w:val="none" w:sz="0" w:space="0" w:color="auto"/>
            <w:right w:val="none" w:sz="0" w:space="0" w:color="auto"/>
          </w:divBdr>
        </w:div>
        <w:div w:id="770399415">
          <w:marLeft w:val="480"/>
          <w:marRight w:val="0"/>
          <w:marTop w:val="0"/>
          <w:marBottom w:val="0"/>
          <w:divBdr>
            <w:top w:val="none" w:sz="0" w:space="0" w:color="auto"/>
            <w:left w:val="none" w:sz="0" w:space="0" w:color="auto"/>
            <w:bottom w:val="none" w:sz="0" w:space="0" w:color="auto"/>
            <w:right w:val="none" w:sz="0" w:space="0" w:color="auto"/>
          </w:divBdr>
        </w:div>
        <w:div w:id="792792778">
          <w:marLeft w:val="480"/>
          <w:marRight w:val="0"/>
          <w:marTop w:val="0"/>
          <w:marBottom w:val="0"/>
          <w:divBdr>
            <w:top w:val="none" w:sz="0" w:space="0" w:color="auto"/>
            <w:left w:val="none" w:sz="0" w:space="0" w:color="auto"/>
            <w:bottom w:val="none" w:sz="0" w:space="0" w:color="auto"/>
            <w:right w:val="none" w:sz="0" w:space="0" w:color="auto"/>
          </w:divBdr>
        </w:div>
        <w:div w:id="813984944">
          <w:marLeft w:val="480"/>
          <w:marRight w:val="0"/>
          <w:marTop w:val="0"/>
          <w:marBottom w:val="0"/>
          <w:divBdr>
            <w:top w:val="none" w:sz="0" w:space="0" w:color="auto"/>
            <w:left w:val="none" w:sz="0" w:space="0" w:color="auto"/>
            <w:bottom w:val="none" w:sz="0" w:space="0" w:color="auto"/>
            <w:right w:val="none" w:sz="0" w:space="0" w:color="auto"/>
          </w:divBdr>
        </w:div>
        <w:div w:id="868836946">
          <w:marLeft w:val="480"/>
          <w:marRight w:val="0"/>
          <w:marTop w:val="0"/>
          <w:marBottom w:val="0"/>
          <w:divBdr>
            <w:top w:val="none" w:sz="0" w:space="0" w:color="auto"/>
            <w:left w:val="none" w:sz="0" w:space="0" w:color="auto"/>
            <w:bottom w:val="none" w:sz="0" w:space="0" w:color="auto"/>
            <w:right w:val="none" w:sz="0" w:space="0" w:color="auto"/>
          </w:divBdr>
        </w:div>
        <w:div w:id="877858984">
          <w:marLeft w:val="480"/>
          <w:marRight w:val="0"/>
          <w:marTop w:val="0"/>
          <w:marBottom w:val="0"/>
          <w:divBdr>
            <w:top w:val="none" w:sz="0" w:space="0" w:color="auto"/>
            <w:left w:val="none" w:sz="0" w:space="0" w:color="auto"/>
            <w:bottom w:val="none" w:sz="0" w:space="0" w:color="auto"/>
            <w:right w:val="none" w:sz="0" w:space="0" w:color="auto"/>
          </w:divBdr>
        </w:div>
        <w:div w:id="895118667">
          <w:marLeft w:val="480"/>
          <w:marRight w:val="0"/>
          <w:marTop w:val="0"/>
          <w:marBottom w:val="0"/>
          <w:divBdr>
            <w:top w:val="none" w:sz="0" w:space="0" w:color="auto"/>
            <w:left w:val="none" w:sz="0" w:space="0" w:color="auto"/>
            <w:bottom w:val="none" w:sz="0" w:space="0" w:color="auto"/>
            <w:right w:val="none" w:sz="0" w:space="0" w:color="auto"/>
          </w:divBdr>
        </w:div>
        <w:div w:id="923147062">
          <w:marLeft w:val="480"/>
          <w:marRight w:val="0"/>
          <w:marTop w:val="0"/>
          <w:marBottom w:val="0"/>
          <w:divBdr>
            <w:top w:val="none" w:sz="0" w:space="0" w:color="auto"/>
            <w:left w:val="none" w:sz="0" w:space="0" w:color="auto"/>
            <w:bottom w:val="none" w:sz="0" w:space="0" w:color="auto"/>
            <w:right w:val="none" w:sz="0" w:space="0" w:color="auto"/>
          </w:divBdr>
        </w:div>
        <w:div w:id="942885077">
          <w:marLeft w:val="480"/>
          <w:marRight w:val="0"/>
          <w:marTop w:val="0"/>
          <w:marBottom w:val="0"/>
          <w:divBdr>
            <w:top w:val="none" w:sz="0" w:space="0" w:color="auto"/>
            <w:left w:val="none" w:sz="0" w:space="0" w:color="auto"/>
            <w:bottom w:val="none" w:sz="0" w:space="0" w:color="auto"/>
            <w:right w:val="none" w:sz="0" w:space="0" w:color="auto"/>
          </w:divBdr>
        </w:div>
        <w:div w:id="966274213">
          <w:marLeft w:val="480"/>
          <w:marRight w:val="0"/>
          <w:marTop w:val="0"/>
          <w:marBottom w:val="0"/>
          <w:divBdr>
            <w:top w:val="none" w:sz="0" w:space="0" w:color="auto"/>
            <w:left w:val="none" w:sz="0" w:space="0" w:color="auto"/>
            <w:bottom w:val="none" w:sz="0" w:space="0" w:color="auto"/>
            <w:right w:val="none" w:sz="0" w:space="0" w:color="auto"/>
          </w:divBdr>
        </w:div>
        <w:div w:id="1001851613">
          <w:marLeft w:val="480"/>
          <w:marRight w:val="0"/>
          <w:marTop w:val="0"/>
          <w:marBottom w:val="0"/>
          <w:divBdr>
            <w:top w:val="none" w:sz="0" w:space="0" w:color="auto"/>
            <w:left w:val="none" w:sz="0" w:space="0" w:color="auto"/>
            <w:bottom w:val="none" w:sz="0" w:space="0" w:color="auto"/>
            <w:right w:val="none" w:sz="0" w:space="0" w:color="auto"/>
          </w:divBdr>
        </w:div>
        <w:div w:id="1014960198">
          <w:marLeft w:val="480"/>
          <w:marRight w:val="0"/>
          <w:marTop w:val="0"/>
          <w:marBottom w:val="0"/>
          <w:divBdr>
            <w:top w:val="none" w:sz="0" w:space="0" w:color="auto"/>
            <w:left w:val="none" w:sz="0" w:space="0" w:color="auto"/>
            <w:bottom w:val="none" w:sz="0" w:space="0" w:color="auto"/>
            <w:right w:val="none" w:sz="0" w:space="0" w:color="auto"/>
          </w:divBdr>
        </w:div>
        <w:div w:id="1073813118">
          <w:marLeft w:val="480"/>
          <w:marRight w:val="0"/>
          <w:marTop w:val="0"/>
          <w:marBottom w:val="0"/>
          <w:divBdr>
            <w:top w:val="none" w:sz="0" w:space="0" w:color="auto"/>
            <w:left w:val="none" w:sz="0" w:space="0" w:color="auto"/>
            <w:bottom w:val="none" w:sz="0" w:space="0" w:color="auto"/>
            <w:right w:val="none" w:sz="0" w:space="0" w:color="auto"/>
          </w:divBdr>
        </w:div>
        <w:div w:id="1247424864">
          <w:marLeft w:val="480"/>
          <w:marRight w:val="0"/>
          <w:marTop w:val="0"/>
          <w:marBottom w:val="0"/>
          <w:divBdr>
            <w:top w:val="none" w:sz="0" w:space="0" w:color="auto"/>
            <w:left w:val="none" w:sz="0" w:space="0" w:color="auto"/>
            <w:bottom w:val="none" w:sz="0" w:space="0" w:color="auto"/>
            <w:right w:val="none" w:sz="0" w:space="0" w:color="auto"/>
          </w:divBdr>
        </w:div>
        <w:div w:id="1261643740">
          <w:marLeft w:val="480"/>
          <w:marRight w:val="0"/>
          <w:marTop w:val="0"/>
          <w:marBottom w:val="0"/>
          <w:divBdr>
            <w:top w:val="none" w:sz="0" w:space="0" w:color="auto"/>
            <w:left w:val="none" w:sz="0" w:space="0" w:color="auto"/>
            <w:bottom w:val="none" w:sz="0" w:space="0" w:color="auto"/>
            <w:right w:val="none" w:sz="0" w:space="0" w:color="auto"/>
          </w:divBdr>
        </w:div>
        <w:div w:id="1307780619">
          <w:marLeft w:val="480"/>
          <w:marRight w:val="0"/>
          <w:marTop w:val="0"/>
          <w:marBottom w:val="0"/>
          <w:divBdr>
            <w:top w:val="none" w:sz="0" w:space="0" w:color="auto"/>
            <w:left w:val="none" w:sz="0" w:space="0" w:color="auto"/>
            <w:bottom w:val="none" w:sz="0" w:space="0" w:color="auto"/>
            <w:right w:val="none" w:sz="0" w:space="0" w:color="auto"/>
          </w:divBdr>
        </w:div>
        <w:div w:id="1309633410">
          <w:marLeft w:val="480"/>
          <w:marRight w:val="0"/>
          <w:marTop w:val="0"/>
          <w:marBottom w:val="0"/>
          <w:divBdr>
            <w:top w:val="none" w:sz="0" w:space="0" w:color="auto"/>
            <w:left w:val="none" w:sz="0" w:space="0" w:color="auto"/>
            <w:bottom w:val="none" w:sz="0" w:space="0" w:color="auto"/>
            <w:right w:val="none" w:sz="0" w:space="0" w:color="auto"/>
          </w:divBdr>
        </w:div>
        <w:div w:id="1349674899">
          <w:marLeft w:val="480"/>
          <w:marRight w:val="0"/>
          <w:marTop w:val="0"/>
          <w:marBottom w:val="0"/>
          <w:divBdr>
            <w:top w:val="none" w:sz="0" w:space="0" w:color="auto"/>
            <w:left w:val="none" w:sz="0" w:space="0" w:color="auto"/>
            <w:bottom w:val="none" w:sz="0" w:space="0" w:color="auto"/>
            <w:right w:val="none" w:sz="0" w:space="0" w:color="auto"/>
          </w:divBdr>
        </w:div>
        <w:div w:id="1360349838">
          <w:marLeft w:val="480"/>
          <w:marRight w:val="0"/>
          <w:marTop w:val="0"/>
          <w:marBottom w:val="0"/>
          <w:divBdr>
            <w:top w:val="none" w:sz="0" w:space="0" w:color="auto"/>
            <w:left w:val="none" w:sz="0" w:space="0" w:color="auto"/>
            <w:bottom w:val="none" w:sz="0" w:space="0" w:color="auto"/>
            <w:right w:val="none" w:sz="0" w:space="0" w:color="auto"/>
          </w:divBdr>
        </w:div>
        <w:div w:id="1413118578">
          <w:marLeft w:val="480"/>
          <w:marRight w:val="0"/>
          <w:marTop w:val="0"/>
          <w:marBottom w:val="0"/>
          <w:divBdr>
            <w:top w:val="none" w:sz="0" w:space="0" w:color="auto"/>
            <w:left w:val="none" w:sz="0" w:space="0" w:color="auto"/>
            <w:bottom w:val="none" w:sz="0" w:space="0" w:color="auto"/>
            <w:right w:val="none" w:sz="0" w:space="0" w:color="auto"/>
          </w:divBdr>
        </w:div>
        <w:div w:id="1457405172">
          <w:marLeft w:val="480"/>
          <w:marRight w:val="0"/>
          <w:marTop w:val="0"/>
          <w:marBottom w:val="0"/>
          <w:divBdr>
            <w:top w:val="none" w:sz="0" w:space="0" w:color="auto"/>
            <w:left w:val="none" w:sz="0" w:space="0" w:color="auto"/>
            <w:bottom w:val="none" w:sz="0" w:space="0" w:color="auto"/>
            <w:right w:val="none" w:sz="0" w:space="0" w:color="auto"/>
          </w:divBdr>
        </w:div>
        <w:div w:id="1461457192">
          <w:marLeft w:val="480"/>
          <w:marRight w:val="0"/>
          <w:marTop w:val="0"/>
          <w:marBottom w:val="0"/>
          <w:divBdr>
            <w:top w:val="none" w:sz="0" w:space="0" w:color="auto"/>
            <w:left w:val="none" w:sz="0" w:space="0" w:color="auto"/>
            <w:bottom w:val="none" w:sz="0" w:space="0" w:color="auto"/>
            <w:right w:val="none" w:sz="0" w:space="0" w:color="auto"/>
          </w:divBdr>
        </w:div>
        <w:div w:id="1463502532">
          <w:marLeft w:val="480"/>
          <w:marRight w:val="0"/>
          <w:marTop w:val="0"/>
          <w:marBottom w:val="0"/>
          <w:divBdr>
            <w:top w:val="none" w:sz="0" w:space="0" w:color="auto"/>
            <w:left w:val="none" w:sz="0" w:space="0" w:color="auto"/>
            <w:bottom w:val="none" w:sz="0" w:space="0" w:color="auto"/>
            <w:right w:val="none" w:sz="0" w:space="0" w:color="auto"/>
          </w:divBdr>
        </w:div>
        <w:div w:id="1529445529">
          <w:marLeft w:val="480"/>
          <w:marRight w:val="0"/>
          <w:marTop w:val="0"/>
          <w:marBottom w:val="0"/>
          <w:divBdr>
            <w:top w:val="none" w:sz="0" w:space="0" w:color="auto"/>
            <w:left w:val="none" w:sz="0" w:space="0" w:color="auto"/>
            <w:bottom w:val="none" w:sz="0" w:space="0" w:color="auto"/>
            <w:right w:val="none" w:sz="0" w:space="0" w:color="auto"/>
          </w:divBdr>
        </w:div>
        <w:div w:id="1532837565">
          <w:marLeft w:val="480"/>
          <w:marRight w:val="0"/>
          <w:marTop w:val="0"/>
          <w:marBottom w:val="0"/>
          <w:divBdr>
            <w:top w:val="none" w:sz="0" w:space="0" w:color="auto"/>
            <w:left w:val="none" w:sz="0" w:space="0" w:color="auto"/>
            <w:bottom w:val="none" w:sz="0" w:space="0" w:color="auto"/>
            <w:right w:val="none" w:sz="0" w:space="0" w:color="auto"/>
          </w:divBdr>
        </w:div>
        <w:div w:id="1546868910">
          <w:marLeft w:val="480"/>
          <w:marRight w:val="0"/>
          <w:marTop w:val="0"/>
          <w:marBottom w:val="0"/>
          <w:divBdr>
            <w:top w:val="none" w:sz="0" w:space="0" w:color="auto"/>
            <w:left w:val="none" w:sz="0" w:space="0" w:color="auto"/>
            <w:bottom w:val="none" w:sz="0" w:space="0" w:color="auto"/>
            <w:right w:val="none" w:sz="0" w:space="0" w:color="auto"/>
          </w:divBdr>
        </w:div>
        <w:div w:id="1578517698">
          <w:marLeft w:val="480"/>
          <w:marRight w:val="0"/>
          <w:marTop w:val="0"/>
          <w:marBottom w:val="0"/>
          <w:divBdr>
            <w:top w:val="none" w:sz="0" w:space="0" w:color="auto"/>
            <w:left w:val="none" w:sz="0" w:space="0" w:color="auto"/>
            <w:bottom w:val="none" w:sz="0" w:space="0" w:color="auto"/>
            <w:right w:val="none" w:sz="0" w:space="0" w:color="auto"/>
          </w:divBdr>
        </w:div>
        <w:div w:id="1596863148">
          <w:marLeft w:val="480"/>
          <w:marRight w:val="0"/>
          <w:marTop w:val="0"/>
          <w:marBottom w:val="0"/>
          <w:divBdr>
            <w:top w:val="none" w:sz="0" w:space="0" w:color="auto"/>
            <w:left w:val="none" w:sz="0" w:space="0" w:color="auto"/>
            <w:bottom w:val="none" w:sz="0" w:space="0" w:color="auto"/>
            <w:right w:val="none" w:sz="0" w:space="0" w:color="auto"/>
          </w:divBdr>
        </w:div>
        <w:div w:id="1601450357">
          <w:marLeft w:val="480"/>
          <w:marRight w:val="0"/>
          <w:marTop w:val="0"/>
          <w:marBottom w:val="0"/>
          <w:divBdr>
            <w:top w:val="none" w:sz="0" w:space="0" w:color="auto"/>
            <w:left w:val="none" w:sz="0" w:space="0" w:color="auto"/>
            <w:bottom w:val="none" w:sz="0" w:space="0" w:color="auto"/>
            <w:right w:val="none" w:sz="0" w:space="0" w:color="auto"/>
          </w:divBdr>
        </w:div>
        <w:div w:id="1602757531">
          <w:marLeft w:val="480"/>
          <w:marRight w:val="0"/>
          <w:marTop w:val="0"/>
          <w:marBottom w:val="0"/>
          <w:divBdr>
            <w:top w:val="none" w:sz="0" w:space="0" w:color="auto"/>
            <w:left w:val="none" w:sz="0" w:space="0" w:color="auto"/>
            <w:bottom w:val="none" w:sz="0" w:space="0" w:color="auto"/>
            <w:right w:val="none" w:sz="0" w:space="0" w:color="auto"/>
          </w:divBdr>
        </w:div>
        <w:div w:id="1654023661">
          <w:marLeft w:val="480"/>
          <w:marRight w:val="0"/>
          <w:marTop w:val="0"/>
          <w:marBottom w:val="0"/>
          <w:divBdr>
            <w:top w:val="none" w:sz="0" w:space="0" w:color="auto"/>
            <w:left w:val="none" w:sz="0" w:space="0" w:color="auto"/>
            <w:bottom w:val="none" w:sz="0" w:space="0" w:color="auto"/>
            <w:right w:val="none" w:sz="0" w:space="0" w:color="auto"/>
          </w:divBdr>
        </w:div>
        <w:div w:id="1657412979">
          <w:marLeft w:val="480"/>
          <w:marRight w:val="0"/>
          <w:marTop w:val="0"/>
          <w:marBottom w:val="0"/>
          <w:divBdr>
            <w:top w:val="none" w:sz="0" w:space="0" w:color="auto"/>
            <w:left w:val="none" w:sz="0" w:space="0" w:color="auto"/>
            <w:bottom w:val="none" w:sz="0" w:space="0" w:color="auto"/>
            <w:right w:val="none" w:sz="0" w:space="0" w:color="auto"/>
          </w:divBdr>
        </w:div>
        <w:div w:id="1672416037">
          <w:marLeft w:val="480"/>
          <w:marRight w:val="0"/>
          <w:marTop w:val="0"/>
          <w:marBottom w:val="0"/>
          <w:divBdr>
            <w:top w:val="none" w:sz="0" w:space="0" w:color="auto"/>
            <w:left w:val="none" w:sz="0" w:space="0" w:color="auto"/>
            <w:bottom w:val="none" w:sz="0" w:space="0" w:color="auto"/>
            <w:right w:val="none" w:sz="0" w:space="0" w:color="auto"/>
          </w:divBdr>
        </w:div>
        <w:div w:id="1704593944">
          <w:marLeft w:val="480"/>
          <w:marRight w:val="0"/>
          <w:marTop w:val="0"/>
          <w:marBottom w:val="0"/>
          <w:divBdr>
            <w:top w:val="none" w:sz="0" w:space="0" w:color="auto"/>
            <w:left w:val="none" w:sz="0" w:space="0" w:color="auto"/>
            <w:bottom w:val="none" w:sz="0" w:space="0" w:color="auto"/>
            <w:right w:val="none" w:sz="0" w:space="0" w:color="auto"/>
          </w:divBdr>
        </w:div>
        <w:div w:id="1769307898">
          <w:marLeft w:val="480"/>
          <w:marRight w:val="0"/>
          <w:marTop w:val="0"/>
          <w:marBottom w:val="0"/>
          <w:divBdr>
            <w:top w:val="none" w:sz="0" w:space="0" w:color="auto"/>
            <w:left w:val="none" w:sz="0" w:space="0" w:color="auto"/>
            <w:bottom w:val="none" w:sz="0" w:space="0" w:color="auto"/>
            <w:right w:val="none" w:sz="0" w:space="0" w:color="auto"/>
          </w:divBdr>
        </w:div>
        <w:div w:id="1895501607">
          <w:marLeft w:val="480"/>
          <w:marRight w:val="0"/>
          <w:marTop w:val="0"/>
          <w:marBottom w:val="0"/>
          <w:divBdr>
            <w:top w:val="none" w:sz="0" w:space="0" w:color="auto"/>
            <w:left w:val="none" w:sz="0" w:space="0" w:color="auto"/>
            <w:bottom w:val="none" w:sz="0" w:space="0" w:color="auto"/>
            <w:right w:val="none" w:sz="0" w:space="0" w:color="auto"/>
          </w:divBdr>
        </w:div>
        <w:div w:id="1897739302">
          <w:marLeft w:val="480"/>
          <w:marRight w:val="0"/>
          <w:marTop w:val="0"/>
          <w:marBottom w:val="0"/>
          <w:divBdr>
            <w:top w:val="none" w:sz="0" w:space="0" w:color="auto"/>
            <w:left w:val="none" w:sz="0" w:space="0" w:color="auto"/>
            <w:bottom w:val="none" w:sz="0" w:space="0" w:color="auto"/>
            <w:right w:val="none" w:sz="0" w:space="0" w:color="auto"/>
          </w:divBdr>
        </w:div>
        <w:div w:id="1905333382">
          <w:marLeft w:val="480"/>
          <w:marRight w:val="0"/>
          <w:marTop w:val="0"/>
          <w:marBottom w:val="0"/>
          <w:divBdr>
            <w:top w:val="none" w:sz="0" w:space="0" w:color="auto"/>
            <w:left w:val="none" w:sz="0" w:space="0" w:color="auto"/>
            <w:bottom w:val="none" w:sz="0" w:space="0" w:color="auto"/>
            <w:right w:val="none" w:sz="0" w:space="0" w:color="auto"/>
          </w:divBdr>
        </w:div>
        <w:div w:id="1925410119">
          <w:marLeft w:val="480"/>
          <w:marRight w:val="0"/>
          <w:marTop w:val="0"/>
          <w:marBottom w:val="0"/>
          <w:divBdr>
            <w:top w:val="none" w:sz="0" w:space="0" w:color="auto"/>
            <w:left w:val="none" w:sz="0" w:space="0" w:color="auto"/>
            <w:bottom w:val="none" w:sz="0" w:space="0" w:color="auto"/>
            <w:right w:val="none" w:sz="0" w:space="0" w:color="auto"/>
          </w:divBdr>
        </w:div>
        <w:div w:id="1989283757">
          <w:marLeft w:val="480"/>
          <w:marRight w:val="0"/>
          <w:marTop w:val="0"/>
          <w:marBottom w:val="0"/>
          <w:divBdr>
            <w:top w:val="none" w:sz="0" w:space="0" w:color="auto"/>
            <w:left w:val="none" w:sz="0" w:space="0" w:color="auto"/>
            <w:bottom w:val="none" w:sz="0" w:space="0" w:color="auto"/>
            <w:right w:val="none" w:sz="0" w:space="0" w:color="auto"/>
          </w:divBdr>
        </w:div>
        <w:div w:id="2004242031">
          <w:marLeft w:val="480"/>
          <w:marRight w:val="0"/>
          <w:marTop w:val="0"/>
          <w:marBottom w:val="0"/>
          <w:divBdr>
            <w:top w:val="none" w:sz="0" w:space="0" w:color="auto"/>
            <w:left w:val="none" w:sz="0" w:space="0" w:color="auto"/>
            <w:bottom w:val="none" w:sz="0" w:space="0" w:color="auto"/>
            <w:right w:val="none" w:sz="0" w:space="0" w:color="auto"/>
          </w:divBdr>
        </w:div>
        <w:div w:id="2020042103">
          <w:marLeft w:val="480"/>
          <w:marRight w:val="0"/>
          <w:marTop w:val="0"/>
          <w:marBottom w:val="0"/>
          <w:divBdr>
            <w:top w:val="none" w:sz="0" w:space="0" w:color="auto"/>
            <w:left w:val="none" w:sz="0" w:space="0" w:color="auto"/>
            <w:bottom w:val="none" w:sz="0" w:space="0" w:color="auto"/>
            <w:right w:val="none" w:sz="0" w:space="0" w:color="auto"/>
          </w:divBdr>
        </w:div>
        <w:div w:id="2020816652">
          <w:marLeft w:val="480"/>
          <w:marRight w:val="0"/>
          <w:marTop w:val="0"/>
          <w:marBottom w:val="0"/>
          <w:divBdr>
            <w:top w:val="none" w:sz="0" w:space="0" w:color="auto"/>
            <w:left w:val="none" w:sz="0" w:space="0" w:color="auto"/>
            <w:bottom w:val="none" w:sz="0" w:space="0" w:color="auto"/>
            <w:right w:val="none" w:sz="0" w:space="0" w:color="auto"/>
          </w:divBdr>
        </w:div>
        <w:div w:id="2024819464">
          <w:marLeft w:val="480"/>
          <w:marRight w:val="0"/>
          <w:marTop w:val="0"/>
          <w:marBottom w:val="0"/>
          <w:divBdr>
            <w:top w:val="none" w:sz="0" w:space="0" w:color="auto"/>
            <w:left w:val="none" w:sz="0" w:space="0" w:color="auto"/>
            <w:bottom w:val="none" w:sz="0" w:space="0" w:color="auto"/>
            <w:right w:val="none" w:sz="0" w:space="0" w:color="auto"/>
          </w:divBdr>
        </w:div>
        <w:div w:id="2053653494">
          <w:marLeft w:val="480"/>
          <w:marRight w:val="0"/>
          <w:marTop w:val="0"/>
          <w:marBottom w:val="0"/>
          <w:divBdr>
            <w:top w:val="none" w:sz="0" w:space="0" w:color="auto"/>
            <w:left w:val="none" w:sz="0" w:space="0" w:color="auto"/>
            <w:bottom w:val="none" w:sz="0" w:space="0" w:color="auto"/>
            <w:right w:val="none" w:sz="0" w:space="0" w:color="auto"/>
          </w:divBdr>
        </w:div>
        <w:div w:id="2060276245">
          <w:marLeft w:val="480"/>
          <w:marRight w:val="0"/>
          <w:marTop w:val="0"/>
          <w:marBottom w:val="0"/>
          <w:divBdr>
            <w:top w:val="none" w:sz="0" w:space="0" w:color="auto"/>
            <w:left w:val="none" w:sz="0" w:space="0" w:color="auto"/>
            <w:bottom w:val="none" w:sz="0" w:space="0" w:color="auto"/>
            <w:right w:val="none" w:sz="0" w:space="0" w:color="auto"/>
          </w:divBdr>
        </w:div>
        <w:div w:id="2075229066">
          <w:marLeft w:val="480"/>
          <w:marRight w:val="0"/>
          <w:marTop w:val="0"/>
          <w:marBottom w:val="0"/>
          <w:divBdr>
            <w:top w:val="none" w:sz="0" w:space="0" w:color="auto"/>
            <w:left w:val="none" w:sz="0" w:space="0" w:color="auto"/>
            <w:bottom w:val="none" w:sz="0" w:space="0" w:color="auto"/>
            <w:right w:val="none" w:sz="0" w:space="0" w:color="auto"/>
          </w:divBdr>
        </w:div>
        <w:div w:id="2076007056">
          <w:marLeft w:val="480"/>
          <w:marRight w:val="0"/>
          <w:marTop w:val="0"/>
          <w:marBottom w:val="0"/>
          <w:divBdr>
            <w:top w:val="none" w:sz="0" w:space="0" w:color="auto"/>
            <w:left w:val="none" w:sz="0" w:space="0" w:color="auto"/>
            <w:bottom w:val="none" w:sz="0" w:space="0" w:color="auto"/>
            <w:right w:val="none" w:sz="0" w:space="0" w:color="auto"/>
          </w:divBdr>
        </w:div>
        <w:div w:id="2145196841">
          <w:marLeft w:val="480"/>
          <w:marRight w:val="0"/>
          <w:marTop w:val="0"/>
          <w:marBottom w:val="0"/>
          <w:divBdr>
            <w:top w:val="none" w:sz="0" w:space="0" w:color="auto"/>
            <w:left w:val="none" w:sz="0" w:space="0" w:color="auto"/>
            <w:bottom w:val="none" w:sz="0" w:space="0" w:color="auto"/>
            <w:right w:val="none" w:sz="0" w:space="0" w:color="auto"/>
          </w:divBdr>
        </w:div>
      </w:divsChild>
    </w:div>
    <w:div w:id="1393583344">
      <w:bodyDiv w:val="1"/>
      <w:marLeft w:val="0"/>
      <w:marRight w:val="0"/>
      <w:marTop w:val="0"/>
      <w:marBottom w:val="0"/>
      <w:divBdr>
        <w:top w:val="none" w:sz="0" w:space="0" w:color="auto"/>
        <w:left w:val="none" w:sz="0" w:space="0" w:color="auto"/>
        <w:bottom w:val="none" w:sz="0" w:space="0" w:color="auto"/>
        <w:right w:val="none" w:sz="0" w:space="0" w:color="auto"/>
      </w:divBdr>
    </w:div>
    <w:div w:id="1394964254">
      <w:bodyDiv w:val="1"/>
      <w:marLeft w:val="0"/>
      <w:marRight w:val="0"/>
      <w:marTop w:val="0"/>
      <w:marBottom w:val="0"/>
      <w:divBdr>
        <w:top w:val="none" w:sz="0" w:space="0" w:color="auto"/>
        <w:left w:val="none" w:sz="0" w:space="0" w:color="auto"/>
        <w:bottom w:val="none" w:sz="0" w:space="0" w:color="auto"/>
        <w:right w:val="none" w:sz="0" w:space="0" w:color="auto"/>
      </w:divBdr>
    </w:div>
    <w:div w:id="1395161570">
      <w:bodyDiv w:val="1"/>
      <w:marLeft w:val="0"/>
      <w:marRight w:val="0"/>
      <w:marTop w:val="0"/>
      <w:marBottom w:val="0"/>
      <w:divBdr>
        <w:top w:val="none" w:sz="0" w:space="0" w:color="auto"/>
        <w:left w:val="none" w:sz="0" w:space="0" w:color="auto"/>
        <w:bottom w:val="none" w:sz="0" w:space="0" w:color="auto"/>
        <w:right w:val="none" w:sz="0" w:space="0" w:color="auto"/>
      </w:divBdr>
    </w:div>
    <w:div w:id="1395200723">
      <w:bodyDiv w:val="1"/>
      <w:marLeft w:val="0"/>
      <w:marRight w:val="0"/>
      <w:marTop w:val="0"/>
      <w:marBottom w:val="0"/>
      <w:divBdr>
        <w:top w:val="none" w:sz="0" w:space="0" w:color="auto"/>
        <w:left w:val="none" w:sz="0" w:space="0" w:color="auto"/>
        <w:bottom w:val="none" w:sz="0" w:space="0" w:color="auto"/>
        <w:right w:val="none" w:sz="0" w:space="0" w:color="auto"/>
      </w:divBdr>
    </w:div>
    <w:div w:id="1395279483">
      <w:bodyDiv w:val="1"/>
      <w:marLeft w:val="0"/>
      <w:marRight w:val="0"/>
      <w:marTop w:val="0"/>
      <w:marBottom w:val="0"/>
      <w:divBdr>
        <w:top w:val="none" w:sz="0" w:space="0" w:color="auto"/>
        <w:left w:val="none" w:sz="0" w:space="0" w:color="auto"/>
        <w:bottom w:val="none" w:sz="0" w:space="0" w:color="auto"/>
        <w:right w:val="none" w:sz="0" w:space="0" w:color="auto"/>
      </w:divBdr>
    </w:div>
    <w:div w:id="1395927266">
      <w:bodyDiv w:val="1"/>
      <w:marLeft w:val="0"/>
      <w:marRight w:val="0"/>
      <w:marTop w:val="0"/>
      <w:marBottom w:val="0"/>
      <w:divBdr>
        <w:top w:val="none" w:sz="0" w:space="0" w:color="auto"/>
        <w:left w:val="none" w:sz="0" w:space="0" w:color="auto"/>
        <w:bottom w:val="none" w:sz="0" w:space="0" w:color="auto"/>
        <w:right w:val="none" w:sz="0" w:space="0" w:color="auto"/>
      </w:divBdr>
    </w:div>
    <w:div w:id="1396929411">
      <w:bodyDiv w:val="1"/>
      <w:marLeft w:val="0"/>
      <w:marRight w:val="0"/>
      <w:marTop w:val="0"/>
      <w:marBottom w:val="0"/>
      <w:divBdr>
        <w:top w:val="none" w:sz="0" w:space="0" w:color="auto"/>
        <w:left w:val="none" w:sz="0" w:space="0" w:color="auto"/>
        <w:bottom w:val="none" w:sz="0" w:space="0" w:color="auto"/>
        <w:right w:val="none" w:sz="0" w:space="0" w:color="auto"/>
      </w:divBdr>
    </w:div>
    <w:div w:id="1397363670">
      <w:bodyDiv w:val="1"/>
      <w:marLeft w:val="0"/>
      <w:marRight w:val="0"/>
      <w:marTop w:val="0"/>
      <w:marBottom w:val="0"/>
      <w:divBdr>
        <w:top w:val="none" w:sz="0" w:space="0" w:color="auto"/>
        <w:left w:val="none" w:sz="0" w:space="0" w:color="auto"/>
        <w:bottom w:val="none" w:sz="0" w:space="0" w:color="auto"/>
        <w:right w:val="none" w:sz="0" w:space="0" w:color="auto"/>
      </w:divBdr>
    </w:div>
    <w:div w:id="1399018183">
      <w:bodyDiv w:val="1"/>
      <w:marLeft w:val="0"/>
      <w:marRight w:val="0"/>
      <w:marTop w:val="0"/>
      <w:marBottom w:val="0"/>
      <w:divBdr>
        <w:top w:val="none" w:sz="0" w:space="0" w:color="auto"/>
        <w:left w:val="none" w:sz="0" w:space="0" w:color="auto"/>
        <w:bottom w:val="none" w:sz="0" w:space="0" w:color="auto"/>
        <w:right w:val="none" w:sz="0" w:space="0" w:color="auto"/>
      </w:divBdr>
    </w:div>
    <w:div w:id="1401516747">
      <w:bodyDiv w:val="1"/>
      <w:marLeft w:val="0"/>
      <w:marRight w:val="0"/>
      <w:marTop w:val="0"/>
      <w:marBottom w:val="0"/>
      <w:divBdr>
        <w:top w:val="none" w:sz="0" w:space="0" w:color="auto"/>
        <w:left w:val="none" w:sz="0" w:space="0" w:color="auto"/>
        <w:bottom w:val="none" w:sz="0" w:space="0" w:color="auto"/>
        <w:right w:val="none" w:sz="0" w:space="0" w:color="auto"/>
      </w:divBdr>
    </w:div>
    <w:div w:id="1403599380">
      <w:bodyDiv w:val="1"/>
      <w:marLeft w:val="0"/>
      <w:marRight w:val="0"/>
      <w:marTop w:val="0"/>
      <w:marBottom w:val="0"/>
      <w:divBdr>
        <w:top w:val="none" w:sz="0" w:space="0" w:color="auto"/>
        <w:left w:val="none" w:sz="0" w:space="0" w:color="auto"/>
        <w:bottom w:val="none" w:sz="0" w:space="0" w:color="auto"/>
        <w:right w:val="none" w:sz="0" w:space="0" w:color="auto"/>
      </w:divBdr>
    </w:div>
    <w:div w:id="1406368460">
      <w:bodyDiv w:val="1"/>
      <w:marLeft w:val="0"/>
      <w:marRight w:val="0"/>
      <w:marTop w:val="0"/>
      <w:marBottom w:val="0"/>
      <w:divBdr>
        <w:top w:val="none" w:sz="0" w:space="0" w:color="auto"/>
        <w:left w:val="none" w:sz="0" w:space="0" w:color="auto"/>
        <w:bottom w:val="none" w:sz="0" w:space="0" w:color="auto"/>
        <w:right w:val="none" w:sz="0" w:space="0" w:color="auto"/>
      </w:divBdr>
    </w:div>
    <w:div w:id="1406956833">
      <w:bodyDiv w:val="1"/>
      <w:marLeft w:val="0"/>
      <w:marRight w:val="0"/>
      <w:marTop w:val="0"/>
      <w:marBottom w:val="0"/>
      <w:divBdr>
        <w:top w:val="none" w:sz="0" w:space="0" w:color="auto"/>
        <w:left w:val="none" w:sz="0" w:space="0" w:color="auto"/>
        <w:bottom w:val="none" w:sz="0" w:space="0" w:color="auto"/>
        <w:right w:val="none" w:sz="0" w:space="0" w:color="auto"/>
      </w:divBdr>
    </w:div>
    <w:div w:id="1408459079">
      <w:bodyDiv w:val="1"/>
      <w:marLeft w:val="0"/>
      <w:marRight w:val="0"/>
      <w:marTop w:val="0"/>
      <w:marBottom w:val="0"/>
      <w:divBdr>
        <w:top w:val="none" w:sz="0" w:space="0" w:color="auto"/>
        <w:left w:val="none" w:sz="0" w:space="0" w:color="auto"/>
        <w:bottom w:val="none" w:sz="0" w:space="0" w:color="auto"/>
        <w:right w:val="none" w:sz="0" w:space="0" w:color="auto"/>
      </w:divBdr>
    </w:div>
    <w:div w:id="1409502459">
      <w:bodyDiv w:val="1"/>
      <w:marLeft w:val="0"/>
      <w:marRight w:val="0"/>
      <w:marTop w:val="0"/>
      <w:marBottom w:val="0"/>
      <w:divBdr>
        <w:top w:val="none" w:sz="0" w:space="0" w:color="auto"/>
        <w:left w:val="none" w:sz="0" w:space="0" w:color="auto"/>
        <w:bottom w:val="none" w:sz="0" w:space="0" w:color="auto"/>
        <w:right w:val="none" w:sz="0" w:space="0" w:color="auto"/>
      </w:divBdr>
    </w:div>
    <w:div w:id="1409768114">
      <w:bodyDiv w:val="1"/>
      <w:marLeft w:val="0"/>
      <w:marRight w:val="0"/>
      <w:marTop w:val="0"/>
      <w:marBottom w:val="0"/>
      <w:divBdr>
        <w:top w:val="none" w:sz="0" w:space="0" w:color="auto"/>
        <w:left w:val="none" w:sz="0" w:space="0" w:color="auto"/>
        <w:bottom w:val="none" w:sz="0" w:space="0" w:color="auto"/>
        <w:right w:val="none" w:sz="0" w:space="0" w:color="auto"/>
      </w:divBdr>
    </w:div>
    <w:div w:id="1410536154">
      <w:bodyDiv w:val="1"/>
      <w:marLeft w:val="0"/>
      <w:marRight w:val="0"/>
      <w:marTop w:val="0"/>
      <w:marBottom w:val="0"/>
      <w:divBdr>
        <w:top w:val="none" w:sz="0" w:space="0" w:color="auto"/>
        <w:left w:val="none" w:sz="0" w:space="0" w:color="auto"/>
        <w:bottom w:val="none" w:sz="0" w:space="0" w:color="auto"/>
        <w:right w:val="none" w:sz="0" w:space="0" w:color="auto"/>
      </w:divBdr>
    </w:div>
    <w:div w:id="1411344716">
      <w:bodyDiv w:val="1"/>
      <w:marLeft w:val="0"/>
      <w:marRight w:val="0"/>
      <w:marTop w:val="0"/>
      <w:marBottom w:val="0"/>
      <w:divBdr>
        <w:top w:val="none" w:sz="0" w:space="0" w:color="auto"/>
        <w:left w:val="none" w:sz="0" w:space="0" w:color="auto"/>
        <w:bottom w:val="none" w:sz="0" w:space="0" w:color="auto"/>
        <w:right w:val="none" w:sz="0" w:space="0" w:color="auto"/>
      </w:divBdr>
    </w:div>
    <w:div w:id="1411348193">
      <w:bodyDiv w:val="1"/>
      <w:marLeft w:val="0"/>
      <w:marRight w:val="0"/>
      <w:marTop w:val="0"/>
      <w:marBottom w:val="0"/>
      <w:divBdr>
        <w:top w:val="none" w:sz="0" w:space="0" w:color="auto"/>
        <w:left w:val="none" w:sz="0" w:space="0" w:color="auto"/>
        <w:bottom w:val="none" w:sz="0" w:space="0" w:color="auto"/>
        <w:right w:val="none" w:sz="0" w:space="0" w:color="auto"/>
      </w:divBdr>
    </w:div>
    <w:div w:id="1411927579">
      <w:bodyDiv w:val="1"/>
      <w:marLeft w:val="0"/>
      <w:marRight w:val="0"/>
      <w:marTop w:val="0"/>
      <w:marBottom w:val="0"/>
      <w:divBdr>
        <w:top w:val="none" w:sz="0" w:space="0" w:color="auto"/>
        <w:left w:val="none" w:sz="0" w:space="0" w:color="auto"/>
        <w:bottom w:val="none" w:sz="0" w:space="0" w:color="auto"/>
        <w:right w:val="none" w:sz="0" w:space="0" w:color="auto"/>
      </w:divBdr>
    </w:div>
    <w:div w:id="1412047470">
      <w:bodyDiv w:val="1"/>
      <w:marLeft w:val="0"/>
      <w:marRight w:val="0"/>
      <w:marTop w:val="0"/>
      <w:marBottom w:val="0"/>
      <w:divBdr>
        <w:top w:val="none" w:sz="0" w:space="0" w:color="auto"/>
        <w:left w:val="none" w:sz="0" w:space="0" w:color="auto"/>
        <w:bottom w:val="none" w:sz="0" w:space="0" w:color="auto"/>
        <w:right w:val="none" w:sz="0" w:space="0" w:color="auto"/>
      </w:divBdr>
    </w:div>
    <w:div w:id="1413626798">
      <w:bodyDiv w:val="1"/>
      <w:marLeft w:val="0"/>
      <w:marRight w:val="0"/>
      <w:marTop w:val="0"/>
      <w:marBottom w:val="0"/>
      <w:divBdr>
        <w:top w:val="none" w:sz="0" w:space="0" w:color="auto"/>
        <w:left w:val="none" w:sz="0" w:space="0" w:color="auto"/>
        <w:bottom w:val="none" w:sz="0" w:space="0" w:color="auto"/>
        <w:right w:val="none" w:sz="0" w:space="0" w:color="auto"/>
      </w:divBdr>
    </w:div>
    <w:div w:id="1413820270">
      <w:bodyDiv w:val="1"/>
      <w:marLeft w:val="0"/>
      <w:marRight w:val="0"/>
      <w:marTop w:val="0"/>
      <w:marBottom w:val="0"/>
      <w:divBdr>
        <w:top w:val="none" w:sz="0" w:space="0" w:color="auto"/>
        <w:left w:val="none" w:sz="0" w:space="0" w:color="auto"/>
        <w:bottom w:val="none" w:sz="0" w:space="0" w:color="auto"/>
        <w:right w:val="none" w:sz="0" w:space="0" w:color="auto"/>
      </w:divBdr>
    </w:div>
    <w:div w:id="1413968113">
      <w:bodyDiv w:val="1"/>
      <w:marLeft w:val="0"/>
      <w:marRight w:val="0"/>
      <w:marTop w:val="0"/>
      <w:marBottom w:val="0"/>
      <w:divBdr>
        <w:top w:val="none" w:sz="0" w:space="0" w:color="auto"/>
        <w:left w:val="none" w:sz="0" w:space="0" w:color="auto"/>
        <w:bottom w:val="none" w:sz="0" w:space="0" w:color="auto"/>
        <w:right w:val="none" w:sz="0" w:space="0" w:color="auto"/>
      </w:divBdr>
    </w:div>
    <w:div w:id="1414282177">
      <w:bodyDiv w:val="1"/>
      <w:marLeft w:val="0"/>
      <w:marRight w:val="0"/>
      <w:marTop w:val="0"/>
      <w:marBottom w:val="0"/>
      <w:divBdr>
        <w:top w:val="none" w:sz="0" w:space="0" w:color="auto"/>
        <w:left w:val="none" w:sz="0" w:space="0" w:color="auto"/>
        <w:bottom w:val="none" w:sz="0" w:space="0" w:color="auto"/>
        <w:right w:val="none" w:sz="0" w:space="0" w:color="auto"/>
      </w:divBdr>
    </w:div>
    <w:div w:id="1414428173">
      <w:bodyDiv w:val="1"/>
      <w:marLeft w:val="0"/>
      <w:marRight w:val="0"/>
      <w:marTop w:val="0"/>
      <w:marBottom w:val="0"/>
      <w:divBdr>
        <w:top w:val="none" w:sz="0" w:space="0" w:color="auto"/>
        <w:left w:val="none" w:sz="0" w:space="0" w:color="auto"/>
        <w:bottom w:val="none" w:sz="0" w:space="0" w:color="auto"/>
        <w:right w:val="none" w:sz="0" w:space="0" w:color="auto"/>
      </w:divBdr>
    </w:div>
    <w:div w:id="1415323913">
      <w:bodyDiv w:val="1"/>
      <w:marLeft w:val="0"/>
      <w:marRight w:val="0"/>
      <w:marTop w:val="0"/>
      <w:marBottom w:val="0"/>
      <w:divBdr>
        <w:top w:val="none" w:sz="0" w:space="0" w:color="auto"/>
        <w:left w:val="none" w:sz="0" w:space="0" w:color="auto"/>
        <w:bottom w:val="none" w:sz="0" w:space="0" w:color="auto"/>
        <w:right w:val="none" w:sz="0" w:space="0" w:color="auto"/>
      </w:divBdr>
    </w:div>
    <w:div w:id="1415856912">
      <w:bodyDiv w:val="1"/>
      <w:marLeft w:val="0"/>
      <w:marRight w:val="0"/>
      <w:marTop w:val="0"/>
      <w:marBottom w:val="0"/>
      <w:divBdr>
        <w:top w:val="none" w:sz="0" w:space="0" w:color="auto"/>
        <w:left w:val="none" w:sz="0" w:space="0" w:color="auto"/>
        <w:bottom w:val="none" w:sz="0" w:space="0" w:color="auto"/>
        <w:right w:val="none" w:sz="0" w:space="0" w:color="auto"/>
      </w:divBdr>
    </w:div>
    <w:div w:id="1417626117">
      <w:bodyDiv w:val="1"/>
      <w:marLeft w:val="0"/>
      <w:marRight w:val="0"/>
      <w:marTop w:val="0"/>
      <w:marBottom w:val="0"/>
      <w:divBdr>
        <w:top w:val="none" w:sz="0" w:space="0" w:color="auto"/>
        <w:left w:val="none" w:sz="0" w:space="0" w:color="auto"/>
        <w:bottom w:val="none" w:sz="0" w:space="0" w:color="auto"/>
        <w:right w:val="none" w:sz="0" w:space="0" w:color="auto"/>
      </w:divBdr>
    </w:div>
    <w:div w:id="1417631942">
      <w:bodyDiv w:val="1"/>
      <w:marLeft w:val="0"/>
      <w:marRight w:val="0"/>
      <w:marTop w:val="0"/>
      <w:marBottom w:val="0"/>
      <w:divBdr>
        <w:top w:val="none" w:sz="0" w:space="0" w:color="auto"/>
        <w:left w:val="none" w:sz="0" w:space="0" w:color="auto"/>
        <w:bottom w:val="none" w:sz="0" w:space="0" w:color="auto"/>
        <w:right w:val="none" w:sz="0" w:space="0" w:color="auto"/>
      </w:divBdr>
    </w:div>
    <w:div w:id="1417820547">
      <w:bodyDiv w:val="1"/>
      <w:marLeft w:val="0"/>
      <w:marRight w:val="0"/>
      <w:marTop w:val="0"/>
      <w:marBottom w:val="0"/>
      <w:divBdr>
        <w:top w:val="none" w:sz="0" w:space="0" w:color="auto"/>
        <w:left w:val="none" w:sz="0" w:space="0" w:color="auto"/>
        <w:bottom w:val="none" w:sz="0" w:space="0" w:color="auto"/>
        <w:right w:val="none" w:sz="0" w:space="0" w:color="auto"/>
      </w:divBdr>
    </w:div>
    <w:div w:id="1418206564">
      <w:bodyDiv w:val="1"/>
      <w:marLeft w:val="0"/>
      <w:marRight w:val="0"/>
      <w:marTop w:val="0"/>
      <w:marBottom w:val="0"/>
      <w:divBdr>
        <w:top w:val="none" w:sz="0" w:space="0" w:color="auto"/>
        <w:left w:val="none" w:sz="0" w:space="0" w:color="auto"/>
        <w:bottom w:val="none" w:sz="0" w:space="0" w:color="auto"/>
        <w:right w:val="none" w:sz="0" w:space="0" w:color="auto"/>
      </w:divBdr>
    </w:div>
    <w:div w:id="1421877094">
      <w:bodyDiv w:val="1"/>
      <w:marLeft w:val="0"/>
      <w:marRight w:val="0"/>
      <w:marTop w:val="0"/>
      <w:marBottom w:val="0"/>
      <w:divBdr>
        <w:top w:val="none" w:sz="0" w:space="0" w:color="auto"/>
        <w:left w:val="none" w:sz="0" w:space="0" w:color="auto"/>
        <w:bottom w:val="none" w:sz="0" w:space="0" w:color="auto"/>
        <w:right w:val="none" w:sz="0" w:space="0" w:color="auto"/>
      </w:divBdr>
    </w:div>
    <w:div w:id="1423139419">
      <w:bodyDiv w:val="1"/>
      <w:marLeft w:val="0"/>
      <w:marRight w:val="0"/>
      <w:marTop w:val="0"/>
      <w:marBottom w:val="0"/>
      <w:divBdr>
        <w:top w:val="none" w:sz="0" w:space="0" w:color="auto"/>
        <w:left w:val="none" w:sz="0" w:space="0" w:color="auto"/>
        <w:bottom w:val="none" w:sz="0" w:space="0" w:color="auto"/>
        <w:right w:val="none" w:sz="0" w:space="0" w:color="auto"/>
      </w:divBdr>
    </w:div>
    <w:div w:id="1423524455">
      <w:bodyDiv w:val="1"/>
      <w:marLeft w:val="0"/>
      <w:marRight w:val="0"/>
      <w:marTop w:val="0"/>
      <w:marBottom w:val="0"/>
      <w:divBdr>
        <w:top w:val="none" w:sz="0" w:space="0" w:color="auto"/>
        <w:left w:val="none" w:sz="0" w:space="0" w:color="auto"/>
        <w:bottom w:val="none" w:sz="0" w:space="0" w:color="auto"/>
        <w:right w:val="none" w:sz="0" w:space="0" w:color="auto"/>
      </w:divBdr>
    </w:div>
    <w:div w:id="1423573196">
      <w:bodyDiv w:val="1"/>
      <w:marLeft w:val="0"/>
      <w:marRight w:val="0"/>
      <w:marTop w:val="0"/>
      <w:marBottom w:val="0"/>
      <w:divBdr>
        <w:top w:val="none" w:sz="0" w:space="0" w:color="auto"/>
        <w:left w:val="none" w:sz="0" w:space="0" w:color="auto"/>
        <w:bottom w:val="none" w:sz="0" w:space="0" w:color="auto"/>
        <w:right w:val="none" w:sz="0" w:space="0" w:color="auto"/>
      </w:divBdr>
    </w:div>
    <w:div w:id="1423725624">
      <w:bodyDiv w:val="1"/>
      <w:marLeft w:val="0"/>
      <w:marRight w:val="0"/>
      <w:marTop w:val="0"/>
      <w:marBottom w:val="0"/>
      <w:divBdr>
        <w:top w:val="none" w:sz="0" w:space="0" w:color="auto"/>
        <w:left w:val="none" w:sz="0" w:space="0" w:color="auto"/>
        <w:bottom w:val="none" w:sz="0" w:space="0" w:color="auto"/>
        <w:right w:val="none" w:sz="0" w:space="0" w:color="auto"/>
      </w:divBdr>
    </w:div>
    <w:div w:id="1425685302">
      <w:bodyDiv w:val="1"/>
      <w:marLeft w:val="0"/>
      <w:marRight w:val="0"/>
      <w:marTop w:val="0"/>
      <w:marBottom w:val="0"/>
      <w:divBdr>
        <w:top w:val="none" w:sz="0" w:space="0" w:color="auto"/>
        <w:left w:val="none" w:sz="0" w:space="0" w:color="auto"/>
        <w:bottom w:val="none" w:sz="0" w:space="0" w:color="auto"/>
        <w:right w:val="none" w:sz="0" w:space="0" w:color="auto"/>
      </w:divBdr>
    </w:div>
    <w:div w:id="1425884674">
      <w:bodyDiv w:val="1"/>
      <w:marLeft w:val="0"/>
      <w:marRight w:val="0"/>
      <w:marTop w:val="0"/>
      <w:marBottom w:val="0"/>
      <w:divBdr>
        <w:top w:val="none" w:sz="0" w:space="0" w:color="auto"/>
        <w:left w:val="none" w:sz="0" w:space="0" w:color="auto"/>
        <w:bottom w:val="none" w:sz="0" w:space="0" w:color="auto"/>
        <w:right w:val="none" w:sz="0" w:space="0" w:color="auto"/>
      </w:divBdr>
    </w:div>
    <w:div w:id="1427581681">
      <w:bodyDiv w:val="1"/>
      <w:marLeft w:val="0"/>
      <w:marRight w:val="0"/>
      <w:marTop w:val="0"/>
      <w:marBottom w:val="0"/>
      <w:divBdr>
        <w:top w:val="none" w:sz="0" w:space="0" w:color="auto"/>
        <w:left w:val="none" w:sz="0" w:space="0" w:color="auto"/>
        <w:bottom w:val="none" w:sz="0" w:space="0" w:color="auto"/>
        <w:right w:val="none" w:sz="0" w:space="0" w:color="auto"/>
      </w:divBdr>
    </w:div>
    <w:div w:id="1427653166">
      <w:bodyDiv w:val="1"/>
      <w:marLeft w:val="0"/>
      <w:marRight w:val="0"/>
      <w:marTop w:val="0"/>
      <w:marBottom w:val="0"/>
      <w:divBdr>
        <w:top w:val="none" w:sz="0" w:space="0" w:color="auto"/>
        <w:left w:val="none" w:sz="0" w:space="0" w:color="auto"/>
        <w:bottom w:val="none" w:sz="0" w:space="0" w:color="auto"/>
        <w:right w:val="none" w:sz="0" w:space="0" w:color="auto"/>
      </w:divBdr>
    </w:div>
    <w:div w:id="1428497958">
      <w:bodyDiv w:val="1"/>
      <w:marLeft w:val="0"/>
      <w:marRight w:val="0"/>
      <w:marTop w:val="0"/>
      <w:marBottom w:val="0"/>
      <w:divBdr>
        <w:top w:val="none" w:sz="0" w:space="0" w:color="auto"/>
        <w:left w:val="none" w:sz="0" w:space="0" w:color="auto"/>
        <w:bottom w:val="none" w:sz="0" w:space="0" w:color="auto"/>
        <w:right w:val="none" w:sz="0" w:space="0" w:color="auto"/>
      </w:divBdr>
    </w:div>
    <w:div w:id="1428501795">
      <w:bodyDiv w:val="1"/>
      <w:marLeft w:val="0"/>
      <w:marRight w:val="0"/>
      <w:marTop w:val="0"/>
      <w:marBottom w:val="0"/>
      <w:divBdr>
        <w:top w:val="none" w:sz="0" w:space="0" w:color="auto"/>
        <w:left w:val="none" w:sz="0" w:space="0" w:color="auto"/>
        <w:bottom w:val="none" w:sz="0" w:space="0" w:color="auto"/>
        <w:right w:val="none" w:sz="0" w:space="0" w:color="auto"/>
      </w:divBdr>
      <w:divsChild>
        <w:div w:id="23528789">
          <w:marLeft w:val="480"/>
          <w:marRight w:val="0"/>
          <w:marTop w:val="0"/>
          <w:marBottom w:val="0"/>
          <w:divBdr>
            <w:top w:val="none" w:sz="0" w:space="0" w:color="auto"/>
            <w:left w:val="none" w:sz="0" w:space="0" w:color="auto"/>
            <w:bottom w:val="none" w:sz="0" w:space="0" w:color="auto"/>
            <w:right w:val="none" w:sz="0" w:space="0" w:color="auto"/>
          </w:divBdr>
        </w:div>
        <w:div w:id="24329768">
          <w:marLeft w:val="480"/>
          <w:marRight w:val="0"/>
          <w:marTop w:val="0"/>
          <w:marBottom w:val="0"/>
          <w:divBdr>
            <w:top w:val="none" w:sz="0" w:space="0" w:color="auto"/>
            <w:left w:val="none" w:sz="0" w:space="0" w:color="auto"/>
            <w:bottom w:val="none" w:sz="0" w:space="0" w:color="auto"/>
            <w:right w:val="none" w:sz="0" w:space="0" w:color="auto"/>
          </w:divBdr>
        </w:div>
        <w:div w:id="49692506">
          <w:marLeft w:val="480"/>
          <w:marRight w:val="0"/>
          <w:marTop w:val="0"/>
          <w:marBottom w:val="0"/>
          <w:divBdr>
            <w:top w:val="none" w:sz="0" w:space="0" w:color="auto"/>
            <w:left w:val="none" w:sz="0" w:space="0" w:color="auto"/>
            <w:bottom w:val="none" w:sz="0" w:space="0" w:color="auto"/>
            <w:right w:val="none" w:sz="0" w:space="0" w:color="auto"/>
          </w:divBdr>
        </w:div>
        <w:div w:id="69666043">
          <w:marLeft w:val="480"/>
          <w:marRight w:val="0"/>
          <w:marTop w:val="0"/>
          <w:marBottom w:val="0"/>
          <w:divBdr>
            <w:top w:val="none" w:sz="0" w:space="0" w:color="auto"/>
            <w:left w:val="none" w:sz="0" w:space="0" w:color="auto"/>
            <w:bottom w:val="none" w:sz="0" w:space="0" w:color="auto"/>
            <w:right w:val="none" w:sz="0" w:space="0" w:color="auto"/>
          </w:divBdr>
        </w:div>
        <w:div w:id="106588823">
          <w:marLeft w:val="480"/>
          <w:marRight w:val="0"/>
          <w:marTop w:val="0"/>
          <w:marBottom w:val="0"/>
          <w:divBdr>
            <w:top w:val="none" w:sz="0" w:space="0" w:color="auto"/>
            <w:left w:val="none" w:sz="0" w:space="0" w:color="auto"/>
            <w:bottom w:val="none" w:sz="0" w:space="0" w:color="auto"/>
            <w:right w:val="none" w:sz="0" w:space="0" w:color="auto"/>
          </w:divBdr>
        </w:div>
        <w:div w:id="127600642">
          <w:marLeft w:val="480"/>
          <w:marRight w:val="0"/>
          <w:marTop w:val="0"/>
          <w:marBottom w:val="0"/>
          <w:divBdr>
            <w:top w:val="none" w:sz="0" w:space="0" w:color="auto"/>
            <w:left w:val="none" w:sz="0" w:space="0" w:color="auto"/>
            <w:bottom w:val="none" w:sz="0" w:space="0" w:color="auto"/>
            <w:right w:val="none" w:sz="0" w:space="0" w:color="auto"/>
          </w:divBdr>
        </w:div>
        <w:div w:id="142893074">
          <w:marLeft w:val="480"/>
          <w:marRight w:val="0"/>
          <w:marTop w:val="0"/>
          <w:marBottom w:val="0"/>
          <w:divBdr>
            <w:top w:val="none" w:sz="0" w:space="0" w:color="auto"/>
            <w:left w:val="none" w:sz="0" w:space="0" w:color="auto"/>
            <w:bottom w:val="none" w:sz="0" w:space="0" w:color="auto"/>
            <w:right w:val="none" w:sz="0" w:space="0" w:color="auto"/>
          </w:divBdr>
        </w:div>
        <w:div w:id="153031170">
          <w:marLeft w:val="480"/>
          <w:marRight w:val="0"/>
          <w:marTop w:val="0"/>
          <w:marBottom w:val="0"/>
          <w:divBdr>
            <w:top w:val="none" w:sz="0" w:space="0" w:color="auto"/>
            <w:left w:val="none" w:sz="0" w:space="0" w:color="auto"/>
            <w:bottom w:val="none" w:sz="0" w:space="0" w:color="auto"/>
            <w:right w:val="none" w:sz="0" w:space="0" w:color="auto"/>
          </w:divBdr>
        </w:div>
        <w:div w:id="162162134">
          <w:marLeft w:val="480"/>
          <w:marRight w:val="0"/>
          <w:marTop w:val="0"/>
          <w:marBottom w:val="0"/>
          <w:divBdr>
            <w:top w:val="none" w:sz="0" w:space="0" w:color="auto"/>
            <w:left w:val="none" w:sz="0" w:space="0" w:color="auto"/>
            <w:bottom w:val="none" w:sz="0" w:space="0" w:color="auto"/>
            <w:right w:val="none" w:sz="0" w:space="0" w:color="auto"/>
          </w:divBdr>
        </w:div>
        <w:div w:id="221335186">
          <w:marLeft w:val="480"/>
          <w:marRight w:val="0"/>
          <w:marTop w:val="0"/>
          <w:marBottom w:val="0"/>
          <w:divBdr>
            <w:top w:val="none" w:sz="0" w:space="0" w:color="auto"/>
            <w:left w:val="none" w:sz="0" w:space="0" w:color="auto"/>
            <w:bottom w:val="none" w:sz="0" w:space="0" w:color="auto"/>
            <w:right w:val="none" w:sz="0" w:space="0" w:color="auto"/>
          </w:divBdr>
        </w:div>
        <w:div w:id="236407261">
          <w:marLeft w:val="480"/>
          <w:marRight w:val="0"/>
          <w:marTop w:val="0"/>
          <w:marBottom w:val="0"/>
          <w:divBdr>
            <w:top w:val="none" w:sz="0" w:space="0" w:color="auto"/>
            <w:left w:val="none" w:sz="0" w:space="0" w:color="auto"/>
            <w:bottom w:val="none" w:sz="0" w:space="0" w:color="auto"/>
            <w:right w:val="none" w:sz="0" w:space="0" w:color="auto"/>
          </w:divBdr>
        </w:div>
        <w:div w:id="237523460">
          <w:marLeft w:val="480"/>
          <w:marRight w:val="0"/>
          <w:marTop w:val="0"/>
          <w:marBottom w:val="0"/>
          <w:divBdr>
            <w:top w:val="none" w:sz="0" w:space="0" w:color="auto"/>
            <w:left w:val="none" w:sz="0" w:space="0" w:color="auto"/>
            <w:bottom w:val="none" w:sz="0" w:space="0" w:color="auto"/>
            <w:right w:val="none" w:sz="0" w:space="0" w:color="auto"/>
          </w:divBdr>
        </w:div>
        <w:div w:id="250427965">
          <w:marLeft w:val="480"/>
          <w:marRight w:val="0"/>
          <w:marTop w:val="0"/>
          <w:marBottom w:val="0"/>
          <w:divBdr>
            <w:top w:val="none" w:sz="0" w:space="0" w:color="auto"/>
            <w:left w:val="none" w:sz="0" w:space="0" w:color="auto"/>
            <w:bottom w:val="none" w:sz="0" w:space="0" w:color="auto"/>
            <w:right w:val="none" w:sz="0" w:space="0" w:color="auto"/>
          </w:divBdr>
        </w:div>
        <w:div w:id="261888040">
          <w:marLeft w:val="480"/>
          <w:marRight w:val="0"/>
          <w:marTop w:val="0"/>
          <w:marBottom w:val="0"/>
          <w:divBdr>
            <w:top w:val="none" w:sz="0" w:space="0" w:color="auto"/>
            <w:left w:val="none" w:sz="0" w:space="0" w:color="auto"/>
            <w:bottom w:val="none" w:sz="0" w:space="0" w:color="auto"/>
            <w:right w:val="none" w:sz="0" w:space="0" w:color="auto"/>
          </w:divBdr>
        </w:div>
        <w:div w:id="274138716">
          <w:marLeft w:val="480"/>
          <w:marRight w:val="0"/>
          <w:marTop w:val="0"/>
          <w:marBottom w:val="0"/>
          <w:divBdr>
            <w:top w:val="none" w:sz="0" w:space="0" w:color="auto"/>
            <w:left w:val="none" w:sz="0" w:space="0" w:color="auto"/>
            <w:bottom w:val="none" w:sz="0" w:space="0" w:color="auto"/>
            <w:right w:val="none" w:sz="0" w:space="0" w:color="auto"/>
          </w:divBdr>
        </w:div>
        <w:div w:id="286668880">
          <w:marLeft w:val="480"/>
          <w:marRight w:val="0"/>
          <w:marTop w:val="0"/>
          <w:marBottom w:val="0"/>
          <w:divBdr>
            <w:top w:val="none" w:sz="0" w:space="0" w:color="auto"/>
            <w:left w:val="none" w:sz="0" w:space="0" w:color="auto"/>
            <w:bottom w:val="none" w:sz="0" w:space="0" w:color="auto"/>
            <w:right w:val="none" w:sz="0" w:space="0" w:color="auto"/>
          </w:divBdr>
        </w:div>
        <w:div w:id="289288803">
          <w:marLeft w:val="480"/>
          <w:marRight w:val="0"/>
          <w:marTop w:val="0"/>
          <w:marBottom w:val="0"/>
          <w:divBdr>
            <w:top w:val="none" w:sz="0" w:space="0" w:color="auto"/>
            <w:left w:val="none" w:sz="0" w:space="0" w:color="auto"/>
            <w:bottom w:val="none" w:sz="0" w:space="0" w:color="auto"/>
            <w:right w:val="none" w:sz="0" w:space="0" w:color="auto"/>
          </w:divBdr>
        </w:div>
        <w:div w:id="359819245">
          <w:marLeft w:val="480"/>
          <w:marRight w:val="0"/>
          <w:marTop w:val="0"/>
          <w:marBottom w:val="0"/>
          <w:divBdr>
            <w:top w:val="none" w:sz="0" w:space="0" w:color="auto"/>
            <w:left w:val="none" w:sz="0" w:space="0" w:color="auto"/>
            <w:bottom w:val="none" w:sz="0" w:space="0" w:color="auto"/>
            <w:right w:val="none" w:sz="0" w:space="0" w:color="auto"/>
          </w:divBdr>
        </w:div>
        <w:div w:id="401218766">
          <w:marLeft w:val="480"/>
          <w:marRight w:val="0"/>
          <w:marTop w:val="0"/>
          <w:marBottom w:val="0"/>
          <w:divBdr>
            <w:top w:val="none" w:sz="0" w:space="0" w:color="auto"/>
            <w:left w:val="none" w:sz="0" w:space="0" w:color="auto"/>
            <w:bottom w:val="none" w:sz="0" w:space="0" w:color="auto"/>
            <w:right w:val="none" w:sz="0" w:space="0" w:color="auto"/>
          </w:divBdr>
        </w:div>
        <w:div w:id="447047778">
          <w:marLeft w:val="480"/>
          <w:marRight w:val="0"/>
          <w:marTop w:val="0"/>
          <w:marBottom w:val="0"/>
          <w:divBdr>
            <w:top w:val="none" w:sz="0" w:space="0" w:color="auto"/>
            <w:left w:val="none" w:sz="0" w:space="0" w:color="auto"/>
            <w:bottom w:val="none" w:sz="0" w:space="0" w:color="auto"/>
            <w:right w:val="none" w:sz="0" w:space="0" w:color="auto"/>
          </w:divBdr>
        </w:div>
        <w:div w:id="486942910">
          <w:marLeft w:val="480"/>
          <w:marRight w:val="0"/>
          <w:marTop w:val="0"/>
          <w:marBottom w:val="0"/>
          <w:divBdr>
            <w:top w:val="none" w:sz="0" w:space="0" w:color="auto"/>
            <w:left w:val="none" w:sz="0" w:space="0" w:color="auto"/>
            <w:bottom w:val="none" w:sz="0" w:space="0" w:color="auto"/>
            <w:right w:val="none" w:sz="0" w:space="0" w:color="auto"/>
          </w:divBdr>
        </w:div>
        <w:div w:id="618494175">
          <w:marLeft w:val="480"/>
          <w:marRight w:val="0"/>
          <w:marTop w:val="0"/>
          <w:marBottom w:val="0"/>
          <w:divBdr>
            <w:top w:val="none" w:sz="0" w:space="0" w:color="auto"/>
            <w:left w:val="none" w:sz="0" w:space="0" w:color="auto"/>
            <w:bottom w:val="none" w:sz="0" w:space="0" w:color="auto"/>
            <w:right w:val="none" w:sz="0" w:space="0" w:color="auto"/>
          </w:divBdr>
        </w:div>
        <w:div w:id="646202776">
          <w:marLeft w:val="480"/>
          <w:marRight w:val="0"/>
          <w:marTop w:val="0"/>
          <w:marBottom w:val="0"/>
          <w:divBdr>
            <w:top w:val="none" w:sz="0" w:space="0" w:color="auto"/>
            <w:left w:val="none" w:sz="0" w:space="0" w:color="auto"/>
            <w:bottom w:val="none" w:sz="0" w:space="0" w:color="auto"/>
            <w:right w:val="none" w:sz="0" w:space="0" w:color="auto"/>
          </w:divBdr>
        </w:div>
        <w:div w:id="697968566">
          <w:marLeft w:val="480"/>
          <w:marRight w:val="0"/>
          <w:marTop w:val="0"/>
          <w:marBottom w:val="0"/>
          <w:divBdr>
            <w:top w:val="none" w:sz="0" w:space="0" w:color="auto"/>
            <w:left w:val="none" w:sz="0" w:space="0" w:color="auto"/>
            <w:bottom w:val="none" w:sz="0" w:space="0" w:color="auto"/>
            <w:right w:val="none" w:sz="0" w:space="0" w:color="auto"/>
          </w:divBdr>
        </w:div>
        <w:div w:id="706948682">
          <w:marLeft w:val="480"/>
          <w:marRight w:val="0"/>
          <w:marTop w:val="0"/>
          <w:marBottom w:val="0"/>
          <w:divBdr>
            <w:top w:val="none" w:sz="0" w:space="0" w:color="auto"/>
            <w:left w:val="none" w:sz="0" w:space="0" w:color="auto"/>
            <w:bottom w:val="none" w:sz="0" w:space="0" w:color="auto"/>
            <w:right w:val="none" w:sz="0" w:space="0" w:color="auto"/>
          </w:divBdr>
        </w:div>
        <w:div w:id="756749752">
          <w:marLeft w:val="480"/>
          <w:marRight w:val="0"/>
          <w:marTop w:val="0"/>
          <w:marBottom w:val="0"/>
          <w:divBdr>
            <w:top w:val="none" w:sz="0" w:space="0" w:color="auto"/>
            <w:left w:val="none" w:sz="0" w:space="0" w:color="auto"/>
            <w:bottom w:val="none" w:sz="0" w:space="0" w:color="auto"/>
            <w:right w:val="none" w:sz="0" w:space="0" w:color="auto"/>
          </w:divBdr>
        </w:div>
        <w:div w:id="760222522">
          <w:marLeft w:val="480"/>
          <w:marRight w:val="0"/>
          <w:marTop w:val="0"/>
          <w:marBottom w:val="0"/>
          <w:divBdr>
            <w:top w:val="none" w:sz="0" w:space="0" w:color="auto"/>
            <w:left w:val="none" w:sz="0" w:space="0" w:color="auto"/>
            <w:bottom w:val="none" w:sz="0" w:space="0" w:color="auto"/>
            <w:right w:val="none" w:sz="0" w:space="0" w:color="auto"/>
          </w:divBdr>
        </w:div>
        <w:div w:id="848984024">
          <w:marLeft w:val="480"/>
          <w:marRight w:val="0"/>
          <w:marTop w:val="0"/>
          <w:marBottom w:val="0"/>
          <w:divBdr>
            <w:top w:val="none" w:sz="0" w:space="0" w:color="auto"/>
            <w:left w:val="none" w:sz="0" w:space="0" w:color="auto"/>
            <w:bottom w:val="none" w:sz="0" w:space="0" w:color="auto"/>
            <w:right w:val="none" w:sz="0" w:space="0" w:color="auto"/>
          </w:divBdr>
        </w:div>
        <w:div w:id="850140790">
          <w:marLeft w:val="480"/>
          <w:marRight w:val="0"/>
          <w:marTop w:val="0"/>
          <w:marBottom w:val="0"/>
          <w:divBdr>
            <w:top w:val="none" w:sz="0" w:space="0" w:color="auto"/>
            <w:left w:val="none" w:sz="0" w:space="0" w:color="auto"/>
            <w:bottom w:val="none" w:sz="0" w:space="0" w:color="auto"/>
            <w:right w:val="none" w:sz="0" w:space="0" w:color="auto"/>
          </w:divBdr>
        </w:div>
        <w:div w:id="927614788">
          <w:marLeft w:val="480"/>
          <w:marRight w:val="0"/>
          <w:marTop w:val="0"/>
          <w:marBottom w:val="0"/>
          <w:divBdr>
            <w:top w:val="none" w:sz="0" w:space="0" w:color="auto"/>
            <w:left w:val="none" w:sz="0" w:space="0" w:color="auto"/>
            <w:bottom w:val="none" w:sz="0" w:space="0" w:color="auto"/>
            <w:right w:val="none" w:sz="0" w:space="0" w:color="auto"/>
          </w:divBdr>
        </w:div>
        <w:div w:id="958949217">
          <w:marLeft w:val="480"/>
          <w:marRight w:val="0"/>
          <w:marTop w:val="0"/>
          <w:marBottom w:val="0"/>
          <w:divBdr>
            <w:top w:val="none" w:sz="0" w:space="0" w:color="auto"/>
            <w:left w:val="none" w:sz="0" w:space="0" w:color="auto"/>
            <w:bottom w:val="none" w:sz="0" w:space="0" w:color="auto"/>
            <w:right w:val="none" w:sz="0" w:space="0" w:color="auto"/>
          </w:divBdr>
        </w:div>
        <w:div w:id="976640782">
          <w:marLeft w:val="480"/>
          <w:marRight w:val="0"/>
          <w:marTop w:val="0"/>
          <w:marBottom w:val="0"/>
          <w:divBdr>
            <w:top w:val="none" w:sz="0" w:space="0" w:color="auto"/>
            <w:left w:val="none" w:sz="0" w:space="0" w:color="auto"/>
            <w:bottom w:val="none" w:sz="0" w:space="0" w:color="auto"/>
            <w:right w:val="none" w:sz="0" w:space="0" w:color="auto"/>
          </w:divBdr>
        </w:div>
        <w:div w:id="1050154849">
          <w:marLeft w:val="480"/>
          <w:marRight w:val="0"/>
          <w:marTop w:val="0"/>
          <w:marBottom w:val="0"/>
          <w:divBdr>
            <w:top w:val="none" w:sz="0" w:space="0" w:color="auto"/>
            <w:left w:val="none" w:sz="0" w:space="0" w:color="auto"/>
            <w:bottom w:val="none" w:sz="0" w:space="0" w:color="auto"/>
            <w:right w:val="none" w:sz="0" w:space="0" w:color="auto"/>
          </w:divBdr>
        </w:div>
        <w:div w:id="1096637735">
          <w:marLeft w:val="480"/>
          <w:marRight w:val="0"/>
          <w:marTop w:val="0"/>
          <w:marBottom w:val="0"/>
          <w:divBdr>
            <w:top w:val="none" w:sz="0" w:space="0" w:color="auto"/>
            <w:left w:val="none" w:sz="0" w:space="0" w:color="auto"/>
            <w:bottom w:val="none" w:sz="0" w:space="0" w:color="auto"/>
            <w:right w:val="none" w:sz="0" w:space="0" w:color="auto"/>
          </w:divBdr>
        </w:div>
        <w:div w:id="1144153559">
          <w:marLeft w:val="480"/>
          <w:marRight w:val="0"/>
          <w:marTop w:val="0"/>
          <w:marBottom w:val="0"/>
          <w:divBdr>
            <w:top w:val="none" w:sz="0" w:space="0" w:color="auto"/>
            <w:left w:val="none" w:sz="0" w:space="0" w:color="auto"/>
            <w:bottom w:val="none" w:sz="0" w:space="0" w:color="auto"/>
            <w:right w:val="none" w:sz="0" w:space="0" w:color="auto"/>
          </w:divBdr>
        </w:div>
        <w:div w:id="1265502175">
          <w:marLeft w:val="480"/>
          <w:marRight w:val="0"/>
          <w:marTop w:val="0"/>
          <w:marBottom w:val="0"/>
          <w:divBdr>
            <w:top w:val="none" w:sz="0" w:space="0" w:color="auto"/>
            <w:left w:val="none" w:sz="0" w:space="0" w:color="auto"/>
            <w:bottom w:val="none" w:sz="0" w:space="0" w:color="auto"/>
            <w:right w:val="none" w:sz="0" w:space="0" w:color="auto"/>
          </w:divBdr>
        </w:div>
        <w:div w:id="1287926862">
          <w:marLeft w:val="480"/>
          <w:marRight w:val="0"/>
          <w:marTop w:val="0"/>
          <w:marBottom w:val="0"/>
          <w:divBdr>
            <w:top w:val="none" w:sz="0" w:space="0" w:color="auto"/>
            <w:left w:val="none" w:sz="0" w:space="0" w:color="auto"/>
            <w:bottom w:val="none" w:sz="0" w:space="0" w:color="auto"/>
            <w:right w:val="none" w:sz="0" w:space="0" w:color="auto"/>
          </w:divBdr>
        </w:div>
        <w:div w:id="1288124786">
          <w:marLeft w:val="480"/>
          <w:marRight w:val="0"/>
          <w:marTop w:val="0"/>
          <w:marBottom w:val="0"/>
          <w:divBdr>
            <w:top w:val="none" w:sz="0" w:space="0" w:color="auto"/>
            <w:left w:val="none" w:sz="0" w:space="0" w:color="auto"/>
            <w:bottom w:val="none" w:sz="0" w:space="0" w:color="auto"/>
            <w:right w:val="none" w:sz="0" w:space="0" w:color="auto"/>
          </w:divBdr>
        </w:div>
        <w:div w:id="1289556408">
          <w:marLeft w:val="480"/>
          <w:marRight w:val="0"/>
          <w:marTop w:val="0"/>
          <w:marBottom w:val="0"/>
          <w:divBdr>
            <w:top w:val="none" w:sz="0" w:space="0" w:color="auto"/>
            <w:left w:val="none" w:sz="0" w:space="0" w:color="auto"/>
            <w:bottom w:val="none" w:sz="0" w:space="0" w:color="auto"/>
            <w:right w:val="none" w:sz="0" w:space="0" w:color="auto"/>
          </w:divBdr>
        </w:div>
        <w:div w:id="1321469330">
          <w:marLeft w:val="480"/>
          <w:marRight w:val="0"/>
          <w:marTop w:val="0"/>
          <w:marBottom w:val="0"/>
          <w:divBdr>
            <w:top w:val="none" w:sz="0" w:space="0" w:color="auto"/>
            <w:left w:val="none" w:sz="0" w:space="0" w:color="auto"/>
            <w:bottom w:val="none" w:sz="0" w:space="0" w:color="auto"/>
            <w:right w:val="none" w:sz="0" w:space="0" w:color="auto"/>
          </w:divBdr>
        </w:div>
        <w:div w:id="1330910728">
          <w:marLeft w:val="480"/>
          <w:marRight w:val="0"/>
          <w:marTop w:val="0"/>
          <w:marBottom w:val="0"/>
          <w:divBdr>
            <w:top w:val="none" w:sz="0" w:space="0" w:color="auto"/>
            <w:left w:val="none" w:sz="0" w:space="0" w:color="auto"/>
            <w:bottom w:val="none" w:sz="0" w:space="0" w:color="auto"/>
            <w:right w:val="none" w:sz="0" w:space="0" w:color="auto"/>
          </w:divBdr>
        </w:div>
        <w:div w:id="1346447073">
          <w:marLeft w:val="480"/>
          <w:marRight w:val="0"/>
          <w:marTop w:val="0"/>
          <w:marBottom w:val="0"/>
          <w:divBdr>
            <w:top w:val="none" w:sz="0" w:space="0" w:color="auto"/>
            <w:left w:val="none" w:sz="0" w:space="0" w:color="auto"/>
            <w:bottom w:val="none" w:sz="0" w:space="0" w:color="auto"/>
            <w:right w:val="none" w:sz="0" w:space="0" w:color="auto"/>
          </w:divBdr>
        </w:div>
        <w:div w:id="1348753250">
          <w:marLeft w:val="480"/>
          <w:marRight w:val="0"/>
          <w:marTop w:val="0"/>
          <w:marBottom w:val="0"/>
          <w:divBdr>
            <w:top w:val="none" w:sz="0" w:space="0" w:color="auto"/>
            <w:left w:val="none" w:sz="0" w:space="0" w:color="auto"/>
            <w:bottom w:val="none" w:sz="0" w:space="0" w:color="auto"/>
            <w:right w:val="none" w:sz="0" w:space="0" w:color="auto"/>
          </w:divBdr>
        </w:div>
        <w:div w:id="1369833945">
          <w:marLeft w:val="480"/>
          <w:marRight w:val="0"/>
          <w:marTop w:val="0"/>
          <w:marBottom w:val="0"/>
          <w:divBdr>
            <w:top w:val="none" w:sz="0" w:space="0" w:color="auto"/>
            <w:left w:val="none" w:sz="0" w:space="0" w:color="auto"/>
            <w:bottom w:val="none" w:sz="0" w:space="0" w:color="auto"/>
            <w:right w:val="none" w:sz="0" w:space="0" w:color="auto"/>
          </w:divBdr>
        </w:div>
        <w:div w:id="1417247592">
          <w:marLeft w:val="480"/>
          <w:marRight w:val="0"/>
          <w:marTop w:val="0"/>
          <w:marBottom w:val="0"/>
          <w:divBdr>
            <w:top w:val="none" w:sz="0" w:space="0" w:color="auto"/>
            <w:left w:val="none" w:sz="0" w:space="0" w:color="auto"/>
            <w:bottom w:val="none" w:sz="0" w:space="0" w:color="auto"/>
            <w:right w:val="none" w:sz="0" w:space="0" w:color="auto"/>
          </w:divBdr>
        </w:div>
        <w:div w:id="1456213446">
          <w:marLeft w:val="480"/>
          <w:marRight w:val="0"/>
          <w:marTop w:val="0"/>
          <w:marBottom w:val="0"/>
          <w:divBdr>
            <w:top w:val="none" w:sz="0" w:space="0" w:color="auto"/>
            <w:left w:val="none" w:sz="0" w:space="0" w:color="auto"/>
            <w:bottom w:val="none" w:sz="0" w:space="0" w:color="auto"/>
            <w:right w:val="none" w:sz="0" w:space="0" w:color="auto"/>
          </w:divBdr>
        </w:div>
        <w:div w:id="1465924626">
          <w:marLeft w:val="480"/>
          <w:marRight w:val="0"/>
          <w:marTop w:val="0"/>
          <w:marBottom w:val="0"/>
          <w:divBdr>
            <w:top w:val="none" w:sz="0" w:space="0" w:color="auto"/>
            <w:left w:val="none" w:sz="0" w:space="0" w:color="auto"/>
            <w:bottom w:val="none" w:sz="0" w:space="0" w:color="auto"/>
            <w:right w:val="none" w:sz="0" w:space="0" w:color="auto"/>
          </w:divBdr>
        </w:div>
        <w:div w:id="1480464080">
          <w:marLeft w:val="480"/>
          <w:marRight w:val="0"/>
          <w:marTop w:val="0"/>
          <w:marBottom w:val="0"/>
          <w:divBdr>
            <w:top w:val="none" w:sz="0" w:space="0" w:color="auto"/>
            <w:left w:val="none" w:sz="0" w:space="0" w:color="auto"/>
            <w:bottom w:val="none" w:sz="0" w:space="0" w:color="auto"/>
            <w:right w:val="none" w:sz="0" w:space="0" w:color="auto"/>
          </w:divBdr>
        </w:div>
        <w:div w:id="1480611904">
          <w:marLeft w:val="480"/>
          <w:marRight w:val="0"/>
          <w:marTop w:val="0"/>
          <w:marBottom w:val="0"/>
          <w:divBdr>
            <w:top w:val="none" w:sz="0" w:space="0" w:color="auto"/>
            <w:left w:val="none" w:sz="0" w:space="0" w:color="auto"/>
            <w:bottom w:val="none" w:sz="0" w:space="0" w:color="auto"/>
            <w:right w:val="none" w:sz="0" w:space="0" w:color="auto"/>
          </w:divBdr>
        </w:div>
        <w:div w:id="1481459787">
          <w:marLeft w:val="480"/>
          <w:marRight w:val="0"/>
          <w:marTop w:val="0"/>
          <w:marBottom w:val="0"/>
          <w:divBdr>
            <w:top w:val="none" w:sz="0" w:space="0" w:color="auto"/>
            <w:left w:val="none" w:sz="0" w:space="0" w:color="auto"/>
            <w:bottom w:val="none" w:sz="0" w:space="0" w:color="auto"/>
            <w:right w:val="none" w:sz="0" w:space="0" w:color="auto"/>
          </w:divBdr>
        </w:div>
        <w:div w:id="1567298259">
          <w:marLeft w:val="480"/>
          <w:marRight w:val="0"/>
          <w:marTop w:val="0"/>
          <w:marBottom w:val="0"/>
          <w:divBdr>
            <w:top w:val="none" w:sz="0" w:space="0" w:color="auto"/>
            <w:left w:val="none" w:sz="0" w:space="0" w:color="auto"/>
            <w:bottom w:val="none" w:sz="0" w:space="0" w:color="auto"/>
            <w:right w:val="none" w:sz="0" w:space="0" w:color="auto"/>
          </w:divBdr>
        </w:div>
        <w:div w:id="1586181984">
          <w:marLeft w:val="480"/>
          <w:marRight w:val="0"/>
          <w:marTop w:val="0"/>
          <w:marBottom w:val="0"/>
          <w:divBdr>
            <w:top w:val="none" w:sz="0" w:space="0" w:color="auto"/>
            <w:left w:val="none" w:sz="0" w:space="0" w:color="auto"/>
            <w:bottom w:val="none" w:sz="0" w:space="0" w:color="auto"/>
            <w:right w:val="none" w:sz="0" w:space="0" w:color="auto"/>
          </w:divBdr>
        </w:div>
        <w:div w:id="1630890729">
          <w:marLeft w:val="480"/>
          <w:marRight w:val="0"/>
          <w:marTop w:val="0"/>
          <w:marBottom w:val="0"/>
          <w:divBdr>
            <w:top w:val="none" w:sz="0" w:space="0" w:color="auto"/>
            <w:left w:val="none" w:sz="0" w:space="0" w:color="auto"/>
            <w:bottom w:val="none" w:sz="0" w:space="0" w:color="auto"/>
            <w:right w:val="none" w:sz="0" w:space="0" w:color="auto"/>
          </w:divBdr>
        </w:div>
        <w:div w:id="1689336246">
          <w:marLeft w:val="480"/>
          <w:marRight w:val="0"/>
          <w:marTop w:val="0"/>
          <w:marBottom w:val="0"/>
          <w:divBdr>
            <w:top w:val="none" w:sz="0" w:space="0" w:color="auto"/>
            <w:left w:val="none" w:sz="0" w:space="0" w:color="auto"/>
            <w:bottom w:val="none" w:sz="0" w:space="0" w:color="auto"/>
            <w:right w:val="none" w:sz="0" w:space="0" w:color="auto"/>
          </w:divBdr>
        </w:div>
        <w:div w:id="1695115731">
          <w:marLeft w:val="480"/>
          <w:marRight w:val="0"/>
          <w:marTop w:val="0"/>
          <w:marBottom w:val="0"/>
          <w:divBdr>
            <w:top w:val="none" w:sz="0" w:space="0" w:color="auto"/>
            <w:left w:val="none" w:sz="0" w:space="0" w:color="auto"/>
            <w:bottom w:val="none" w:sz="0" w:space="0" w:color="auto"/>
            <w:right w:val="none" w:sz="0" w:space="0" w:color="auto"/>
          </w:divBdr>
        </w:div>
        <w:div w:id="1800804876">
          <w:marLeft w:val="480"/>
          <w:marRight w:val="0"/>
          <w:marTop w:val="0"/>
          <w:marBottom w:val="0"/>
          <w:divBdr>
            <w:top w:val="none" w:sz="0" w:space="0" w:color="auto"/>
            <w:left w:val="none" w:sz="0" w:space="0" w:color="auto"/>
            <w:bottom w:val="none" w:sz="0" w:space="0" w:color="auto"/>
            <w:right w:val="none" w:sz="0" w:space="0" w:color="auto"/>
          </w:divBdr>
        </w:div>
        <w:div w:id="1860388549">
          <w:marLeft w:val="480"/>
          <w:marRight w:val="0"/>
          <w:marTop w:val="0"/>
          <w:marBottom w:val="0"/>
          <w:divBdr>
            <w:top w:val="none" w:sz="0" w:space="0" w:color="auto"/>
            <w:left w:val="none" w:sz="0" w:space="0" w:color="auto"/>
            <w:bottom w:val="none" w:sz="0" w:space="0" w:color="auto"/>
            <w:right w:val="none" w:sz="0" w:space="0" w:color="auto"/>
          </w:divBdr>
        </w:div>
        <w:div w:id="1935287142">
          <w:marLeft w:val="480"/>
          <w:marRight w:val="0"/>
          <w:marTop w:val="0"/>
          <w:marBottom w:val="0"/>
          <w:divBdr>
            <w:top w:val="none" w:sz="0" w:space="0" w:color="auto"/>
            <w:left w:val="none" w:sz="0" w:space="0" w:color="auto"/>
            <w:bottom w:val="none" w:sz="0" w:space="0" w:color="auto"/>
            <w:right w:val="none" w:sz="0" w:space="0" w:color="auto"/>
          </w:divBdr>
        </w:div>
        <w:div w:id="1956980300">
          <w:marLeft w:val="480"/>
          <w:marRight w:val="0"/>
          <w:marTop w:val="0"/>
          <w:marBottom w:val="0"/>
          <w:divBdr>
            <w:top w:val="none" w:sz="0" w:space="0" w:color="auto"/>
            <w:left w:val="none" w:sz="0" w:space="0" w:color="auto"/>
            <w:bottom w:val="none" w:sz="0" w:space="0" w:color="auto"/>
            <w:right w:val="none" w:sz="0" w:space="0" w:color="auto"/>
          </w:divBdr>
        </w:div>
        <w:div w:id="1957329503">
          <w:marLeft w:val="480"/>
          <w:marRight w:val="0"/>
          <w:marTop w:val="0"/>
          <w:marBottom w:val="0"/>
          <w:divBdr>
            <w:top w:val="none" w:sz="0" w:space="0" w:color="auto"/>
            <w:left w:val="none" w:sz="0" w:space="0" w:color="auto"/>
            <w:bottom w:val="none" w:sz="0" w:space="0" w:color="auto"/>
            <w:right w:val="none" w:sz="0" w:space="0" w:color="auto"/>
          </w:divBdr>
        </w:div>
        <w:div w:id="1988511513">
          <w:marLeft w:val="480"/>
          <w:marRight w:val="0"/>
          <w:marTop w:val="0"/>
          <w:marBottom w:val="0"/>
          <w:divBdr>
            <w:top w:val="none" w:sz="0" w:space="0" w:color="auto"/>
            <w:left w:val="none" w:sz="0" w:space="0" w:color="auto"/>
            <w:bottom w:val="none" w:sz="0" w:space="0" w:color="auto"/>
            <w:right w:val="none" w:sz="0" w:space="0" w:color="auto"/>
          </w:divBdr>
        </w:div>
        <w:div w:id="2018265242">
          <w:marLeft w:val="480"/>
          <w:marRight w:val="0"/>
          <w:marTop w:val="0"/>
          <w:marBottom w:val="0"/>
          <w:divBdr>
            <w:top w:val="none" w:sz="0" w:space="0" w:color="auto"/>
            <w:left w:val="none" w:sz="0" w:space="0" w:color="auto"/>
            <w:bottom w:val="none" w:sz="0" w:space="0" w:color="auto"/>
            <w:right w:val="none" w:sz="0" w:space="0" w:color="auto"/>
          </w:divBdr>
        </w:div>
        <w:div w:id="2057243269">
          <w:marLeft w:val="480"/>
          <w:marRight w:val="0"/>
          <w:marTop w:val="0"/>
          <w:marBottom w:val="0"/>
          <w:divBdr>
            <w:top w:val="none" w:sz="0" w:space="0" w:color="auto"/>
            <w:left w:val="none" w:sz="0" w:space="0" w:color="auto"/>
            <w:bottom w:val="none" w:sz="0" w:space="0" w:color="auto"/>
            <w:right w:val="none" w:sz="0" w:space="0" w:color="auto"/>
          </w:divBdr>
        </w:div>
        <w:div w:id="2097940887">
          <w:marLeft w:val="480"/>
          <w:marRight w:val="0"/>
          <w:marTop w:val="0"/>
          <w:marBottom w:val="0"/>
          <w:divBdr>
            <w:top w:val="none" w:sz="0" w:space="0" w:color="auto"/>
            <w:left w:val="none" w:sz="0" w:space="0" w:color="auto"/>
            <w:bottom w:val="none" w:sz="0" w:space="0" w:color="auto"/>
            <w:right w:val="none" w:sz="0" w:space="0" w:color="auto"/>
          </w:divBdr>
        </w:div>
        <w:div w:id="2098355800">
          <w:marLeft w:val="480"/>
          <w:marRight w:val="0"/>
          <w:marTop w:val="0"/>
          <w:marBottom w:val="0"/>
          <w:divBdr>
            <w:top w:val="none" w:sz="0" w:space="0" w:color="auto"/>
            <w:left w:val="none" w:sz="0" w:space="0" w:color="auto"/>
            <w:bottom w:val="none" w:sz="0" w:space="0" w:color="auto"/>
            <w:right w:val="none" w:sz="0" w:space="0" w:color="auto"/>
          </w:divBdr>
        </w:div>
      </w:divsChild>
    </w:div>
    <w:div w:id="1428622702">
      <w:bodyDiv w:val="1"/>
      <w:marLeft w:val="0"/>
      <w:marRight w:val="0"/>
      <w:marTop w:val="0"/>
      <w:marBottom w:val="0"/>
      <w:divBdr>
        <w:top w:val="none" w:sz="0" w:space="0" w:color="auto"/>
        <w:left w:val="none" w:sz="0" w:space="0" w:color="auto"/>
        <w:bottom w:val="none" w:sz="0" w:space="0" w:color="auto"/>
        <w:right w:val="none" w:sz="0" w:space="0" w:color="auto"/>
      </w:divBdr>
    </w:div>
    <w:div w:id="1429696504">
      <w:bodyDiv w:val="1"/>
      <w:marLeft w:val="0"/>
      <w:marRight w:val="0"/>
      <w:marTop w:val="0"/>
      <w:marBottom w:val="0"/>
      <w:divBdr>
        <w:top w:val="none" w:sz="0" w:space="0" w:color="auto"/>
        <w:left w:val="none" w:sz="0" w:space="0" w:color="auto"/>
        <w:bottom w:val="none" w:sz="0" w:space="0" w:color="auto"/>
        <w:right w:val="none" w:sz="0" w:space="0" w:color="auto"/>
      </w:divBdr>
    </w:div>
    <w:div w:id="1429959513">
      <w:bodyDiv w:val="1"/>
      <w:marLeft w:val="0"/>
      <w:marRight w:val="0"/>
      <w:marTop w:val="0"/>
      <w:marBottom w:val="0"/>
      <w:divBdr>
        <w:top w:val="none" w:sz="0" w:space="0" w:color="auto"/>
        <w:left w:val="none" w:sz="0" w:space="0" w:color="auto"/>
        <w:bottom w:val="none" w:sz="0" w:space="0" w:color="auto"/>
        <w:right w:val="none" w:sz="0" w:space="0" w:color="auto"/>
      </w:divBdr>
    </w:div>
    <w:div w:id="1430005085">
      <w:bodyDiv w:val="1"/>
      <w:marLeft w:val="0"/>
      <w:marRight w:val="0"/>
      <w:marTop w:val="0"/>
      <w:marBottom w:val="0"/>
      <w:divBdr>
        <w:top w:val="none" w:sz="0" w:space="0" w:color="auto"/>
        <w:left w:val="none" w:sz="0" w:space="0" w:color="auto"/>
        <w:bottom w:val="none" w:sz="0" w:space="0" w:color="auto"/>
        <w:right w:val="none" w:sz="0" w:space="0" w:color="auto"/>
      </w:divBdr>
    </w:div>
    <w:div w:id="1430200098">
      <w:bodyDiv w:val="1"/>
      <w:marLeft w:val="0"/>
      <w:marRight w:val="0"/>
      <w:marTop w:val="0"/>
      <w:marBottom w:val="0"/>
      <w:divBdr>
        <w:top w:val="none" w:sz="0" w:space="0" w:color="auto"/>
        <w:left w:val="none" w:sz="0" w:space="0" w:color="auto"/>
        <w:bottom w:val="none" w:sz="0" w:space="0" w:color="auto"/>
        <w:right w:val="none" w:sz="0" w:space="0" w:color="auto"/>
      </w:divBdr>
    </w:div>
    <w:div w:id="1430733684">
      <w:bodyDiv w:val="1"/>
      <w:marLeft w:val="0"/>
      <w:marRight w:val="0"/>
      <w:marTop w:val="0"/>
      <w:marBottom w:val="0"/>
      <w:divBdr>
        <w:top w:val="none" w:sz="0" w:space="0" w:color="auto"/>
        <w:left w:val="none" w:sz="0" w:space="0" w:color="auto"/>
        <w:bottom w:val="none" w:sz="0" w:space="0" w:color="auto"/>
        <w:right w:val="none" w:sz="0" w:space="0" w:color="auto"/>
      </w:divBdr>
    </w:div>
    <w:div w:id="1431046150">
      <w:bodyDiv w:val="1"/>
      <w:marLeft w:val="0"/>
      <w:marRight w:val="0"/>
      <w:marTop w:val="0"/>
      <w:marBottom w:val="0"/>
      <w:divBdr>
        <w:top w:val="none" w:sz="0" w:space="0" w:color="auto"/>
        <w:left w:val="none" w:sz="0" w:space="0" w:color="auto"/>
        <w:bottom w:val="none" w:sz="0" w:space="0" w:color="auto"/>
        <w:right w:val="none" w:sz="0" w:space="0" w:color="auto"/>
      </w:divBdr>
    </w:div>
    <w:div w:id="1431438086">
      <w:bodyDiv w:val="1"/>
      <w:marLeft w:val="0"/>
      <w:marRight w:val="0"/>
      <w:marTop w:val="0"/>
      <w:marBottom w:val="0"/>
      <w:divBdr>
        <w:top w:val="none" w:sz="0" w:space="0" w:color="auto"/>
        <w:left w:val="none" w:sz="0" w:space="0" w:color="auto"/>
        <w:bottom w:val="none" w:sz="0" w:space="0" w:color="auto"/>
        <w:right w:val="none" w:sz="0" w:space="0" w:color="auto"/>
      </w:divBdr>
    </w:div>
    <w:div w:id="1433744060">
      <w:bodyDiv w:val="1"/>
      <w:marLeft w:val="0"/>
      <w:marRight w:val="0"/>
      <w:marTop w:val="0"/>
      <w:marBottom w:val="0"/>
      <w:divBdr>
        <w:top w:val="none" w:sz="0" w:space="0" w:color="auto"/>
        <w:left w:val="none" w:sz="0" w:space="0" w:color="auto"/>
        <w:bottom w:val="none" w:sz="0" w:space="0" w:color="auto"/>
        <w:right w:val="none" w:sz="0" w:space="0" w:color="auto"/>
      </w:divBdr>
    </w:div>
    <w:div w:id="1433822536">
      <w:bodyDiv w:val="1"/>
      <w:marLeft w:val="0"/>
      <w:marRight w:val="0"/>
      <w:marTop w:val="0"/>
      <w:marBottom w:val="0"/>
      <w:divBdr>
        <w:top w:val="none" w:sz="0" w:space="0" w:color="auto"/>
        <w:left w:val="none" w:sz="0" w:space="0" w:color="auto"/>
        <w:bottom w:val="none" w:sz="0" w:space="0" w:color="auto"/>
        <w:right w:val="none" w:sz="0" w:space="0" w:color="auto"/>
      </w:divBdr>
    </w:div>
    <w:div w:id="1434204044">
      <w:bodyDiv w:val="1"/>
      <w:marLeft w:val="0"/>
      <w:marRight w:val="0"/>
      <w:marTop w:val="0"/>
      <w:marBottom w:val="0"/>
      <w:divBdr>
        <w:top w:val="none" w:sz="0" w:space="0" w:color="auto"/>
        <w:left w:val="none" w:sz="0" w:space="0" w:color="auto"/>
        <w:bottom w:val="none" w:sz="0" w:space="0" w:color="auto"/>
        <w:right w:val="none" w:sz="0" w:space="0" w:color="auto"/>
      </w:divBdr>
    </w:div>
    <w:div w:id="1436098880">
      <w:bodyDiv w:val="1"/>
      <w:marLeft w:val="0"/>
      <w:marRight w:val="0"/>
      <w:marTop w:val="0"/>
      <w:marBottom w:val="0"/>
      <w:divBdr>
        <w:top w:val="none" w:sz="0" w:space="0" w:color="auto"/>
        <w:left w:val="none" w:sz="0" w:space="0" w:color="auto"/>
        <w:bottom w:val="none" w:sz="0" w:space="0" w:color="auto"/>
        <w:right w:val="none" w:sz="0" w:space="0" w:color="auto"/>
      </w:divBdr>
    </w:div>
    <w:div w:id="1437017969">
      <w:bodyDiv w:val="1"/>
      <w:marLeft w:val="0"/>
      <w:marRight w:val="0"/>
      <w:marTop w:val="0"/>
      <w:marBottom w:val="0"/>
      <w:divBdr>
        <w:top w:val="none" w:sz="0" w:space="0" w:color="auto"/>
        <w:left w:val="none" w:sz="0" w:space="0" w:color="auto"/>
        <w:bottom w:val="none" w:sz="0" w:space="0" w:color="auto"/>
        <w:right w:val="none" w:sz="0" w:space="0" w:color="auto"/>
      </w:divBdr>
    </w:div>
    <w:div w:id="1437552565">
      <w:bodyDiv w:val="1"/>
      <w:marLeft w:val="0"/>
      <w:marRight w:val="0"/>
      <w:marTop w:val="0"/>
      <w:marBottom w:val="0"/>
      <w:divBdr>
        <w:top w:val="none" w:sz="0" w:space="0" w:color="auto"/>
        <w:left w:val="none" w:sz="0" w:space="0" w:color="auto"/>
        <w:bottom w:val="none" w:sz="0" w:space="0" w:color="auto"/>
        <w:right w:val="none" w:sz="0" w:space="0" w:color="auto"/>
      </w:divBdr>
    </w:div>
    <w:div w:id="1437672278">
      <w:bodyDiv w:val="1"/>
      <w:marLeft w:val="0"/>
      <w:marRight w:val="0"/>
      <w:marTop w:val="0"/>
      <w:marBottom w:val="0"/>
      <w:divBdr>
        <w:top w:val="none" w:sz="0" w:space="0" w:color="auto"/>
        <w:left w:val="none" w:sz="0" w:space="0" w:color="auto"/>
        <w:bottom w:val="none" w:sz="0" w:space="0" w:color="auto"/>
        <w:right w:val="none" w:sz="0" w:space="0" w:color="auto"/>
      </w:divBdr>
    </w:div>
    <w:div w:id="1439133728">
      <w:bodyDiv w:val="1"/>
      <w:marLeft w:val="0"/>
      <w:marRight w:val="0"/>
      <w:marTop w:val="0"/>
      <w:marBottom w:val="0"/>
      <w:divBdr>
        <w:top w:val="none" w:sz="0" w:space="0" w:color="auto"/>
        <w:left w:val="none" w:sz="0" w:space="0" w:color="auto"/>
        <w:bottom w:val="none" w:sz="0" w:space="0" w:color="auto"/>
        <w:right w:val="none" w:sz="0" w:space="0" w:color="auto"/>
      </w:divBdr>
    </w:div>
    <w:div w:id="1439981018">
      <w:bodyDiv w:val="1"/>
      <w:marLeft w:val="0"/>
      <w:marRight w:val="0"/>
      <w:marTop w:val="0"/>
      <w:marBottom w:val="0"/>
      <w:divBdr>
        <w:top w:val="none" w:sz="0" w:space="0" w:color="auto"/>
        <w:left w:val="none" w:sz="0" w:space="0" w:color="auto"/>
        <w:bottom w:val="none" w:sz="0" w:space="0" w:color="auto"/>
        <w:right w:val="none" w:sz="0" w:space="0" w:color="auto"/>
      </w:divBdr>
    </w:div>
    <w:div w:id="1439989477">
      <w:bodyDiv w:val="1"/>
      <w:marLeft w:val="0"/>
      <w:marRight w:val="0"/>
      <w:marTop w:val="0"/>
      <w:marBottom w:val="0"/>
      <w:divBdr>
        <w:top w:val="none" w:sz="0" w:space="0" w:color="auto"/>
        <w:left w:val="none" w:sz="0" w:space="0" w:color="auto"/>
        <w:bottom w:val="none" w:sz="0" w:space="0" w:color="auto"/>
        <w:right w:val="none" w:sz="0" w:space="0" w:color="auto"/>
      </w:divBdr>
    </w:div>
    <w:div w:id="1442601640">
      <w:bodyDiv w:val="1"/>
      <w:marLeft w:val="0"/>
      <w:marRight w:val="0"/>
      <w:marTop w:val="0"/>
      <w:marBottom w:val="0"/>
      <w:divBdr>
        <w:top w:val="none" w:sz="0" w:space="0" w:color="auto"/>
        <w:left w:val="none" w:sz="0" w:space="0" w:color="auto"/>
        <w:bottom w:val="none" w:sz="0" w:space="0" w:color="auto"/>
        <w:right w:val="none" w:sz="0" w:space="0" w:color="auto"/>
      </w:divBdr>
    </w:div>
    <w:div w:id="1444232419">
      <w:bodyDiv w:val="1"/>
      <w:marLeft w:val="0"/>
      <w:marRight w:val="0"/>
      <w:marTop w:val="0"/>
      <w:marBottom w:val="0"/>
      <w:divBdr>
        <w:top w:val="none" w:sz="0" w:space="0" w:color="auto"/>
        <w:left w:val="none" w:sz="0" w:space="0" w:color="auto"/>
        <w:bottom w:val="none" w:sz="0" w:space="0" w:color="auto"/>
        <w:right w:val="none" w:sz="0" w:space="0" w:color="auto"/>
      </w:divBdr>
    </w:div>
    <w:div w:id="1444692198">
      <w:bodyDiv w:val="1"/>
      <w:marLeft w:val="0"/>
      <w:marRight w:val="0"/>
      <w:marTop w:val="0"/>
      <w:marBottom w:val="0"/>
      <w:divBdr>
        <w:top w:val="none" w:sz="0" w:space="0" w:color="auto"/>
        <w:left w:val="none" w:sz="0" w:space="0" w:color="auto"/>
        <w:bottom w:val="none" w:sz="0" w:space="0" w:color="auto"/>
        <w:right w:val="none" w:sz="0" w:space="0" w:color="auto"/>
      </w:divBdr>
    </w:div>
    <w:div w:id="1444762619">
      <w:bodyDiv w:val="1"/>
      <w:marLeft w:val="0"/>
      <w:marRight w:val="0"/>
      <w:marTop w:val="0"/>
      <w:marBottom w:val="0"/>
      <w:divBdr>
        <w:top w:val="none" w:sz="0" w:space="0" w:color="auto"/>
        <w:left w:val="none" w:sz="0" w:space="0" w:color="auto"/>
        <w:bottom w:val="none" w:sz="0" w:space="0" w:color="auto"/>
        <w:right w:val="none" w:sz="0" w:space="0" w:color="auto"/>
      </w:divBdr>
    </w:div>
    <w:div w:id="1445345529">
      <w:bodyDiv w:val="1"/>
      <w:marLeft w:val="0"/>
      <w:marRight w:val="0"/>
      <w:marTop w:val="0"/>
      <w:marBottom w:val="0"/>
      <w:divBdr>
        <w:top w:val="none" w:sz="0" w:space="0" w:color="auto"/>
        <w:left w:val="none" w:sz="0" w:space="0" w:color="auto"/>
        <w:bottom w:val="none" w:sz="0" w:space="0" w:color="auto"/>
        <w:right w:val="none" w:sz="0" w:space="0" w:color="auto"/>
      </w:divBdr>
    </w:div>
    <w:div w:id="1446927597">
      <w:bodyDiv w:val="1"/>
      <w:marLeft w:val="0"/>
      <w:marRight w:val="0"/>
      <w:marTop w:val="0"/>
      <w:marBottom w:val="0"/>
      <w:divBdr>
        <w:top w:val="none" w:sz="0" w:space="0" w:color="auto"/>
        <w:left w:val="none" w:sz="0" w:space="0" w:color="auto"/>
        <w:bottom w:val="none" w:sz="0" w:space="0" w:color="auto"/>
        <w:right w:val="none" w:sz="0" w:space="0" w:color="auto"/>
      </w:divBdr>
    </w:div>
    <w:div w:id="1447582117">
      <w:bodyDiv w:val="1"/>
      <w:marLeft w:val="0"/>
      <w:marRight w:val="0"/>
      <w:marTop w:val="0"/>
      <w:marBottom w:val="0"/>
      <w:divBdr>
        <w:top w:val="none" w:sz="0" w:space="0" w:color="auto"/>
        <w:left w:val="none" w:sz="0" w:space="0" w:color="auto"/>
        <w:bottom w:val="none" w:sz="0" w:space="0" w:color="auto"/>
        <w:right w:val="none" w:sz="0" w:space="0" w:color="auto"/>
      </w:divBdr>
    </w:div>
    <w:div w:id="1447701667">
      <w:bodyDiv w:val="1"/>
      <w:marLeft w:val="0"/>
      <w:marRight w:val="0"/>
      <w:marTop w:val="0"/>
      <w:marBottom w:val="0"/>
      <w:divBdr>
        <w:top w:val="none" w:sz="0" w:space="0" w:color="auto"/>
        <w:left w:val="none" w:sz="0" w:space="0" w:color="auto"/>
        <w:bottom w:val="none" w:sz="0" w:space="0" w:color="auto"/>
        <w:right w:val="none" w:sz="0" w:space="0" w:color="auto"/>
      </w:divBdr>
      <w:divsChild>
        <w:div w:id="20402439">
          <w:marLeft w:val="480"/>
          <w:marRight w:val="0"/>
          <w:marTop w:val="0"/>
          <w:marBottom w:val="0"/>
          <w:divBdr>
            <w:top w:val="none" w:sz="0" w:space="0" w:color="auto"/>
            <w:left w:val="none" w:sz="0" w:space="0" w:color="auto"/>
            <w:bottom w:val="none" w:sz="0" w:space="0" w:color="auto"/>
            <w:right w:val="none" w:sz="0" w:space="0" w:color="auto"/>
          </w:divBdr>
        </w:div>
        <w:div w:id="126895193">
          <w:marLeft w:val="480"/>
          <w:marRight w:val="0"/>
          <w:marTop w:val="0"/>
          <w:marBottom w:val="0"/>
          <w:divBdr>
            <w:top w:val="none" w:sz="0" w:space="0" w:color="auto"/>
            <w:left w:val="none" w:sz="0" w:space="0" w:color="auto"/>
            <w:bottom w:val="none" w:sz="0" w:space="0" w:color="auto"/>
            <w:right w:val="none" w:sz="0" w:space="0" w:color="auto"/>
          </w:divBdr>
        </w:div>
        <w:div w:id="182940153">
          <w:marLeft w:val="480"/>
          <w:marRight w:val="0"/>
          <w:marTop w:val="0"/>
          <w:marBottom w:val="0"/>
          <w:divBdr>
            <w:top w:val="none" w:sz="0" w:space="0" w:color="auto"/>
            <w:left w:val="none" w:sz="0" w:space="0" w:color="auto"/>
            <w:bottom w:val="none" w:sz="0" w:space="0" w:color="auto"/>
            <w:right w:val="none" w:sz="0" w:space="0" w:color="auto"/>
          </w:divBdr>
        </w:div>
        <w:div w:id="306209884">
          <w:marLeft w:val="480"/>
          <w:marRight w:val="0"/>
          <w:marTop w:val="0"/>
          <w:marBottom w:val="0"/>
          <w:divBdr>
            <w:top w:val="none" w:sz="0" w:space="0" w:color="auto"/>
            <w:left w:val="none" w:sz="0" w:space="0" w:color="auto"/>
            <w:bottom w:val="none" w:sz="0" w:space="0" w:color="auto"/>
            <w:right w:val="none" w:sz="0" w:space="0" w:color="auto"/>
          </w:divBdr>
        </w:div>
        <w:div w:id="327949309">
          <w:marLeft w:val="480"/>
          <w:marRight w:val="0"/>
          <w:marTop w:val="0"/>
          <w:marBottom w:val="0"/>
          <w:divBdr>
            <w:top w:val="none" w:sz="0" w:space="0" w:color="auto"/>
            <w:left w:val="none" w:sz="0" w:space="0" w:color="auto"/>
            <w:bottom w:val="none" w:sz="0" w:space="0" w:color="auto"/>
            <w:right w:val="none" w:sz="0" w:space="0" w:color="auto"/>
          </w:divBdr>
        </w:div>
        <w:div w:id="351418373">
          <w:marLeft w:val="480"/>
          <w:marRight w:val="0"/>
          <w:marTop w:val="0"/>
          <w:marBottom w:val="0"/>
          <w:divBdr>
            <w:top w:val="none" w:sz="0" w:space="0" w:color="auto"/>
            <w:left w:val="none" w:sz="0" w:space="0" w:color="auto"/>
            <w:bottom w:val="none" w:sz="0" w:space="0" w:color="auto"/>
            <w:right w:val="none" w:sz="0" w:space="0" w:color="auto"/>
          </w:divBdr>
        </w:div>
        <w:div w:id="363100150">
          <w:marLeft w:val="480"/>
          <w:marRight w:val="0"/>
          <w:marTop w:val="0"/>
          <w:marBottom w:val="0"/>
          <w:divBdr>
            <w:top w:val="none" w:sz="0" w:space="0" w:color="auto"/>
            <w:left w:val="none" w:sz="0" w:space="0" w:color="auto"/>
            <w:bottom w:val="none" w:sz="0" w:space="0" w:color="auto"/>
            <w:right w:val="none" w:sz="0" w:space="0" w:color="auto"/>
          </w:divBdr>
        </w:div>
        <w:div w:id="388652703">
          <w:marLeft w:val="480"/>
          <w:marRight w:val="0"/>
          <w:marTop w:val="0"/>
          <w:marBottom w:val="0"/>
          <w:divBdr>
            <w:top w:val="none" w:sz="0" w:space="0" w:color="auto"/>
            <w:left w:val="none" w:sz="0" w:space="0" w:color="auto"/>
            <w:bottom w:val="none" w:sz="0" w:space="0" w:color="auto"/>
            <w:right w:val="none" w:sz="0" w:space="0" w:color="auto"/>
          </w:divBdr>
        </w:div>
        <w:div w:id="421609554">
          <w:marLeft w:val="480"/>
          <w:marRight w:val="0"/>
          <w:marTop w:val="0"/>
          <w:marBottom w:val="0"/>
          <w:divBdr>
            <w:top w:val="none" w:sz="0" w:space="0" w:color="auto"/>
            <w:left w:val="none" w:sz="0" w:space="0" w:color="auto"/>
            <w:bottom w:val="none" w:sz="0" w:space="0" w:color="auto"/>
            <w:right w:val="none" w:sz="0" w:space="0" w:color="auto"/>
          </w:divBdr>
        </w:div>
        <w:div w:id="467211129">
          <w:marLeft w:val="480"/>
          <w:marRight w:val="0"/>
          <w:marTop w:val="0"/>
          <w:marBottom w:val="0"/>
          <w:divBdr>
            <w:top w:val="none" w:sz="0" w:space="0" w:color="auto"/>
            <w:left w:val="none" w:sz="0" w:space="0" w:color="auto"/>
            <w:bottom w:val="none" w:sz="0" w:space="0" w:color="auto"/>
            <w:right w:val="none" w:sz="0" w:space="0" w:color="auto"/>
          </w:divBdr>
        </w:div>
        <w:div w:id="510218876">
          <w:marLeft w:val="480"/>
          <w:marRight w:val="0"/>
          <w:marTop w:val="0"/>
          <w:marBottom w:val="0"/>
          <w:divBdr>
            <w:top w:val="none" w:sz="0" w:space="0" w:color="auto"/>
            <w:left w:val="none" w:sz="0" w:space="0" w:color="auto"/>
            <w:bottom w:val="none" w:sz="0" w:space="0" w:color="auto"/>
            <w:right w:val="none" w:sz="0" w:space="0" w:color="auto"/>
          </w:divBdr>
        </w:div>
        <w:div w:id="517743030">
          <w:marLeft w:val="480"/>
          <w:marRight w:val="0"/>
          <w:marTop w:val="0"/>
          <w:marBottom w:val="0"/>
          <w:divBdr>
            <w:top w:val="none" w:sz="0" w:space="0" w:color="auto"/>
            <w:left w:val="none" w:sz="0" w:space="0" w:color="auto"/>
            <w:bottom w:val="none" w:sz="0" w:space="0" w:color="auto"/>
            <w:right w:val="none" w:sz="0" w:space="0" w:color="auto"/>
          </w:divBdr>
        </w:div>
        <w:div w:id="676885667">
          <w:marLeft w:val="480"/>
          <w:marRight w:val="0"/>
          <w:marTop w:val="0"/>
          <w:marBottom w:val="0"/>
          <w:divBdr>
            <w:top w:val="none" w:sz="0" w:space="0" w:color="auto"/>
            <w:left w:val="none" w:sz="0" w:space="0" w:color="auto"/>
            <w:bottom w:val="none" w:sz="0" w:space="0" w:color="auto"/>
            <w:right w:val="none" w:sz="0" w:space="0" w:color="auto"/>
          </w:divBdr>
        </w:div>
        <w:div w:id="683676830">
          <w:marLeft w:val="480"/>
          <w:marRight w:val="0"/>
          <w:marTop w:val="0"/>
          <w:marBottom w:val="0"/>
          <w:divBdr>
            <w:top w:val="none" w:sz="0" w:space="0" w:color="auto"/>
            <w:left w:val="none" w:sz="0" w:space="0" w:color="auto"/>
            <w:bottom w:val="none" w:sz="0" w:space="0" w:color="auto"/>
            <w:right w:val="none" w:sz="0" w:space="0" w:color="auto"/>
          </w:divBdr>
        </w:div>
        <w:div w:id="730927243">
          <w:marLeft w:val="480"/>
          <w:marRight w:val="0"/>
          <w:marTop w:val="0"/>
          <w:marBottom w:val="0"/>
          <w:divBdr>
            <w:top w:val="none" w:sz="0" w:space="0" w:color="auto"/>
            <w:left w:val="none" w:sz="0" w:space="0" w:color="auto"/>
            <w:bottom w:val="none" w:sz="0" w:space="0" w:color="auto"/>
            <w:right w:val="none" w:sz="0" w:space="0" w:color="auto"/>
          </w:divBdr>
        </w:div>
        <w:div w:id="753823355">
          <w:marLeft w:val="480"/>
          <w:marRight w:val="0"/>
          <w:marTop w:val="0"/>
          <w:marBottom w:val="0"/>
          <w:divBdr>
            <w:top w:val="none" w:sz="0" w:space="0" w:color="auto"/>
            <w:left w:val="none" w:sz="0" w:space="0" w:color="auto"/>
            <w:bottom w:val="none" w:sz="0" w:space="0" w:color="auto"/>
            <w:right w:val="none" w:sz="0" w:space="0" w:color="auto"/>
          </w:divBdr>
        </w:div>
        <w:div w:id="756175272">
          <w:marLeft w:val="480"/>
          <w:marRight w:val="0"/>
          <w:marTop w:val="0"/>
          <w:marBottom w:val="0"/>
          <w:divBdr>
            <w:top w:val="none" w:sz="0" w:space="0" w:color="auto"/>
            <w:left w:val="none" w:sz="0" w:space="0" w:color="auto"/>
            <w:bottom w:val="none" w:sz="0" w:space="0" w:color="auto"/>
            <w:right w:val="none" w:sz="0" w:space="0" w:color="auto"/>
          </w:divBdr>
        </w:div>
        <w:div w:id="801070832">
          <w:marLeft w:val="480"/>
          <w:marRight w:val="0"/>
          <w:marTop w:val="0"/>
          <w:marBottom w:val="0"/>
          <w:divBdr>
            <w:top w:val="none" w:sz="0" w:space="0" w:color="auto"/>
            <w:left w:val="none" w:sz="0" w:space="0" w:color="auto"/>
            <w:bottom w:val="none" w:sz="0" w:space="0" w:color="auto"/>
            <w:right w:val="none" w:sz="0" w:space="0" w:color="auto"/>
          </w:divBdr>
        </w:div>
        <w:div w:id="837234595">
          <w:marLeft w:val="480"/>
          <w:marRight w:val="0"/>
          <w:marTop w:val="0"/>
          <w:marBottom w:val="0"/>
          <w:divBdr>
            <w:top w:val="none" w:sz="0" w:space="0" w:color="auto"/>
            <w:left w:val="none" w:sz="0" w:space="0" w:color="auto"/>
            <w:bottom w:val="none" w:sz="0" w:space="0" w:color="auto"/>
            <w:right w:val="none" w:sz="0" w:space="0" w:color="auto"/>
          </w:divBdr>
        </w:div>
        <w:div w:id="904948790">
          <w:marLeft w:val="480"/>
          <w:marRight w:val="0"/>
          <w:marTop w:val="0"/>
          <w:marBottom w:val="0"/>
          <w:divBdr>
            <w:top w:val="none" w:sz="0" w:space="0" w:color="auto"/>
            <w:left w:val="none" w:sz="0" w:space="0" w:color="auto"/>
            <w:bottom w:val="none" w:sz="0" w:space="0" w:color="auto"/>
            <w:right w:val="none" w:sz="0" w:space="0" w:color="auto"/>
          </w:divBdr>
        </w:div>
        <w:div w:id="943224202">
          <w:marLeft w:val="480"/>
          <w:marRight w:val="0"/>
          <w:marTop w:val="0"/>
          <w:marBottom w:val="0"/>
          <w:divBdr>
            <w:top w:val="none" w:sz="0" w:space="0" w:color="auto"/>
            <w:left w:val="none" w:sz="0" w:space="0" w:color="auto"/>
            <w:bottom w:val="none" w:sz="0" w:space="0" w:color="auto"/>
            <w:right w:val="none" w:sz="0" w:space="0" w:color="auto"/>
          </w:divBdr>
        </w:div>
        <w:div w:id="977150874">
          <w:marLeft w:val="480"/>
          <w:marRight w:val="0"/>
          <w:marTop w:val="0"/>
          <w:marBottom w:val="0"/>
          <w:divBdr>
            <w:top w:val="none" w:sz="0" w:space="0" w:color="auto"/>
            <w:left w:val="none" w:sz="0" w:space="0" w:color="auto"/>
            <w:bottom w:val="none" w:sz="0" w:space="0" w:color="auto"/>
            <w:right w:val="none" w:sz="0" w:space="0" w:color="auto"/>
          </w:divBdr>
        </w:div>
        <w:div w:id="1009255025">
          <w:marLeft w:val="480"/>
          <w:marRight w:val="0"/>
          <w:marTop w:val="0"/>
          <w:marBottom w:val="0"/>
          <w:divBdr>
            <w:top w:val="none" w:sz="0" w:space="0" w:color="auto"/>
            <w:left w:val="none" w:sz="0" w:space="0" w:color="auto"/>
            <w:bottom w:val="none" w:sz="0" w:space="0" w:color="auto"/>
            <w:right w:val="none" w:sz="0" w:space="0" w:color="auto"/>
          </w:divBdr>
        </w:div>
        <w:div w:id="1051922359">
          <w:marLeft w:val="480"/>
          <w:marRight w:val="0"/>
          <w:marTop w:val="0"/>
          <w:marBottom w:val="0"/>
          <w:divBdr>
            <w:top w:val="none" w:sz="0" w:space="0" w:color="auto"/>
            <w:left w:val="none" w:sz="0" w:space="0" w:color="auto"/>
            <w:bottom w:val="none" w:sz="0" w:space="0" w:color="auto"/>
            <w:right w:val="none" w:sz="0" w:space="0" w:color="auto"/>
          </w:divBdr>
        </w:div>
        <w:div w:id="1088504585">
          <w:marLeft w:val="480"/>
          <w:marRight w:val="0"/>
          <w:marTop w:val="0"/>
          <w:marBottom w:val="0"/>
          <w:divBdr>
            <w:top w:val="none" w:sz="0" w:space="0" w:color="auto"/>
            <w:left w:val="none" w:sz="0" w:space="0" w:color="auto"/>
            <w:bottom w:val="none" w:sz="0" w:space="0" w:color="auto"/>
            <w:right w:val="none" w:sz="0" w:space="0" w:color="auto"/>
          </w:divBdr>
        </w:div>
        <w:div w:id="1101026095">
          <w:marLeft w:val="480"/>
          <w:marRight w:val="0"/>
          <w:marTop w:val="0"/>
          <w:marBottom w:val="0"/>
          <w:divBdr>
            <w:top w:val="none" w:sz="0" w:space="0" w:color="auto"/>
            <w:left w:val="none" w:sz="0" w:space="0" w:color="auto"/>
            <w:bottom w:val="none" w:sz="0" w:space="0" w:color="auto"/>
            <w:right w:val="none" w:sz="0" w:space="0" w:color="auto"/>
          </w:divBdr>
        </w:div>
        <w:div w:id="1104154255">
          <w:marLeft w:val="480"/>
          <w:marRight w:val="0"/>
          <w:marTop w:val="0"/>
          <w:marBottom w:val="0"/>
          <w:divBdr>
            <w:top w:val="none" w:sz="0" w:space="0" w:color="auto"/>
            <w:left w:val="none" w:sz="0" w:space="0" w:color="auto"/>
            <w:bottom w:val="none" w:sz="0" w:space="0" w:color="auto"/>
            <w:right w:val="none" w:sz="0" w:space="0" w:color="auto"/>
          </w:divBdr>
        </w:div>
        <w:div w:id="1171140405">
          <w:marLeft w:val="480"/>
          <w:marRight w:val="0"/>
          <w:marTop w:val="0"/>
          <w:marBottom w:val="0"/>
          <w:divBdr>
            <w:top w:val="none" w:sz="0" w:space="0" w:color="auto"/>
            <w:left w:val="none" w:sz="0" w:space="0" w:color="auto"/>
            <w:bottom w:val="none" w:sz="0" w:space="0" w:color="auto"/>
            <w:right w:val="none" w:sz="0" w:space="0" w:color="auto"/>
          </w:divBdr>
        </w:div>
        <w:div w:id="1174415813">
          <w:marLeft w:val="480"/>
          <w:marRight w:val="0"/>
          <w:marTop w:val="0"/>
          <w:marBottom w:val="0"/>
          <w:divBdr>
            <w:top w:val="none" w:sz="0" w:space="0" w:color="auto"/>
            <w:left w:val="none" w:sz="0" w:space="0" w:color="auto"/>
            <w:bottom w:val="none" w:sz="0" w:space="0" w:color="auto"/>
            <w:right w:val="none" w:sz="0" w:space="0" w:color="auto"/>
          </w:divBdr>
        </w:div>
        <w:div w:id="1204557844">
          <w:marLeft w:val="480"/>
          <w:marRight w:val="0"/>
          <w:marTop w:val="0"/>
          <w:marBottom w:val="0"/>
          <w:divBdr>
            <w:top w:val="none" w:sz="0" w:space="0" w:color="auto"/>
            <w:left w:val="none" w:sz="0" w:space="0" w:color="auto"/>
            <w:bottom w:val="none" w:sz="0" w:space="0" w:color="auto"/>
            <w:right w:val="none" w:sz="0" w:space="0" w:color="auto"/>
          </w:divBdr>
        </w:div>
        <w:div w:id="1220705285">
          <w:marLeft w:val="480"/>
          <w:marRight w:val="0"/>
          <w:marTop w:val="0"/>
          <w:marBottom w:val="0"/>
          <w:divBdr>
            <w:top w:val="none" w:sz="0" w:space="0" w:color="auto"/>
            <w:left w:val="none" w:sz="0" w:space="0" w:color="auto"/>
            <w:bottom w:val="none" w:sz="0" w:space="0" w:color="auto"/>
            <w:right w:val="none" w:sz="0" w:space="0" w:color="auto"/>
          </w:divBdr>
        </w:div>
        <w:div w:id="1227841237">
          <w:marLeft w:val="480"/>
          <w:marRight w:val="0"/>
          <w:marTop w:val="0"/>
          <w:marBottom w:val="0"/>
          <w:divBdr>
            <w:top w:val="none" w:sz="0" w:space="0" w:color="auto"/>
            <w:left w:val="none" w:sz="0" w:space="0" w:color="auto"/>
            <w:bottom w:val="none" w:sz="0" w:space="0" w:color="auto"/>
            <w:right w:val="none" w:sz="0" w:space="0" w:color="auto"/>
          </w:divBdr>
        </w:div>
        <w:div w:id="1228417943">
          <w:marLeft w:val="480"/>
          <w:marRight w:val="0"/>
          <w:marTop w:val="0"/>
          <w:marBottom w:val="0"/>
          <w:divBdr>
            <w:top w:val="none" w:sz="0" w:space="0" w:color="auto"/>
            <w:left w:val="none" w:sz="0" w:space="0" w:color="auto"/>
            <w:bottom w:val="none" w:sz="0" w:space="0" w:color="auto"/>
            <w:right w:val="none" w:sz="0" w:space="0" w:color="auto"/>
          </w:divBdr>
        </w:div>
        <w:div w:id="1283800460">
          <w:marLeft w:val="480"/>
          <w:marRight w:val="0"/>
          <w:marTop w:val="0"/>
          <w:marBottom w:val="0"/>
          <w:divBdr>
            <w:top w:val="none" w:sz="0" w:space="0" w:color="auto"/>
            <w:left w:val="none" w:sz="0" w:space="0" w:color="auto"/>
            <w:bottom w:val="none" w:sz="0" w:space="0" w:color="auto"/>
            <w:right w:val="none" w:sz="0" w:space="0" w:color="auto"/>
          </w:divBdr>
        </w:div>
        <w:div w:id="1321344565">
          <w:marLeft w:val="480"/>
          <w:marRight w:val="0"/>
          <w:marTop w:val="0"/>
          <w:marBottom w:val="0"/>
          <w:divBdr>
            <w:top w:val="none" w:sz="0" w:space="0" w:color="auto"/>
            <w:left w:val="none" w:sz="0" w:space="0" w:color="auto"/>
            <w:bottom w:val="none" w:sz="0" w:space="0" w:color="auto"/>
            <w:right w:val="none" w:sz="0" w:space="0" w:color="auto"/>
          </w:divBdr>
        </w:div>
        <w:div w:id="1333290461">
          <w:marLeft w:val="480"/>
          <w:marRight w:val="0"/>
          <w:marTop w:val="0"/>
          <w:marBottom w:val="0"/>
          <w:divBdr>
            <w:top w:val="none" w:sz="0" w:space="0" w:color="auto"/>
            <w:left w:val="none" w:sz="0" w:space="0" w:color="auto"/>
            <w:bottom w:val="none" w:sz="0" w:space="0" w:color="auto"/>
            <w:right w:val="none" w:sz="0" w:space="0" w:color="auto"/>
          </w:divBdr>
        </w:div>
        <w:div w:id="1359814965">
          <w:marLeft w:val="480"/>
          <w:marRight w:val="0"/>
          <w:marTop w:val="0"/>
          <w:marBottom w:val="0"/>
          <w:divBdr>
            <w:top w:val="none" w:sz="0" w:space="0" w:color="auto"/>
            <w:left w:val="none" w:sz="0" w:space="0" w:color="auto"/>
            <w:bottom w:val="none" w:sz="0" w:space="0" w:color="auto"/>
            <w:right w:val="none" w:sz="0" w:space="0" w:color="auto"/>
          </w:divBdr>
        </w:div>
        <w:div w:id="1394962755">
          <w:marLeft w:val="480"/>
          <w:marRight w:val="0"/>
          <w:marTop w:val="0"/>
          <w:marBottom w:val="0"/>
          <w:divBdr>
            <w:top w:val="none" w:sz="0" w:space="0" w:color="auto"/>
            <w:left w:val="none" w:sz="0" w:space="0" w:color="auto"/>
            <w:bottom w:val="none" w:sz="0" w:space="0" w:color="auto"/>
            <w:right w:val="none" w:sz="0" w:space="0" w:color="auto"/>
          </w:divBdr>
        </w:div>
        <w:div w:id="1398431618">
          <w:marLeft w:val="480"/>
          <w:marRight w:val="0"/>
          <w:marTop w:val="0"/>
          <w:marBottom w:val="0"/>
          <w:divBdr>
            <w:top w:val="none" w:sz="0" w:space="0" w:color="auto"/>
            <w:left w:val="none" w:sz="0" w:space="0" w:color="auto"/>
            <w:bottom w:val="none" w:sz="0" w:space="0" w:color="auto"/>
            <w:right w:val="none" w:sz="0" w:space="0" w:color="auto"/>
          </w:divBdr>
        </w:div>
        <w:div w:id="1406606391">
          <w:marLeft w:val="480"/>
          <w:marRight w:val="0"/>
          <w:marTop w:val="0"/>
          <w:marBottom w:val="0"/>
          <w:divBdr>
            <w:top w:val="none" w:sz="0" w:space="0" w:color="auto"/>
            <w:left w:val="none" w:sz="0" w:space="0" w:color="auto"/>
            <w:bottom w:val="none" w:sz="0" w:space="0" w:color="auto"/>
            <w:right w:val="none" w:sz="0" w:space="0" w:color="auto"/>
          </w:divBdr>
        </w:div>
        <w:div w:id="1454598631">
          <w:marLeft w:val="480"/>
          <w:marRight w:val="0"/>
          <w:marTop w:val="0"/>
          <w:marBottom w:val="0"/>
          <w:divBdr>
            <w:top w:val="none" w:sz="0" w:space="0" w:color="auto"/>
            <w:left w:val="none" w:sz="0" w:space="0" w:color="auto"/>
            <w:bottom w:val="none" w:sz="0" w:space="0" w:color="auto"/>
            <w:right w:val="none" w:sz="0" w:space="0" w:color="auto"/>
          </w:divBdr>
        </w:div>
        <w:div w:id="1494446956">
          <w:marLeft w:val="480"/>
          <w:marRight w:val="0"/>
          <w:marTop w:val="0"/>
          <w:marBottom w:val="0"/>
          <w:divBdr>
            <w:top w:val="none" w:sz="0" w:space="0" w:color="auto"/>
            <w:left w:val="none" w:sz="0" w:space="0" w:color="auto"/>
            <w:bottom w:val="none" w:sz="0" w:space="0" w:color="auto"/>
            <w:right w:val="none" w:sz="0" w:space="0" w:color="auto"/>
          </w:divBdr>
        </w:div>
        <w:div w:id="1524635154">
          <w:marLeft w:val="480"/>
          <w:marRight w:val="0"/>
          <w:marTop w:val="0"/>
          <w:marBottom w:val="0"/>
          <w:divBdr>
            <w:top w:val="none" w:sz="0" w:space="0" w:color="auto"/>
            <w:left w:val="none" w:sz="0" w:space="0" w:color="auto"/>
            <w:bottom w:val="none" w:sz="0" w:space="0" w:color="auto"/>
            <w:right w:val="none" w:sz="0" w:space="0" w:color="auto"/>
          </w:divBdr>
        </w:div>
        <w:div w:id="1540436181">
          <w:marLeft w:val="480"/>
          <w:marRight w:val="0"/>
          <w:marTop w:val="0"/>
          <w:marBottom w:val="0"/>
          <w:divBdr>
            <w:top w:val="none" w:sz="0" w:space="0" w:color="auto"/>
            <w:left w:val="none" w:sz="0" w:space="0" w:color="auto"/>
            <w:bottom w:val="none" w:sz="0" w:space="0" w:color="auto"/>
            <w:right w:val="none" w:sz="0" w:space="0" w:color="auto"/>
          </w:divBdr>
        </w:div>
        <w:div w:id="1544052464">
          <w:marLeft w:val="480"/>
          <w:marRight w:val="0"/>
          <w:marTop w:val="0"/>
          <w:marBottom w:val="0"/>
          <w:divBdr>
            <w:top w:val="none" w:sz="0" w:space="0" w:color="auto"/>
            <w:left w:val="none" w:sz="0" w:space="0" w:color="auto"/>
            <w:bottom w:val="none" w:sz="0" w:space="0" w:color="auto"/>
            <w:right w:val="none" w:sz="0" w:space="0" w:color="auto"/>
          </w:divBdr>
        </w:div>
        <w:div w:id="1603218571">
          <w:marLeft w:val="480"/>
          <w:marRight w:val="0"/>
          <w:marTop w:val="0"/>
          <w:marBottom w:val="0"/>
          <w:divBdr>
            <w:top w:val="none" w:sz="0" w:space="0" w:color="auto"/>
            <w:left w:val="none" w:sz="0" w:space="0" w:color="auto"/>
            <w:bottom w:val="none" w:sz="0" w:space="0" w:color="auto"/>
            <w:right w:val="none" w:sz="0" w:space="0" w:color="auto"/>
          </w:divBdr>
        </w:div>
        <w:div w:id="1605460970">
          <w:marLeft w:val="480"/>
          <w:marRight w:val="0"/>
          <w:marTop w:val="0"/>
          <w:marBottom w:val="0"/>
          <w:divBdr>
            <w:top w:val="none" w:sz="0" w:space="0" w:color="auto"/>
            <w:left w:val="none" w:sz="0" w:space="0" w:color="auto"/>
            <w:bottom w:val="none" w:sz="0" w:space="0" w:color="auto"/>
            <w:right w:val="none" w:sz="0" w:space="0" w:color="auto"/>
          </w:divBdr>
        </w:div>
        <w:div w:id="1663387269">
          <w:marLeft w:val="480"/>
          <w:marRight w:val="0"/>
          <w:marTop w:val="0"/>
          <w:marBottom w:val="0"/>
          <w:divBdr>
            <w:top w:val="none" w:sz="0" w:space="0" w:color="auto"/>
            <w:left w:val="none" w:sz="0" w:space="0" w:color="auto"/>
            <w:bottom w:val="none" w:sz="0" w:space="0" w:color="auto"/>
            <w:right w:val="none" w:sz="0" w:space="0" w:color="auto"/>
          </w:divBdr>
        </w:div>
        <w:div w:id="1676960887">
          <w:marLeft w:val="480"/>
          <w:marRight w:val="0"/>
          <w:marTop w:val="0"/>
          <w:marBottom w:val="0"/>
          <w:divBdr>
            <w:top w:val="none" w:sz="0" w:space="0" w:color="auto"/>
            <w:left w:val="none" w:sz="0" w:space="0" w:color="auto"/>
            <w:bottom w:val="none" w:sz="0" w:space="0" w:color="auto"/>
            <w:right w:val="none" w:sz="0" w:space="0" w:color="auto"/>
          </w:divBdr>
        </w:div>
        <w:div w:id="1715306072">
          <w:marLeft w:val="480"/>
          <w:marRight w:val="0"/>
          <w:marTop w:val="0"/>
          <w:marBottom w:val="0"/>
          <w:divBdr>
            <w:top w:val="none" w:sz="0" w:space="0" w:color="auto"/>
            <w:left w:val="none" w:sz="0" w:space="0" w:color="auto"/>
            <w:bottom w:val="none" w:sz="0" w:space="0" w:color="auto"/>
            <w:right w:val="none" w:sz="0" w:space="0" w:color="auto"/>
          </w:divBdr>
        </w:div>
        <w:div w:id="1765420614">
          <w:marLeft w:val="480"/>
          <w:marRight w:val="0"/>
          <w:marTop w:val="0"/>
          <w:marBottom w:val="0"/>
          <w:divBdr>
            <w:top w:val="none" w:sz="0" w:space="0" w:color="auto"/>
            <w:left w:val="none" w:sz="0" w:space="0" w:color="auto"/>
            <w:bottom w:val="none" w:sz="0" w:space="0" w:color="auto"/>
            <w:right w:val="none" w:sz="0" w:space="0" w:color="auto"/>
          </w:divBdr>
        </w:div>
        <w:div w:id="1766420887">
          <w:marLeft w:val="480"/>
          <w:marRight w:val="0"/>
          <w:marTop w:val="0"/>
          <w:marBottom w:val="0"/>
          <w:divBdr>
            <w:top w:val="none" w:sz="0" w:space="0" w:color="auto"/>
            <w:left w:val="none" w:sz="0" w:space="0" w:color="auto"/>
            <w:bottom w:val="none" w:sz="0" w:space="0" w:color="auto"/>
            <w:right w:val="none" w:sz="0" w:space="0" w:color="auto"/>
          </w:divBdr>
        </w:div>
        <w:div w:id="1771969073">
          <w:marLeft w:val="480"/>
          <w:marRight w:val="0"/>
          <w:marTop w:val="0"/>
          <w:marBottom w:val="0"/>
          <w:divBdr>
            <w:top w:val="none" w:sz="0" w:space="0" w:color="auto"/>
            <w:left w:val="none" w:sz="0" w:space="0" w:color="auto"/>
            <w:bottom w:val="none" w:sz="0" w:space="0" w:color="auto"/>
            <w:right w:val="none" w:sz="0" w:space="0" w:color="auto"/>
          </w:divBdr>
        </w:div>
        <w:div w:id="1786971022">
          <w:marLeft w:val="480"/>
          <w:marRight w:val="0"/>
          <w:marTop w:val="0"/>
          <w:marBottom w:val="0"/>
          <w:divBdr>
            <w:top w:val="none" w:sz="0" w:space="0" w:color="auto"/>
            <w:left w:val="none" w:sz="0" w:space="0" w:color="auto"/>
            <w:bottom w:val="none" w:sz="0" w:space="0" w:color="auto"/>
            <w:right w:val="none" w:sz="0" w:space="0" w:color="auto"/>
          </w:divBdr>
        </w:div>
        <w:div w:id="1816872293">
          <w:marLeft w:val="480"/>
          <w:marRight w:val="0"/>
          <w:marTop w:val="0"/>
          <w:marBottom w:val="0"/>
          <w:divBdr>
            <w:top w:val="none" w:sz="0" w:space="0" w:color="auto"/>
            <w:left w:val="none" w:sz="0" w:space="0" w:color="auto"/>
            <w:bottom w:val="none" w:sz="0" w:space="0" w:color="auto"/>
            <w:right w:val="none" w:sz="0" w:space="0" w:color="auto"/>
          </w:divBdr>
        </w:div>
        <w:div w:id="1900749555">
          <w:marLeft w:val="480"/>
          <w:marRight w:val="0"/>
          <w:marTop w:val="0"/>
          <w:marBottom w:val="0"/>
          <w:divBdr>
            <w:top w:val="none" w:sz="0" w:space="0" w:color="auto"/>
            <w:left w:val="none" w:sz="0" w:space="0" w:color="auto"/>
            <w:bottom w:val="none" w:sz="0" w:space="0" w:color="auto"/>
            <w:right w:val="none" w:sz="0" w:space="0" w:color="auto"/>
          </w:divBdr>
        </w:div>
        <w:div w:id="1946226938">
          <w:marLeft w:val="480"/>
          <w:marRight w:val="0"/>
          <w:marTop w:val="0"/>
          <w:marBottom w:val="0"/>
          <w:divBdr>
            <w:top w:val="none" w:sz="0" w:space="0" w:color="auto"/>
            <w:left w:val="none" w:sz="0" w:space="0" w:color="auto"/>
            <w:bottom w:val="none" w:sz="0" w:space="0" w:color="auto"/>
            <w:right w:val="none" w:sz="0" w:space="0" w:color="auto"/>
          </w:divBdr>
        </w:div>
        <w:div w:id="1946841993">
          <w:marLeft w:val="480"/>
          <w:marRight w:val="0"/>
          <w:marTop w:val="0"/>
          <w:marBottom w:val="0"/>
          <w:divBdr>
            <w:top w:val="none" w:sz="0" w:space="0" w:color="auto"/>
            <w:left w:val="none" w:sz="0" w:space="0" w:color="auto"/>
            <w:bottom w:val="none" w:sz="0" w:space="0" w:color="auto"/>
            <w:right w:val="none" w:sz="0" w:space="0" w:color="auto"/>
          </w:divBdr>
        </w:div>
        <w:div w:id="1959139067">
          <w:marLeft w:val="480"/>
          <w:marRight w:val="0"/>
          <w:marTop w:val="0"/>
          <w:marBottom w:val="0"/>
          <w:divBdr>
            <w:top w:val="none" w:sz="0" w:space="0" w:color="auto"/>
            <w:left w:val="none" w:sz="0" w:space="0" w:color="auto"/>
            <w:bottom w:val="none" w:sz="0" w:space="0" w:color="auto"/>
            <w:right w:val="none" w:sz="0" w:space="0" w:color="auto"/>
          </w:divBdr>
        </w:div>
        <w:div w:id="1973170442">
          <w:marLeft w:val="480"/>
          <w:marRight w:val="0"/>
          <w:marTop w:val="0"/>
          <w:marBottom w:val="0"/>
          <w:divBdr>
            <w:top w:val="none" w:sz="0" w:space="0" w:color="auto"/>
            <w:left w:val="none" w:sz="0" w:space="0" w:color="auto"/>
            <w:bottom w:val="none" w:sz="0" w:space="0" w:color="auto"/>
            <w:right w:val="none" w:sz="0" w:space="0" w:color="auto"/>
          </w:divBdr>
        </w:div>
        <w:div w:id="2013097213">
          <w:marLeft w:val="480"/>
          <w:marRight w:val="0"/>
          <w:marTop w:val="0"/>
          <w:marBottom w:val="0"/>
          <w:divBdr>
            <w:top w:val="none" w:sz="0" w:space="0" w:color="auto"/>
            <w:left w:val="none" w:sz="0" w:space="0" w:color="auto"/>
            <w:bottom w:val="none" w:sz="0" w:space="0" w:color="auto"/>
            <w:right w:val="none" w:sz="0" w:space="0" w:color="auto"/>
          </w:divBdr>
        </w:div>
        <w:div w:id="2018843390">
          <w:marLeft w:val="480"/>
          <w:marRight w:val="0"/>
          <w:marTop w:val="0"/>
          <w:marBottom w:val="0"/>
          <w:divBdr>
            <w:top w:val="none" w:sz="0" w:space="0" w:color="auto"/>
            <w:left w:val="none" w:sz="0" w:space="0" w:color="auto"/>
            <w:bottom w:val="none" w:sz="0" w:space="0" w:color="auto"/>
            <w:right w:val="none" w:sz="0" w:space="0" w:color="auto"/>
          </w:divBdr>
        </w:div>
        <w:div w:id="2057776925">
          <w:marLeft w:val="480"/>
          <w:marRight w:val="0"/>
          <w:marTop w:val="0"/>
          <w:marBottom w:val="0"/>
          <w:divBdr>
            <w:top w:val="none" w:sz="0" w:space="0" w:color="auto"/>
            <w:left w:val="none" w:sz="0" w:space="0" w:color="auto"/>
            <w:bottom w:val="none" w:sz="0" w:space="0" w:color="auto"/>
            <w:right w:val="none" w:sz="0" w:space="0" w:color="auto"/>
          </w:divBdr>
        </w:div>
      </w:divsChild>
    </w:div>
    <w:div w:id="1448963395">
      <w:bodyDiv w:val="1"/>
      <w:marLeft w:val="0"/>
      <w:marRight w:val="0"/>
      <w:marTop w:val="0"/>
      <w:marBottom w:val="0"/>
      <w:divBdr>
        <w:top w:val="none" w:sz="0" w:space="0" w:color="auto"/>
        <w:left w:val="none" w:sz="0" w:space="0" w:color="auto"/>
        <w:bottom w:val="none" w:sz="0" w:space="0" w:color="auto"/>
        <w:right w:val="none" w:sz="0" w:space="0" w:color="auto"/>
      </w:divBdr>
    </w:div>
    <w:div w:id="1449666961">
      <w:bodyDiv w:val="1"/>
      <w:marLeft w:val="0"/>
      <w:marRight w:val="0"/>
      <w:marTop w:val="0"/>
      <w:marBottom w:val="0"/>
      <w:divBdr>
        <w:top w:val="none" w:sz="0" w:space="0" w:color="auto"/>
        <w:left w:val="none" w:sz="0" w:space="0" w:color="auto"/>
        <w:bottom w:val="none" w:sz="0" w:space="0" w:color="auto"/>
        <w:right w:val="none" w:sz="0" w:space="0" w:color="auto"/>
      </w:divBdr>
    </w:div>
    <w:div w:id="1450052183">
      <w:bodyDiv w:val="1"/>
      <w:marLeft w:val="0"/>
      <w:marRight w:val="0"/>
      <w:marTop w:val="0"/>
      <w:marBottom w:val="0"/>
      <w:divBdr>
        <w:top w:val="none" w:sz="0" w:space="0" w:color="auto"/>
        <w:left w:val="none" w:sz="0" w:space="0" w:color="auto"/>
        <w:bottom w:val="none" w:sz="0" w:space="0" w:color="auto"/>
        <w:right w:val="none" w:sz="0" w:space="0" w:color="auto"/>
      </w:divBdr>
    </w:div>
    <w:div w:id="1451240037">
      <w:bodyDiv w:val="1"/>
      <w:marLeft w:val="0"/>
      <w:marRight w:val="0"/>
      <w:marTop w:val="0"/>
      <w:marBottom w:val="0"/>
      <w:divBdr>
        <w:top w:val="none" w:sz="0" w:space="0" w:color="auto"/>
        <w:left w:val="none" w:sz="0" w:space="0" w:color="auto"/>
        <w:bottom w:val="none" w:sz="0" w:space="0" w:color="auto"/>
        <w:right w:val="none" w:sz="0" w:space="0" w:color="auto"/>
      </w:divBdr>
    </w:div>
    <w:div w:id="1451781456">
      <w:bodyDiv w:val="1"/>
      <w:marLeft w:val="0"/>
      <w:marRight w:val="0"/>
      <w:marTop w:val="0"/>
      <w:marBottom w:val="0"/>
      <w:divBdr>
        <w:top w:val="none" w:sz="0" w:space="0" w:color="auto"/>
        <w:left w:val="none" w:sz="0" w:space="0" w:color="auto"/>
        <w:bottom w:val="none" w:sz="0" w:space="0" w:color="auto"/>
        <w:right w:val="none" w:sz="0" w:space="0" w:color="auto"/>
      </w:divBdr>
    </w:div>
    <w:div w:id="1452439960">
      <w:bodyDiv w:val="1"/>
      <w:marLeft w:val="0"/>
      <w:marRight w:val="0"/>
      <w:marTop w:val="0"/>
      <w:marBottom w:val="0"/>
      <w:divBdr>
        <w:top w:val="none" w:sz="0" w:space="0" w:color="auto"/>
        <w:left w:val="none" w:sz="0" w:space="0" w:color="auto"/>
        <w:bottom w:val="none" w:sz="0" w:space="0" w:color="auto"/>
        <w:right w:val="none" w:sz="0" w:space="0" w:color="auto"/>
      </w:divBdr>
    </w:div>
    <w:div w:id="1453475554">
      <w:bodyDiv w:val="1"/>
      <w:marLeft w:val="0"/>
      <w:marRight w:val="0"/>
      <w:marTop w:val="0"/>
      <w:marBottom w:val="0"/>
      <w:divBdr>
        <w:top w:val="none" w:sz="0" w:space="0" w:color="auto"/>
        <w:left w:val="none" w:sz="0" w:space="0" w:color="auto"/>
        <w:bottom w:val="none" w:sz="0" w:space="0" w:color="auto"/>
        <w:right w:val="none" w:sz="0" w:space="0" w:color="auto"/>
      </w:divBdr>
    </w:div>
    <w:div w:id="1454205410">
      <w:bodyDiv w:val="1"/>
      <w:marLeft w:val="0"/>
      <w:marRight w:val="0"/>
      <w:marTop w:val="0"/>
      <w:marBottom w:val="0"/>
      <w:divBdr>
        <w:top w:val="none" w:sz="0" w:space="0" w:color="auto"/>
        <w:left w:val="none" w:sz="0" w:space="0" w:color="auto"/>
        <w:bottom w:val="none" w:sz="0" w:space="0" w:color="auto"/>
        <w:right w:val="none" w:sz="0" w:space="0" w:color="auto"/>
      </w:divBdr>
    </w:div>
    <w:div w:id="1454709881">
      <w:bodyDiv w:val="1"/>
      <w:marLeft w:val="0"/>
      <w:marRight w:val="0"/>
      <w:marTop w:val="0"/>
      <w:marBottom w:val="0"/>
      <w:divBdr>
        <w:top w:val="none" w:sz="0" w:space="0" w:color="auto"/>
        <w:left w:val="none" w:sz="0" w:space="0" w:color="auto"/>
        <w:bottom w:val="none" w:sz="0" w:space="0" w:color="auto"/>
        <w:right w:val="none" w:sz="0" w:space="0" w:color="auto"/>
      </w:divBdr>
    </w:div>
    <w:div w:id="1454787138">
      <w:bodyDiv w:val="1"/>
      <w:marLeft w:val="0"/>
      <w:marRight w:val="0"/>
      <w:marTop w:val="0"/>
      <w:marBottom w:val="0"/>
      <w:divBdr>
        <w:top w:val="none" w:sz="0" w:space="0" w:color="auto"/>
        <w:left w:val="none" w:sz="0" w:space="0" w:color="auto"/>
        <w:bottom w:val="none" w:sz="0" w:space="0" w:color="auto"/>
        <w:right w:val="none" w:sz="0" w:space="0" w:color="auto"/>
      </w:divBdr>
    </w:div>
    <w:div w:id="1455514938">
      <w:bodyDiv w:val="1"/>
      <w:marLeft w:val="0"/>
      <w:marRight w:val="0"/>
      <w:marTop w:val="0"/>
      <w:marBottom w:val="0"/>
      <w:divBdr>
        <w:top w:val="none" w:sz="0" w:space="0" w:color="auto"/>
        <w:left w:val="none" w:sz="0" w:space="0" w:color="auto"/>
        <w:bottom w:val="none" w:sz="0" w:space="0" w:color="auto"/>
        <w:right w:val="none" w:sz="0" w:space="0" w:color="auto"/>
      </w:divBdr>
    </w:div>
    <w:div w:id="1455631567">
      <w:bodyDiv w:val="1"/>
      <w:marLeft w:val="0"/>
      <w:marRight w:val="0"/>
      <w:marTop w:val="0"/>
      <w:marBottom w:val="0"/>
      <w:divBdr>
        <w:top w:val="none" w:sz="0" w:space="0" w:color="auto"/>
        <w:left w:val="none" w:sz="0" w:space="0" w:color="auto"/>
        <w:bottom w:val="none" w:sz="0" w:space="0" w:color="auto"/>
        <w:right w:val="none" w:sz="0" w:space="0" w:color="auto"/>
      </w:divBdr>
    </w:div>
    <w:div w:id="1455758428">
      <w:bodyDiv w:val="1"/>
      <w:marLeft w:val="0"/>
      <w:marRight w:val="0"/>
      <w:marTop w:val="0"/>
      <w:marBottom w:val="0"/>
      <w:divBdr>
        <w:top w:val="none" w:sz="0" w:space="0" w:color="auto"/>
        <w:left w:val="none" w:sz="0" w:space="0" w:color="auto"/>
        <w:bottom w:val="none" w:sz="0" w:space="0" w:color="auto"/>
        <w:right w:val="none" w:sz="0" w:space="0" w:color="auto"/>
      </w:divBdr>
    </w:div>
    <w:div w:id="1456175327">
      <w:bodyDiv w:val="1"/>
      <w:marLeft w:val="0"/>
      <w:marRight w:val="0"/>
      <w:marTop w:val="0"/>
      <w:marBottom w:val="0"/>
      <w:divBdr>
        <w:top w:val="none" w:sz="0" w:space="0" w:color="auto"/>
        <w:left w:val="none" w:sz="0" w:space="0" w:color="auto"/>
        <w:bottom w:val="none" w:sz="0" w:space="0" w:color="auto"/>
        <w:right w:val="none" w:sz="0" w:space="0" w:color="auto"/>
      </w:divBdr>
    </w:div>
    <w:div w:id="1456214267">
      <w:bodyDiv w:val="1"/>
      <w:marLeft w:val="0"/>
      <w:marRight w:val="0"/>
      <w:marTop w:val="0"/>
      <w:marBottom w:val="0"/>
      <w:divBdr>
        <w:top w:val="none" w:sz="0" w:space="0" w:color="auto"/>
        <w:left w:val="none" w:sz="0" w:space="0" w:color="auto"/>
        <w:bottom w:val="none" w:sz="0" w:space="0" w:color="auto"/>
        <w:right w:val="none" w:sz="0" w:space="0" w:color="auto"/>
      </w:divBdr>
    </w:div>
    <w:div w:id="1457522153">
      <w:bodyDiv w:val="1"/>
      <w:marLeft w:val="0"/>
      <w:marRight w:val="0"/>
      <w:marTop w:val="0"/>
      <w:marBottom w:val="0"/>
      <w:divBdr>
        <w:top w:val="none" w:sz="0" w:space="0" w:color="auto"/>
        <w:left w:val="none" w:sz="0" w:space="0" w:color="auto"/>
        <w:bottom w:val="none" w:sz="0" w:space="0" w:color="auto"/>
        <w:right w:val="none" w:sz="0" w:space="0" w:color="auto"/>
      </w:divBdr>
    </w:div>
    <w:div w:id="1457869519">
      <w:bodyDiv w:val="1"/>
      <w:marLeft w:val="0"/>
      <w:marRight w:val="0"/>
      <w:marTop w:val="0"/>
      <w:marBottom w:val="0"/>
      <w:divBdr>
        <w:top w:val="none" w:sz="0" w:space="0" w:color="auto"/>
        <w:left w:val="none" w:sz="0" w:space="0" w:color="auto"/>
        <w:bottom w:val="none" w:sz="0" w:space="0" w:color="auto"/>
        <w:right w:val="none" w:sz="0" w:space="0" w:color="auto"/>
      </w:divBdr>
    </w:div>
    <w:div w:id="1458328452">
      <w:bodyDiv w:val="1"/>
      <w:marLeft w:val="0"/>
      <w:marRight w:val="0"/>
      <w:marTop w:val="0"/>
      <w:marBottom w:val="0"/>
      <w:divBdr>
        <w:top w:val="none" w:sz="0" w:space="0" w:color="auto"/>
        <w:left w:val="none" w:sz="0" w:space="0" w:color="auto"/>
        <w:bottom w:val="none" w:sz="0" w:space="0" w:color="auto"/>
        <w:right w:val="none" w:sz="0" w:space="0" w:color="auto"/>
      </w:divBdr>
    </w:div>
    <w:div w:id="1459448546">
      <w:bodyDiv w:val="1"/>
      <w:marLeft w:val="0"/>
      <w:marRight w:val="0"/>
      <w:marTop w:val="0"/>
      <w:marBottom w:val="0"/>
      <w:divBdr>
        <w:top w:val="none" w:sz="0" w:space="0" w:color="auto"/>
        <w:left w:val="none" w:sz="0" w:space="0" w:color="auto"/>
        <w:bottom w:val="none" w:sz="0" w:space="0" w:color="auto"/>
        <w:right w:val="none" w:sz="0" w:space="0" w:color="auto"/>
      </w:divBdr>
    </w:div>
    <w:div w:id="1459835462">
      <w:bodyDiv w:val="1"/>
      <w:marLeft w:val="0"/>
      <w:marRight w:val="0"/>
      <w:marTop w:val="0"/>
      <w:marBottom w:val="0"/>
      <w:divBdr>
        <w:top w:val="none" w:sz="0" w:space="0" w:color="auto"/>
        <w:left w:val="none" w:sz="0" w:space="0" w:color="auto"/>
        <w:bottom w:val="none" w:sz="0" w:space="0" w:color="auto"/>
        <w:right w:val="none" w:sz="0" w:space="0" w:color="auto"/>
      </w:divBdr>
    </w:div>
    <w:div w:id="1459838223">
      <w:bodyDiv w:val="1"/>
      <w:marLeft w:val="0"/>
      <w:marRight w:val="0"/>
      <w:marTop w:val="0"/>
      <w:marBottom w:val="0"/>
      <w:divBdr>
        <w:top w:val="none" w:sz="0" w:space="0" w:color="auto"/>
        <w:left w:val="none" w:sz="0" w:space="0" w:color="auto"/>
        <w:bottom w:val="none" w:sz="0" w:space="0" w:color="auto"/>
        <w:right w:val="none" w:sz="0" w:space="0" w:color="auto"/>
      </w:divBdr>
    </w:div>
    <w:div w:id="1461728883">
      <w:bodyDiv w:val="1"/>
      <w:marLeft w:val="0"/>
      <w:marRight w:val="0"/>
      <w:marTop w:val="0"/>
      <w:marBottom w:val="0"/>
      <w:divBdr>
        <w:top w:val="none" w:sz="0" w:space="0" w:color="auto"/>
        <w:left w:val="none" w:sz="0" w:space="0" w:color="auto"/>
        <w:bottom w:val="none" w:sz="0" w:space="0" w:color="auto"/>
        <w:right w:val="none" w:sz="0" w:space="0" w:color="auto"/>
      </w:divBdr>
    </w:div>
    <w:div w:id="1461803105">
      <w:bodyDiv w:val="1"/>
      <w:marLeft w:val="0"/>
      <w:marRight w:val="0"/>
      <w:marTop w:val="0"/>
      <w:marBottom w:val="0"/>
      <w:divBdr>
        <w:top w:val="none" w:sz="0" w:space="0" w:color="auto"/>
        <w:left w:val="none" w:sz="0" w:space="0" w:color="auto"/>
        <w:bottom w:val="none" w:sz="0" w:space="0" w:color="auto"/>
        <w:right w:val="none" w:sz="0" w:space="0" w:color="auto"/>
      </w:divBdr>
    </w:div>
    <w:div w:id="1462848599">
      <w:bodyDiv w:val="1"/>
      <w:marLeft w:val="0"/>
      <w:marRight w:val="0"/>
      <w:marTop w:val="0"/>
      <w:marBottom w:val="0"/>
      <w:divBdr>
        <w:top w:val="none" w:sz="0" w:space="0" w:color="auto"/>
        <w:left w:val="none" w:sz="0" w:space="0" w:color="auto"/>
        <w:bottom w:val="none" w:sz="0" w:space="0" w:color="auto"/>
        <w:right w:val="none" w:sz="0" w:space="0" w:color="auto"/>
      </w:divBdr>
    </w:div>
    <w:div w:id="1463502933">
      <w:bodyDiv w:val="1"/>
      <w:marLeft w:val="0"/>
      <w:marRight w:val="0"/>
      <w:marTop w:val="0"/>
      <w:marBottom w:val="0"/>
      <w:divBdr>
        <w:top w:val="none" w:sz="0" w:space="0" w:color="auto"/>
        <w:left w:val="none" w:sz="0" w:space="0" w:color="auto"/>
        <w:bottom w:val="none" w:sz="0" w:space="0" w:color="auto"/>
        <w:right w:val="none" w:sz="0" w:space="0" w:color="auto"/>
      </w:divBdr>
    </w:div>
    <w:div w:id="1467090555">
      <w:bodyDiv w:val="1"/>
      <w:marLeft w:val="0"/>
      <w:marRight w:val="0"/>
      <w:marTop w:val="0"/>
      <w:marBottom w:val="0"/>
      <w:divBdr>
        <w:top w:val="none" w:sz="0" w:space="0" w:color="auto"/>
        <w:left w:val="none" w:sz="0" w:space="0" w:color="auto"/>
        <w:bottom w:val="none" w:sz="0" w:space="0" w:color="auto"/>
        <w:right w:val="none" w:sz="0" w:space="0" w:color="auto"/>
      </w:divBdr>
    </w:div>
    <w:div w:id="1467351404">
      <w:bodyDiv w:val="1"/>
      <w:marLeft w:val="0"/>
      <w:marRight w:val="0"/>
      <w:marTop w:val="0"/>
      <w:marBottom w:val="0"/>
      <w:divBdr>
        <w:top w:val="none" w:sz="0" w:space="0" w:color="auto"/>
        <w:left w:val="none" w:sz="0" w:space="0" w:color="auto"/>
        <w:bottom w:val="none" w:sz="0" w:space="0" w:color="auto"/>
        <w:right w:val="none" w:sz="0" w:space="0" w:color="auto"/>
      </w:divBdr>
    </w:div>
    <w:div w:id="1468666436">
      <w:bodyDiv w:val="1"/>
      <w:marLeft w:val="0"/>
      <w:marRight w:val="0"/>
      <w:marTop w:val="0"/>
      <w:marBottom w:val="0"/>
      <w:divBdr>
        <w:top w:val="none" w:sz="0" w:space="0" w:color="auto"/>
        <w:left w:val="none" w:sz="0" w:space="0" w:color="auto"/>
        <w:bottom w:val="none" w:sz="0" w:space="0" w:color="auto"/>
        <w:right w:val="none" w:sz="0" w:space="0" w:color="auto"/>
      </w:divBdr>
    </w:div>
    <w:div w:id="1469125820">
      <w:bodyDiv w:val="1"/>
      <w:marLeft w:val="0"/>
      <w:marRight w:val="0"/>
      <w:marTop w:val="0"/>
      <w:marBottom w:val="0"/>
      <w:divBdr>
        <w:top w:val="none" w:sz="0" w:space="0" w:color="auto"/>
        <w:left w:val="none" w:sz="0" w:space="0" w:color="auto"/>
        <w:bottom w:val="none" w:sz="0" w:space="0" w:color="auto"/>
        <w:right w:val="none" w:sz="0" w:space="0" w:color="auto"/>
      </w:divBdr>
    </w:div>
    <w:div w:id="1470971187">
      <w:bodyDiv w:val="1"/>
      <w:marLeft w:val="0"/>
      <w:marRight w:val="0"/>
      <w:marTop w:val="0"/>
      <w:marBottom w:val="0"/>
      <w:divBdr>
        <w:top w:val="none" w:sz="0" w:space="0" w:color="auto"/>
        <w:left w:val="none" w:sz="0" w:space="0" w:color="auto"/>
        <w:bottom w:val="none" w:sz="0" w:space="0" w:color="auto"/>
        <w:right w:val="none" w:sz="0" w:space="0" w:color="auto"/>
      </w:divBdr>
    </w:div>
    <w:div w:id="1471242524">
      <w:bodyDiv w:val="1"/>
      <w:marLeft w:val="0"/>
      <w:marRight w:val="0"/>
      <w:marTop w:val="0"/>
      <w:marBottom w:val="0"/>
      <w:divBdr>
        <w:top w:val="none" w:sz="0" w:space="0" w:color="auto"/>
        <w:left w:val="none" w:sz="0" w:space="0" w:color="auto"/>
        <w:bottom w:val="none" w:sz="0" w:space="0" w:color="auto"/>
        <w:right w:val="none" w:sz="0" w:space="0" w:color="auto"/>
      </w:divBdr>
    </w:div>
    <w:div w:id="1471704399">
      <w:bodyDiv w:val="1"/>
      <w:marLeft w:val="0"/>
      <w:marRight w:val="0"/>
      <w:marTop w:val="0"/>
      <w:marBottom w:val="0"/>
      <w:divBdr>
        <w:top w:val="none" w:sz="0" w:space="0" w:color="auto"/>
        <w:left w:val="none" w:sz="0" w:space="0" w:color="auto"/>
        <w:bottom w:val="none" w:sz="0" w:space="0" w:color="auto"/>
        <w:right w:val="none" w:sz="0" w:space="0" w:color="auto"/>
      </w:divBdr>
    </w:div>
    <w:div w:id="1472669528">
      <w:bodyDiv w:val="1"/>
      <w:marLeft w:val="0"/>
      <w:marRight w:val="0"/>
      <w:marTop w:val="0"/>
      <w:marBottom w:val="0"/>
      <w:divBdr>
        <w:top w:val="none" w:sz="0" w:space="0" w:color="auto"/>
        <w:left w:val="none" w:sz="0" w:space="0" w:color="auto"/>
        <w:bottom w:val="none" w:sz="0" w:space="0" w:color="auto"/>
        <w:right w:val="none" w:sz="0" w:space="0" w:color="auto"/>
      </w:divBdr>
    </w:div>
    <w:div w:id="1472938488">
      <w:bodyDiv w:val="1"/>
      <w:marLeft w:val="0"/>
      <w:marRight w:val="0"/>
      <w:marTop w:val="0"/>
      <w:marBottom w:val="0"/>
      <w:divBdr>
        <w:top w:val="none" w:sz="0" w:space="0" w:color="auto"/>
        <w:left w:val="none" w:sz="0" w:space="0" w:color="auto"/>
        <w:bottom w:val="none" w:sz="0" w:space="0" w:color="auto"/>
        <w:right w:val="none" w:sz="0" w:space="0" w:color="auto"/>
      </w:divBdr>
    </w:div>
    <w:div w:id="1474786758">
      <w:bodyDiv w:val="1"/>
      <w:marLeft w:val="0"/>
      <w:marRight w:val="0"/>
      <w:marTop w:val="0"/>
      <w:marBottom w:val="0"/>
      <w:divBdr>
        <w:top w:val="none" w:sz="0" w:space="0" w:color="auto"/>
        <w:left w:val="none" w:sz="0" w:space="0" w:color="auto"/>
        <w:bottom w:val="none" w:sz="0" w:space="0" w:color="auto"/>
        <w:right w:val="none" w:sz="0" w:space="0" w:color="auto"/>
      </w:divBdr>
    </w:div>
    <w:div w:id="1475609509">
      <w:bodyDiv w:val="1"/>
      <w:marLeft w:val="0"/>
      <w:marRight w:val="0"/>
      <w:marTop w:val="0"/>
      <w:marBottom w:val="0"/>
      <w:divBdr>
        <w:top w:val="none" w:sz="0" w:space="0" w:color="auto"/>
        <w:left w:val="none" w:sz="0" w:space="0" w:color="auto"/>
        <w:bottom w:val="none" w:sz="0" w:space="0" w:color="auto"/>
        <w:right w:val="none" w:sz="0" w:space="0" w:color="auto"/>
      </w:divBdr>
    </w:div>
    <w:div w:id="1476413079">
      <w:bodyDiv w:val="1"/>
      <w:marLeft w:val="0"/>
      <w:marRight w:val="0"/>
      <w:marTop w:val="0"/>
      <w:marBottom w:val="0"/>
      <w:divBdr>
        <w:top w:val="none" w:sz="0" w:space="0" w:color="auto"/>
        <w:left w:val="none" w:sz="0" w:space="0" w:color="auto"/>
        <w:bottom w:val="none" w:sz="0" w:space="0" w:color="auto"/>
        <w:right w:val="none" w:sz="0" w:space="0" w:color="auto"/>
      </w:divBdr>
    </w:div>
    <w:div w:id="1476487921">
      <w:bodyDiv w:val="1"/>
      <w:marLeft w:val="0"/>
      <w:marRight w:val="0"/>
      <w:marTop w:val="0"/>
      <w:marBottom w:val="0"/>
      <w:divBdr>
        <w:top w:val="none" w:sz="0" w:space="0" w:color="auto"/>
        <w:left w:val="none" w:sz="0" w:space="0" w:color="auto"/>
        <w:bottom w:val="none" w:sz="0" w:space="0" w:color="auto"/>
        <w:right w:val="none" w:sz="0" w:space="0" w:color="auto"/>
      </w:divBdr>
    </w:div>
    <w:div w:id="1481969222">
      <w:bodyDiv w:val="1"/>
      <w:marLeft w:val="0"/>
      <w:marRight w:val="0"/>
      <w:marTop w:val="0"/>
      <w:marBottom w:val="0"/>
      <w:divBdr>
        <w:top w:val="none" w:sz="0" w:space="0" w:color="auto"/>
        <w:left w:val="none" w:sz="0" w:space="0" w:color="auto"/>
        <w:bottom w:val="none" w:sz="0" w:space="0" w:color="auto"/>
        <w:right w:val="none" w:sz="0" w:space="0" w:color="auto"/>
      </w:divBdr>
    </w:div>
    <w:div w:id="1485468128">
      <w:bodyDiv w:val="1"/>
      <w:marLeft w:val="0"/>
      <w:marRight w:val="0"/>
      <w:marTop w:val="0"/>
      <w:marBottom w:val="0"/>
      <w:divBdr>
        <w:top w:val="none" w:sz="0" w:space="0" w:color="auto"/>
        <w:left w:val="none" w:sz="0" w:space="0" w:color="auto"/>
        <w:bottom w:val="none" w:sz="0" w:space="0" w:color="auto"/>
        <w:right w:val="none" w:sz="0" w:space="0" w:color="auto"/>
      </w:divBdr>
    </w:div>
    <w:div w:id="1486701104">
      <w:bodyDiv w:val="1"/>
      <w:marLeft w:val="0"/>
      <w:marRight w:val="0"/>
      <w:marTop w:val="0"/>
      <w:marBottom w:val="0"/>
      <w:divBdr>
        <w:top w:val="none" w:sz="0" w:space="0" w:color="auto"/>
        <w:left w:val="none" w:sz="0" w:space="0" w:color="auto"/>
        <w:bottom w:val="none" w:sz="0" w:space="0" w:color="auto"/>
        <w:right w:val="none" w:sz="0" w:space="0" w:color="auto"/>
      </w:divBdr>
    </w:div>
    <w:div w:id="1489830941">
      <w:bodyDiv w:val="1"/>
      <w:marLeft w:val="0"/>
      <w:marRight w:val="0"/>
      <w:marTop w:val="0"/>
      <w:marBottom w:val="0"/>
      <w:divBdr>
        <w:top w:val="none" w:sz="0" w:space="0" w:color="auto"/>
        <w:left w:val="none" w:sz="0" w:space="0" w:color="auto"/>
        <w:bottom w:val="none" w:sz="0" w:space="0" w:color="auto"/>
        <w:right w:val="none" w:sz="0" w:space="0" w:color="auto"/>
      </w:divBdr>
    </w:div>
    <w:div w:id="1490823308">
      <w:bodyDiv w:val="1"/>
      <w:marLeft w:val="0"/>
      <w:marRight w:val="0"/>
      <w:marTop w:val="0"/>
      <w:marBottom w:val="0"/>
      <w:divBdr>
        <w:top w:val="none" w:sz="0" w:space="0" w:color="auto"/>
        <w:left w:val="none" w:sz="0" w:space="0" w:color="auto"/>
        <w:bottom w:val="none" w:sz="0" w:space="0" w:color="auto"/>
        <w:right w:val="none" w:sz="0" w:space="0" w:color="auto"/>
      </w:divBdr>
    </w:div>
    <w:div w:id="1491023762">
      <w:bodyDiv w:val="1"/>
      <w:marLeft w:val="0"/>
      <w:marRight w:val="0"/>
      <w:marTop w:val="0"/>
      <w:marBottom w:val="0"/>
      <w:divBdr>
        <w:top w:val="none" w:sz="0" w:space="0" w:color="auto"/>
        <w:left w:val="none" w:sz="0" w:space="0" w:color="auto"/>
        <w:bottom w:val="none" w:sz="0" w:space="0" w:color="auto"/>
        <w:right w:val="none" w:sz="0" w:space="0" w:color="auto"/>
      </w:divBdr>
    </w:div>
    <w:div w:id="1491556172">
      <w:bodyDiv w:val="1"/>
      <w:marLeft w:val="0"/>
      <w:marRight w:val="0"/>
      <w:marTop w:val="0"/>
      <w:marBottom w:val="0"/>
      <w:divBdr>
        <w:top w:val="none" w:sz="0" w:space="0" w:color="auto"/>
        <w:left w:val="none" w:sz="0" w:space="0" w:color="auto"/>
        <w:bottom w:val="none" w:sz="0" w:space="0" w:color="auto"/>
        <w:right w:val="none" w:sz="0" w:space="0" w:color="auto"/>
      </w:divBdr>
    </w:div>
    <w:div w:id="1491602670">
      <w:bodyDiv w:val="1"/>
      <w:marLeft w:val="0"/>
      <w:marRight w:val="0"/>
      <w:marTop w:val="0"/>
      <w:marBottom w:val="0"/>
      <w:divBdr>
        <w:top w:val="none" w:sz="0" w:space="0" w:color="auto"/>
        <w:left w:val="none" w:sz="0" w:space="0" w:color="auto"/>
        <w:bottom w:val="none" w:sz="0" w:space="0" w:color="auto"/>
        <w:right w:val="none" w:sz="0" w:space="0" w:color="auto"/>
      </w:divBdr>
    </w:div>
    <w:div w:id="1493327300">
      <w:bodyDiv w:val="1"/>
      <w:marLeft w:val="0"/>
      <w:marRight w:val="0"/>
      <w:marTop w:val="0"/>
      <w:marBottom w:val="0"/>
      <w:divBdr>
        <w:top w:val="none" w:sz="0" w:space="0" w:color="auto"/>
        <w:left w:val="none" w:sz="0" w:space="0" w:color="auto"/>
        <w:bottom w:val="none" w:sz="0" w:space="0" w:color="auto"/>
        <w:right w:val="none" w:sz="0" w:space="0" w:color="auto"/>
      </w:divBdr>
    </w:div>
    <w:div w:id="1495678370">
      <w:bodyDiv w:val="1"/>
      <w:marLeft w:val="0"/>
      <w:marRight w:val="0"/>
      <w:marTop w:val="0"/>
      <w:marBottom w:val="0"/>
      <w:divBdr>
        <w:top w:val="none" w:sz="0" w:space="0" w:color="auto"/>
        <w:left w:val="none" w:sz="0" w:space="0" w:color="auto"/>
        <w:bottom w:val="none" w:sz="0" w:space="0" w:color="auto"/>
        <w:right w:val="none" w:sz="0" w:space="0" w:color="auto"/>
      </w:divBdr>
    </w:div>
    <w:div w:id="1495956444">
      <w:bodyDiv w:val="1"/>
      <w:marLeft w:val="0"/>
      <w:marRight w:val="0"/>
      <w:marTop w:val="0"/>
      <w:marBottom w:val="0"/>
      <w:divBdr>
        <w:top w:val="none" w:sz="0" w:space="0" w:color="auto"/>
        <w:left w:val="none" w:sz="0" w:space="0" w:color="auto"/>
        <w:bottom w:val="none" w:sz="0" w:space="0" w:color="auto"/>
        <w:right w:val="none" w:sz="0" w:space="0" w:color="auto"/>
      </w:divBdr>
    </w:div>
    <w:div w:id="1495994038">
      <w:bodyDiv w:val="1"/>
      <w:marLeft w:val="0"/>
      <w:marRight w:val="0"/>
      <w:marTop w:val="0"/>
      <w:marBottom w:val="0"/>
      <w:divBdr>
        <w:top w:val="none" w:sz="0" w:space="0" w:color="auto"/>
        <w:left w:val="none" w:sz="0" w:space="0" w:color="auto"/>
        <w:bottom w:val="none" w:sz="0" w:space="0" w:color="auto"/>
        <w:right w:val="none" w:sz="0" w:space="0" w:color="auto"/>
      </w:divBdr>
    </w:div>
    <w:div w:id="1497501012">
      <w:bodyDiv w:val="1"/>
      <w:marLeft w:val="0"/>
      <w:marRight w:val="0"/>
      <w:marTop w:val="0"/>
      <w:marBottom w:val="0"/>
      <w:divBdr>
        <w:top w:val="none" w:sz="0" w:space="0" w:color="auto"/>
        <w:left w:val="none" w:sz="0" w:space="0" w:color="auto"/>
        <w:bottom w:val="none" w:sz="0" w:space="0" w:color="auto"/>
        <w:right w:val="none" w:sz="0" w:space="0" w:color="auto"/>
      </w:divBdr>
    </w:div>
    <w:div w:id="1497528125">
      <w:bodyDiv w:val="1"/>
      <w:marLeft w:val="0"/>
      <w:marRight w:val="0"/>
      <w:marTop w:val="0"/>
      <w:marBottom w:val="0"/>
      <w:divBdr>
        <w:top w:val="none" w:sz="0" w:space="0" w:color="auto"/>
        <w:left w:val="none" w:sz="0" w:space="0" w:color="auto"/>
        <w:bottom w:val="none" w:sz="0" w:space="0" w:color="auto"/>
        <w:right w:val="none" w:sz="0" w:space="0" w:color="auto"/>
      </w:divBdr>
    </w:div>
    <w:div w:id="1497573269">
      <w:bodyDiv w:val="1"/>
      <w:marLeft w:val="0"/>
      <w:marRight w:val="0"/>
      <w:marTop w:val="0"/>
      <w:marBottom w:val="0"/>
      <w:divBdr>
        <w:top w:val="none" w:sz="0" w:space="0" w:color="auto"/>
        <w:left w:val="none" w:sz="0" w:space="0" w:color="auto"/>
        <w:bottom w:val="none" w:sz="0" w:space="0" w:color="auto"/>
        <w:right w:val="none" w:sz="0" w:space="0" w:color="auto"/>
      </w:divBdr>
    </w:div>
    <w:div w:id="1499005719">
      <w:bodyDiv w:val="1"/>
      <w:marLeft w:val="0"/>
      <w:marRight w:val="0"/>
      <w:marTop w:val="0"/>
      <w:marBottom w:val="0"/>
      <w:divBdr>
        <w:top w:val="none" w:sz="0" w:space="0" w:color="auto"/>
        <w:left w:val="none" w:sz="0" w:space="0" w:color="auto"/>
        <w:bottom w:val="none" w:sz="0" w:space="0" w:color="auto"/>
        <w:right w:val="none" w:sz="0" w:space="0" w:color="auto"/>
      </w:divBdr>
      <w:divsChild>
        <w:div w:id="12458947">
          <w:marLeft w:val="480"/>
          <w:marRight w:val="0"/>
          <w:marTop w:val="0"/>
          <w:marBottom w:val="0"/>
          <w:divBdr>
            <w:top w:val="none" w:sz="0" w:space="0" w:color="auto"/>
            <w:left w:val="none" w:sz="0" w:space="0" w:color="auto"/>
            <w:bottom w:val="none" w:sz="0" w:space="0" w:color="auto"/>
            <w:right w:val="none" w:sz="0" w:space="0" w:color="auto"/>
          </w:divBdr>
        </w:div>
        <w:div w:id="13113494">
          <w:marLeft w:val="480"/>
          <w:marRight w:val="0"/>
          <w:marTop w:val="0"/>
          <w:marBottom w:val="0"/>
          <w:divBdr>
            <w:top w:val="none" w:sz="0" w:space="0" w:color="auto"/>
            <w:left w:val="none" w:sz="0" w:space="0" w:color="auto"/>
            <w:bottom w:val="none" w:sz="0" w:space="0" w:color="auto"/>
            <w:right w:val="none" w:sz="0" w:space="0" w:color="auto"/>
          </w:divBdr>
        </w:div>
        <w:div w:id="34433079">
          <w:marLeft w:val="480"/>
          <w:marRight w:val="0"/>
          <w:marTop w:val="0"/>
          <w:marBottom w:val="0"/>
          <w:divBdr>
            <w:top w:val="none" w:sz="0" w:space="0" w:color="auto"/>
            <w:left w:val="none" w:sz="0" w:space="0" w:color="auto"/>
            <w:bottom w:val="none" w:sz="0" w:space="0" w:color="auto"/>
            <w:right w:val="none" w:sz="0" w:space="0" w:color="auto"/>
          </w:divBdr>
        </w:div>
        <w:div w:id="90661816">
          <w:marLeft w:val="480"/>
          <w:marRight w:val="0"/>
          <w:marTop w:val="0"/>
          <w:marBottom w:val="0"/>
          <w:divBdr>
            <w:top w:val="none" w:sz="0" w:space="0" w:color="auto"/>
            <w:left w:val="none" w:sz="0" w:space="0" w:color="auto"/>
            <w:bottom w:val="none" w:sz="0" w:space="0" w:color="auto"/>
            <w:right w:val="none" w:sz="0" w:space="0" w:color="auto"/>
          </w:divBdr>
        </w:div>
        <w:div w:id="98843130">
          <w:marLeft w:val="480"/>
          <w:marRight w:val="0"/>
          <w:marTop w:val="0"/>
          <w:marBottom w:val="0"/>
          <w:divBdr>
            <w:top w:val="none" w:sz="0" w:space="0" w:color="auto"/>
            <w:left w:val="none" w:sz="0" w:space="0" w:color="auto"/>
            <w:bottom w:val="none" w:sz="0" w:space="0" w:color="auto"/>
            <w:right w:val="none" w:sz="0" w:space="0" w:color="auto"/>
          </w:divBdr>
        </w:div>
        <w:div w:id="139736020">
          <w:marLeft w:val="480"/>
          <w:marRight w:val="0"/>
          <w:marTop w:val="0"/>
          <w:marBottom w:val="0"/>
          <w:divBdr>
            <w:top w:val="none" w:sz="0" w:space="0" w:color="auto"/>
            <w:left w:val="none" w:sz="0" w:space="0" w:color="auto"/>
            <w:bottom w:val="none" w:sz="0" w:space="0" w:color="auto"/>
            <w:right w:val="none" w:sz="0" w:space="0" w:color="auto"/>
          </w:divBdr>
        </w:div>
        <w:div w:id="178860560">
          <w:marLeft w:val="480"/>
          <w:marRight w:val="0"/>
          <w:marTop w:val="0"/>
          <w:marBottom w:val="0"/>
          <w:divBdr>
            <w:top w:val="none" w:sz="0" w:space="0" w:color="auto"/>
            <w:left w:val="none" w:sz="0" w:space="0" w:color="auto"/>
            <w:bottom w:val="none" w:sz="0" w:space="0" w:color="auto"/>
            <w:right w:val="none" w:sz="0" w:space="0" w:color="auto"/>
          </w:divBdr>
        </w:div>
        <w:div w:id="189530724">
          <w:marLeft w:val="480"/>
          <w:marRight w:val="0"/>
          <w:marTop w:val="0"/>
          <w:marBottom w:val="0"/>
          <w:divBdr>
            <w:top w:val="none" w:sz="0" w:space="0" w:color="auto"/>
            <w:left w:val="none" w:sz="0" w:space="0" w:color="auto"/>
            <w:bottom w:val="none" w:sz="0" w:space="0" w:color="auto"/>
            <w:right w:val="none" w:sz="0" w:space="0" w:color="auto"/>
          </w:divBdr>
        </w:div>
        <w:div w:id="272368077">
          <w:marLeft w:val="480"/>
          <w:marRight w:val="0"/>
          <w:marTop w:val="0"/>
          <w:marBottom w:val="0"/>
          <w:divBdr>
            <w:top w:val="none" w:sz="0" w:space="0" w:color="auto"/>
            <w:left w:val="none" w:sz="0" w:space="0" w:color="auto"/>
            <w:bottom w:val="none" w:sz="0" w:space="0" w:color="auto"/>
            <w:right w:val="none" w:sz="0" w:space="0" w:color="auto"/>
          </w:divBdr>
        </w:div>
        <w:div w:id="299922694">
          <w:marLeft w:val="480"/>
          <w:marRight w:val="0"/>
          <w:marTop w:val="0"/>
          <w:marBottom w:val="0"/>
          <w:divBdr>
            <w:top w:val="none" w:sz="0" w:space="0" w:color="auto"/>
            <w:left w:val="none" w:sz="0" w:space="0" w:color="auto"/>
            <w:bottom w:val="none" w:sz="0" w:space="0" w:color="auto"/>
            <w:right w:val="none" w:sz="0" w:space="0" w:color="auto"/>
          </w:divBdr>
        </w:div>
        <w:div w:id="377626805">
          <w:marLeft w:val="480"/>
          <w:marRight w:val="0"/>
          <w:marTop w:val="0"/>
          <w:marBottom w:val="0"/>
          <w:divBdr>
            <w:top w:val="none" w:sz="0" w:space="0" w:color="auto"/>
            <w:left w:val="none" w:sz="0" w:space="0" w:color="auto"/>
            <w:bottom w:val="none" w:sz="0" w:space="0" w:color="auto"/>
            <w:right w:val="none" w:sz="0" w:space="0" w:color="auto"/>
          </w:divBdr>
        </w:div>
        <w:div w:id="387071287">
          <w:marLeft w:val="480"/>
          <w:marRight w:val="0"/>
          <w:marTop w:val="0"/>
          <w:marBottom w:val="0"/>
          <w:divBdr>
            <w:top w:val="none" w:sz="0" w:space="0" w:color="auto"/>
            <w:left w:val="none" w:sz="0" w:space="0" w:color="auto"/>
            <w:bottom w:val="none" w:sz="0" w:space="0" w:color="auto"/>
            <w:right w:val="none" w:sz="0" w:space="0" w:color="auto"/>
          </w:divBdr>
        </w:div>
        <w:div w:id="440564581">
          <w:marLeft w:val="480"/>
          <w:marRight w:val="0"/>
          <w:marTop w:val="0"/>
          <w:marBottom w:val="0"/>
          <w:divBdr>
            <w:top w:val="none" w:sz="0" w:space="0" w:color="auto"/>
            <w:left w:val="none" w:sz="0" w:space="0" w:color="auto"/>
            <w:bottom w:val="none" w:sz="0" w:space="0" w:color="auto"/>
            <w:right w:val="none" w:sz="0" w:space="0" w:color="auto"/>
          </w:divBdr>
        </w:div>
        <w:div w:id="440690645">
          <w:marLeft w:val="480"/>
          <w:marRight w:val="0"/>
          <w:marTop w:val="0"/>
          <w:marBottom w:val="0"/>
          <w:divBdr>
            <w:top w:val="none" w:sz="0" w:space="0" w:color="auto"/>
            <w:left w:val="none" w:sz="0" w:space="0" w:color="auto"/>
            <w:bottom w:val="none" w:sz="0" w:space="0" w:color="auto"/>
            <w:right w:val="none" w:sz="0" w:space="0" w:color="auto"/>
          </w:divBdr>
        </w:div>
        <w:div w:id="451443564">
          <w:marLeft w:val="480"/>
          <w:marRight w:val="0"/>
          <w:marTop w:val="0"/>
          <w:marBottom w:val="0"/>
          <w:divBdr>
            <w:top w:val="none" w:sz="0" w:space="0" w:color="auto"/>
            <w:left w:val="none" w:sz="0" w:space="0" w:color="auto"/>
            <w:bottom w:val="none" w:sz="0" w:space="0" w:color="auto"/>
            <w:right w:val="none" w:sz="0" w:space="0" w:color="auto"/>
          </w:divBdr>
        </w:div>
        <w:div w:id="468596204">
          <w:marLeft w:val="480"/>
          <w:marRight w:val="0"/>
          <w:marTop w:val="0"/>
          <w:marBottom w:val="0"/>
          <w:divBdr>
            <w:top w:val="none" w:sz="0" w:space="0" w:color="auto"/>
            <w:left w:val="none" w:sz="0" w:space="0" w:color="auto"/>
            <w:bottom w:val="none" w:sz="0" w:space="0" w:color="auto"/>
            <w:right w:val="none" w:sz="0" w:space="0" w:color="auto"/>
          </w:divBdr>
        </w:div>
        <w:div w:id="487282620">
          <w:marLeft w:val="480"/>
          <w:marRight w:val="0"/>
          <w:marTop w:val="0"/>
          <w:marBottom w:val="0"/>
          <w:divBdr>
            <w:top w:val="none" w:sz="0" w:space="0" w:color="auto"/>
            <w:left w:val="none" w:sz="0" w:space="0" w:color="auto"/>
            <w:bottom w:val="none" w:sz="0" w:space="0" w:color="auto"/>
            <w:right w:val="none" w:sz="0" w:space="0" w:color="auto"/>
          </w:divBdr>
        </w:div>
        <w:div w:id="586422875">
          <w:marLeft w:val="480"/>
          <w:marRight w:val="0"/>
          <w:marTop w:val="0"/>
          <w:marBottom w:val="0"/>
          <w:divBdr>
            <w:top w:val="none" w:sz="0" w:space="0" w:color="auto"/>
            <w:left w:val="none" w:sz="0" w:space="0" w:color="auto"/>
            <w:bottom w:val="none" w:sz="0" w:space="0" w:color="auto"/>
            <w:right w:val="none" w:sz="0" w:space="0" w:color="auto"/>
          </w:divBdr>
        </w:div>
        <w:div w:id="600528541">
          <w:marLeft w:val="480"/>
          <w:marRight w:val="0"/>
          <w:marTop w:val="0"/>
          <w:marBottom w:val="0"/>
          <w:divBdr>
            <w:top w:val="none" w:sz="0" w:space="0" w:color="auto"/>
            <w:left w:val="none" w:sz="0" w:space="0" w:color="auto"/>
            <w:bottom w:val="none" w:sz="0" w:space="0" w:color="auto"/>
            <w:right w:val="none" w:sz="0" w:space="0" w:color="auto"/>
          </w:divBdr>
        </w:div>
        <w:div w:id="635838908">
          <w:marLeft w:val="480"/>
          <w:marRight w:val="0"/>
          <w:marTop w:val="0"/>
          <w:marBottom w:val="0"/>
          <w:divBdr>
            <w:top w:val="none" w:sz="0" w:space="0" w:color="auto"/>
            <w:left w:val="none" w:sz="0" w:space="0" w:color="auto"/>
            <w:bottom w:val="none" w:sz="0" w:space="0" w:color="auto"/>
            <w:right w:val="none" w:sz="0" w:space="0" w:color="auto"/>
          </w:divBdr>
        </w:div>
        <w:div w:id="647828819">
          <w:marLeft w:val="480"/>
          <w:marRight w:val="0"/>
          <w:marTop w:val="0"/>
          <w:marBottom w:val="0"/>
          <w:divBdr>
            <w:top w:val="none" w:sz="0" w:space="0" w:color="auto"/>
            <w:left w:val="none" w:sz="0" w:space="0" w:color="auto"/>
            <w:bottom w:val="none" w:sz="0" w:space="0" w:color="auto"/>
            <w:right w:val="none" w:sz="0" w:space="0" w:color="auto"/>
          </w:divBdr>
        </w:div>
        <w:div w:id="676347109">
          <w:marLeft w:val="480"/>
          <w:marRight w:val="0"/>
          <w:marTop w:val="0"/>
          <w:marBottom w:val="0"/>
          <w:divBdr>
            <w:top w:val="none" w:sz="0" w:space="0" w:color="auto"/>
            <w:left w:val="none" w:sz="0" w:space="0" w:color="auto"/>
            <w:bottom w:val="none" w:sz="0" w:space="0" w:color="auto"/>
            <w:right w:val="none" w:sz="0" w:space="0" w:color="auto"/>
          </w:divBdr>
        </w:div>
        <w:div w:id="695736337">
          <w:marLeft w:val="480"/>
          <w:marRight w:val="0"/>
          <w:marTop w:val="0"/>
          <w:marBottom w:val="0"/>
          <w:divBdr>
            <w:top w:val="none" w:sz="0" w:space="0" w:color="auto"/>
            <w:left w:val="none" w:sz="0" w:space="0" w:color="auto"/>
            <w:bottom w:val="none" w:sz="0" w:space="0" w:color="auto"/>
            <w:right w:val="none" w:sz="0" w:space="0" w:color="auto"/>
          </w:divBdr>
        </w:div>
        <w:div w:id="701368106">
          <w:marLeft w:val="480"/>
          <w:marRight w:val="0"/>
          <w:marTop w:val="0"/>
          <w:marBottom w:val="0"/>
          <w:divBdr>
            <w:top w:val="none" w:sz="0" w:space="0" w:color="auto"/>
            <w:left w:val="none" w:sz="0" w:space="0" w:color="auto"/>
            <w:bottom w:val="none" w:sz="0" w:space="0" w:color="auto"/>
            <w:right w:val="none" w:sz="0" w:space="0" w:color="auto"/>
          </w:divBdr>
        </w:div>
        <w:div w:id="710112966">
          <w:marLeft w:val="480"/>
          <w:marRight w:val="0"/>
          <w:marTop w:val="0"/>
          <w:marBottom w:val="0"/>
          <w:divBdr>
            <w:top w:val="none" w:sz="0" w:space="0" w:color="auto"/>
            <w:left w:val="none" w:sz="0" w:space="0" w:color="auto"/>
            <w:bottom w:val="none" w:sz="0" w:space="0" w:color="auto"/>
            <w:right w:val="none" w:sz="0" w:space="0" w:color="auto"/>
          </w:divBdr>
        </w:div>
        <w:div w:id="820777481">
          <w:marLeft w:val="480"/>
          <w:marRight w:val="0"/>
          <w:marTop w:val="0"/>
          <w:marBottom w:val="0"/>
          <w:divBdr>
            <w:top w:val="none" w:sz="0" w:space="0" w:color="auto"/>
            <w:left w:val="none" w:sz="0" w:space="0" w:color="auto"/>
            <w:bottom w:val="none" w:sz="0" w:space="0" w:color="auto"/>
            <w:right w:val="none" w:sz="0" w:space="0" w:color="auto"/>
          </w:divBdr>
        </w:div>
        <w:div w:id="825130250">
          <w:marLeft w:val="480"/>
          <w:marRight w:val="0"/>
          <w:marTop w:val="0"/>
          <w:marBottom w:val="0"/>
          <w:divBdr>
            <w:top w:val="none" w:sz="0" w:space="0" w:color="auto"/>
            <w:left w:val="none" w:sz="0" w:space="0" w:color="auto"/>
            <w:bottom w:val="none" w:sz="0" w:space="0" w:color="auto"/>
            <w:right w:val="none" w:sz="0" w:space="0" w:color="auto"/>
          </w:divBdr>
        </w:div>
        <w:div w:id="854809282">
          <w:marLeft w:val="480"/>
          <w:marRight w:val="0"/>
          <w:marTop w:val="0"/>
          <w:marBottom w:val="0"/>
          <w:divBdr>
            <w:top w:val="none" w:sz="0" w:space="0" w:color="auto"/>
            <w:left w:val="none" w:sz="0" w:space="0" w:color="auto"/>
            <w:bottom w:val="none" w:sz="0" w:space="0" w:color="auto"/>
            <w:right w:val="none" w:sz="0" w:space="0" w:color="auto"/>
          </w:divBdr>
        </w:div>
        <w:div w:id="904532140">
          <w:marLeft w:val="480"/>
          <w:marRight w:val="0"/>
          <w:marTop w:val="0"/>
          <w:marBottom w:val="0"/>
          <w:divBdr>
            <w:top w:val="none" w:sz="0" w:space="0" w:color="auto"/>
            <w:left w:val="none" w:sz="0" w:space="0" w:color="auto"/>
            <w:bottom w:val="none" w:sz="0" w:space="0" w:color="auto"/>
            <w:right w:val="none" w:sz="0" w:space="0" w:color="auto"/>
          </w:divBdr>
        </w:div>
        <w:div w:id="908348172">
          <w:marLeft w:val="480"/>
          <w:marRight w:val="0"/>
          <w:marTop w:val="0"/>
          <w:marBottom w:val="0"/>
          <w:divBdr>
            <w:top w:val="none" w:sz="0" w:space="0" w:color="auto"/>
            <w:left w:val="none" w:sz="0" w:space="0" w:color="auto"/>
            <w:bottom w:val="none" w:sz="0" w:space="0" w:color="auto"/>
            <w:right w:val="none" w:sz="0" w:space="0" w:color="auto"/>
          </w:divBdr>
        </w:div>
        <w:div w:id="910044982">
          <w:marLeft w:val="480"/>
          <w:marRight w:val="0"/>
          <w:marTop w:val="0"/>
          <w:marBottom w:val="0"/>
          <w:divBdr>
            <w:top w:val="none" w:sz="0" w:space="0" w:color="auto"/>
            <w:left w:val="none" w:sz="0" w:space="0" w:color="auto"/>
            <w:bottom w:val="none" w:sz="0" w:space="0" w:color="auto"/>
            <w:right w:val="none" w:sz="0" w:space="0" w:color="auto"/>
          </w:divBdr>
        </w:div>
        <w:div w:id="1019044684">
          <w:marLeft w:val="480"/>
          <w:marRight w:val="0"/>
          <w:marTop w:val="0"/>
          <w:marBottom w:val="0"/>
          <w:divBdr>
            <w:top w:val="none" w:sz="0" w:space="0" w:color="auto"/>
            <w:left w:val="none" w:sz="0" w:space="0" w:color="auto"/>
            <w:bottom w:val="none" w:sz="0" w:space="0" w:color="auto"/>
            <w:right w:val="none" w:sz="0" w:space="0" w:color="auto"/>
          </w:divBdr>
        </w:div>
        <w:div w:id="1062217659">
          <w:marLeft w:val="480"/>
          <w:marRight w:val="0"/>
          <w:marTop w:val="0"/>
          <w:marBottom w:val="0"/>
          <w:divBdr>
            <w:top w:val="none" w:sz="0" w:space="0" w:color="auto"/>
            <w:left w:val="none" w:sz="0" w:space="0" w:color="auto"/>
            <w:bottom w:val="none" w:sz="0" w:space="0" w:color="auto"/>
            <w:right w:val="none" w:sz="0" w:space="0" w:color="auto"/>
          </w:divBdr>
        </w:div>
        <w:div w:id="1067605871">
          <w:marLeft w:val="480"/>
          <w:marRight w:val="0"/>
          <w:marTop w:val="0"/>
          <w:marBottom w:val="0"/>
          <w:divBdr>
            <w:top w:val="none" w:sz="0" w:space="0" w:color="auto"/>
            <w:left w:val="none" w:sz="0" w:space="0" w:color="auto"/>
            <w:bottom w:val="none" w:sz="0" w:space="0" w:color="auto"/>
            <w:right w:val="none" w:sz="0" w:space="0" w:color="auto"/>
          </w:divBdr>
        </w:div>
        <w:div w:id="1080566689">
          <w:marLeft w:val="480"/>
          <w:marRight w:val="0"/>
          <w:marTop w:val="0"/>
          <w:marBottom w:val="0"/>
          <w:divBdr>
            <w:top w:val="none" w:sz="0" w:space="0" w:color="auto"/>
            <w:left w:val="none" w:sz="0" w:space="0" w:color="auto"/>
            <w:bottom w:val="none" w:sz="0" w:space="0" w:color="auto"/>
            <w:right w:val="none" w:sz="0" w:space="0" w:color="auto"/>
          </w:divBdr>
        </w:div>
        <w:div w:id="1083991627">
          <w:marLeft w:val="480"/>
          <w:marRight w:val="0"/>
          <w:marTop w:val="0"/>
          <w:marBottom w:val="0"/>
          <w:divBdr>
            <w:top w:val="none" w:sz="0" w:space="0" w:color="auto"/>
            <w:left w:val="none" w:sz="0" w:space="0" w:color="auto"/>
            <w:bottom w:val="none" w:sz="0" w:space="0" w:color="auto"/>
            <w:right w:val="none" w:sz="0" w:space="0" w:color="auto"/>
          </w:divBdr>
        </w:div>
        <w:div w:id="1109131386">
          <w:marLeft w:val="480"/>
          <w:marRight w:val="0"/>
          <w:marTop w:val="0"/>
          <w:marBottom w:val="0"/>
          <w:divBdr>
            <w:top w:val="none" w:sz="0" w:space="0" w:color="auto"/>
            <w:left w:val="none" w:sz="0" w:space="0" w:color="auto"/>
            <w:bottom w:val="none" w:sz="0" w:space="0" w:color="auto"/>
            <w:right w:val="none" w:sz="0" w:space="0" w:color="auto"/>
          </w:divBdr>
        </w:div>
        <w:div w:id="1113593939">
          <w:marLeft w:val="480"/>
          <w:marRight w:val="0"/>
          <w:marTop w:val="0"/>
          <w:marBottom w:val="0"/>
          <w:divBdr>
            <w:top w:val="none" w:sz="0" w:space="0" w:color="auto"/>
            <w:left w:val="none" w:sz="0" w:space="0" w:color="auto"/>
            <w:bottom w:val="none" w:sz="0" w:space="0" w:color="auto"/>
            <w:right w:val="none" w:sz="0" w:space="0" w:color="auto"/>
          </w:divBdr>
        </w:div>
        <w:div w:id="1126050546">
          <w:marLeft w:val="480"/>
          <w:marRight w:val="0"/>
          <w:marTop w:val="0"/>
          <w:marBottom w:val="0"/>
          <w:divBdr>
            <w:top w:val="none" w:sz="0" w:space="0" w:color="auto"/>
            <w:left w:val="none" w:sz="0" w:space="0" w:color="auto"/>
            <w:bottom w:val="none" w:sz="0" w:space="0" w:color="auto"/>
            <w:right w:val="none" w:sz="0" w:space="0" w:color="auto"/>
          </w:divBdr>
        </w:div>
        <w:div w:id="1138761797">
          <w:marLeft w:val="480"/>
          <w:marRight w:val="0"/>
          <w:marTop w:val="0"/>
          <w:marBottom w:val="0"/>
          <w:divBdr>
            <w:top w:val="none" w:sz="0" w:space="0" w:color="auto"/>
            <w:left w:val="none" w:sz="0" w:space="0" w:color="auto"/>
            <w:bottom w:val="none" w:sz="0" w:space="0" w:color="auto"/>
            <w:right w:val="none" w:sz="0" w:space="0" w:color="auto"/>
          </w:divBdr>
        </w:div>
        <w:div w:id="1166481312">
          <w:marLeft w:val="480"/>
          <w:marRight w:val="0"/>
          <w:marTop w:val="0"/>
          <w:marBottom w:val="0"/>
          <w:divBdr>
            <w:top w:val="none" w:sz="0" w:space="0" w:color="auto"/>
            <w:left w:val="none" w:sz="0" w:space="0" w:color="auto"/>
            <w:bottom w:val="none" w:sz="0" w:space="0" w:color="auto"/>
            <w:right w:val="none" w:sz="0" w:space="0" w:color="auto"/>
          </w:divBdr>
        </w:div>
        <w:div w:id="1169755566">
          <w:marLeft w:val="480"/>
          <w:marRight w:val="0"/>
          <w:marTop w:val="0"/>
          <w:marBottom w:val="0"/>
          <w:divBdr>
            <w:top w:val="none" w:sz="0" w:space="0" w:color="auto"/>
            <w:left w:val="none" w:sz="0" w:space="0" w:color="auto"/>
            <w:bottom w:val="none" w:sz="0" w:space="0" w:color="auto"/>
            <w:right w:val="none" w:sz="0" w:space="0" w:color="auto"/>
          </w:divBdr>
        </w:div>
        <w:div w:id="1190026999">
          <w:marLeft w:val="480"/>
          <w:marRight w:val="0"/>
          <w:marTop w:val="0"/>
          <w:marBottom w:val="0"/>
          <w:divBdr>
            <w:top w:val="none" w:sz="0" w:space="0" w:color="auto"/>
            <w:left w:val="none" w:sz="0" w:space="0" w:color="auto"/>
            <w:bottom w:val="none" w:sz="0" w:space="0" w:color="auto"/>
            <w:right w:val="none" w:sz="0" w:space="0" w:color="auto"/>
          </w:divBdr>
        </w:div>
        <w:div w:id="1246264364">
          <w:marLeft w:val="480"/>
          <w:marRight w:val="0"/>
          <w:marTop w:val="0"/>
          <w:marBottom w:val="0"/>
          <w:divBdr>
            <w:top w:val="none" w:sz="0" w:space="0" w:color="auto"/>
            <w:left w:val="none" w:sz="0" w:space="0" w:color="auto"/>
            <w:bottom w:val="none" w:sz="0" w:space="0" w:color="auto"/>
            <w:right w:val="none" w:sz="0" w:space="0" w:color="auto"/>
          </w:divBdr>
        </w:div>
        <w:div w:id="1285231304">
          <w:marLeft w:val="480"/>
          <w:marRight w:val="0"/>
          <w:marTop w:val="0"/>
          <w:marBottom w:val="0"/>
          <w:divBdr>
            <w:top w:val="none" w:sz="0" w:space="0" w:color="auto"/>
            <w:left w:val="none" w:sz="0" w:space="0" w:color="auto"/>
            <w:bottom w:val="none" w:sz="0" w:space="0" w:color="auto"/>
            <w:right w:val="none" w:sz="0" w:space="0" w:color="auto"/>
          </w:divBdr>
        </w:div>
        <w:div w:id="1322192464">
          <w:marLeft w:val="480"/>
          <w:marRight w:val="0"/>
          <w:marTop w:val="0"/>
          <w:marBottom w:val="0"/>
          <w:divBdr>
            <w:top w:val="none" w:sz="0" w:space="0" w:color="auto"/>
            <w:left w:val="none" w:sz="0" w:space="0" w:color="auto"/>
            <w:bottom w:val="none" w:sz="0" w:space="0" w:color="auto"/>
            <w:right w:val="none" w:sz="0" w:space="0" w:color="auto"/>
          </w:divBdr>
        </w:div>
        <w:div w:id="1334450310">
          <w:marLeft w:val="480"/>
          <w:marRight w:val="0"/>
          <w:marTop w:val="0"/>
          <w:marBottom w:val="0"/>
          <w:divBdr>
            <w:top w:val="none" w:sz="0" w:space="0" w:color="auto"/>
            <w:left w:val="none" w:sz="0" w:space="0" w:color="auto"/>
            <w:bottom w:val="none" w:sz="0" w:space="0" w:color="auto"/>
            <w:right w:val="none" w:sz="0" w:space="0" w:color="auto"/>
          </w:divBdr>
        </w:div>
        <w:div w:id="1338188345">
          <w:marLeft w:val="480"/>
          <w:marRight w:val="0"/>
          <w:marTop w:val="0"/>
          <w:marBottom w:val="0"/>
          <w:divBdr>
            <w:top w:val="none" w:sz="0" w:space="0" w:color="auto"/>
            <w:left w:val="none" w:sz="0" w:space="0" w:color="auto"/>
            <w:bottom w:val="none" w:sz="0" w:space="0" w:color="auto"/>
            <w:right w:val="none" w:sz="0" w:space="0" w:color="auto"/>
          </w:divBdr>
        </w:div>
        <w:div w:id="1341157888">
          <w:marLeft w:val="480"/>
          <w:marRight w:val="0"/>
          <w:marTop w:val="0"/>
          <w:marBottom w:val="0"/>
          <w:divBdr>
            <w:top w:val="none" w:sz="0" w:space="0" w:color="auto"/>
            <w:left w:val="none" w:sz="0" w:space="0" w:color="auto"/>
            <w:bottom w:val="none" w:sz="0" w:space="0" w:color="auto"/>
            <w:right w:val="none" w:sz="0" w:space="0" w:color="auto"/>
          </w:divBdr>
        </w:div>
        <w:div w:id="1353603820">
          <w:marLeft w:val="480"/>
          <w:marRight w:val="0"/>
          <w:marTop w:val="0"/>
          <w:marBottom w:val="0"/>
          <w:divBdr>
            <w:top w:val="none" w:sz="0" w:space="0" w:color="auto"/>
            <w:left w:val="none" w:sz="0" w:space="0" w:color="auto"/>
            <w:bottom w:val="none" w:sz="0" w:space="0" w:color="auto"/>
            <w:right w:val="none" w:sz="0" w:space="0" w:color="auto"/>
          </w:divBdr>
        </w:div>
        <w:div w:id="1371490541">
          <w:marLeft w:val="480"/>
          <w:marRight w:val="0"/>
          <w:marTop w:val="0"/>
          <w:marBottom w:val="0"/>
          <w:divBdr>
            <w:top w:val="none" w:sz="0" w:space="0" w:color="auto"/>
            <w:left w:val="none" w:sz="0" w:space="0" w:color="auto"/>
            <w:bottom w:val="none" w:sz="0" w:space="0" w:color="auto"/>
            <w:right w:val="none" w:sz="0" w:space="0" w:color="auto"/>
          </w:divBdr>
        </w:div>
        <w:div w:id="1373112199">
          <w:marLeft w:val="480"/>
          <w:marRight w:val="0"/>
          <w:marTop w:val="0"/>
          <w:marBottom w:val="0"/>
          <w:divBdr>
            <w:top w:val="none" w:sz="0" w:space="0" w:color="auto"/>
            <w:left w:val="none" w:sz="0" w:space="0" w:color="auto"/>
            <w:bottom w:val="none" w:sz="0" w:space="0" w:color="auto"/>
            <w:right w:val="none" w:sz="0" w:space="0" w:color="auto"/>
          </w:divBdr>
        </w:div>
        <w:div w:id="1397319563">
          <w:marLeft w:val="480"/>
          <w:marRight w:val="0"/>
          <w:marTop w:val="0"/>
          <w:marBottom w:val="0"/>
          <w:divBdr>
            <w:top w:val="none" w:sz="0" w:space="0" w:color="auto"/>
            <w:left w:val="none" w:sz="0" w:space="0" w:color="auto"/>
            <w:bottom w:val="none" w:sz="0" w:space="0" w:color="auto"/>
            <w:right w:val="none" w:sz="0" w:space="0" w:color="auto"/>
          </w:divBdr>
        </w:div>
        <w:div w:id="1510752223">
          <w:marLeft w:val="480"/>
          <w:marRight w:val="0"/>
          <w:marTop w:val="0"/>
          <w:marBottom w:val="0"/>
          <w:divBdr>
            <w:top w:val="none" w:sz="0" w:space="0" w:color="auto"/>
            <w:left w:val="none" w:sz="0" w:space="0" w:color="auto"/>
            <w:bottom w:val="none" w:sz="0" w:space="0" w:color="auto"/>
            <w:right w:val="none" w:sz="0" w:space="0" w:color="auto"/>
          </w:divBdr>
        </w:div>
        <w:div w:id="1523937593">
          <w:marLeft w:val="480"/>
          <w:marRight w:val="0"/>
          <w:marTop w:val="0"/>
          <w:marBottom w:val="0"/>
          <w:divBdr>
            <w:top w:val="none" w:sz="0" w:space="0" w:color="auto"/>
            <w:left w:val="none" w:sz="0" w:space="0" w:color="auto"/>
            <w:bottom w:val="none" w:sz="0" w:space="0" w:color="auto"/>
            <w:right w:val="none" w:sz="0" w:space="0" w:color="auto"/>
          </w:divBdr>
        </w:div>
        <w:div w:id="1573738703">
          <w:marLeft w:val="480"/>
          <w:marRight w:val="0"/>
          <w:marTop w:val="0"/>
          <w:marBottom w:val="0"/>
          <w:divBdr>
            <w:top w:val="none" w:sz="0" w:space="0" w:color="auto"/>
            <w:left w:val="none" w:sz="0" w:space="0" w:color="auto"/>
            <w:bottom w:val="none" w:sz="0" w:space="0" w:color="auto"/>
            <w:right w:val="none" w:sz="0" w:space="0" w:color="auto"/>
          </w:divBdr>
        </w:div>
        <w:div w:id="1731924266">
          <w:marLeft w:val="480"/>
          <w:marRight w:val="0"/>
          <w:marTop w:val="0"/>
          <w:marBottom w:val="0"/>
          <w:divBdr>
            <w:top w:val="none" w:sz="0" w:space="0" w:color="auto"/>
            <w:left w:val="none" w:sz="0" w:space="0" w:color="auto"/>
            <w:bottom w:val="none" w:sz="0" w:space="0" w:color="auto"/>
            <w:right w:val="none" w:sz="0" w:space="0" w:color="auto"/>
          </w:divBdr>
        </w:div>
        <w:div w:id="1751539277">
          <w:marLeft w:val="480"/>
          <w:marRight w:val="0"/>
          <w:marTop w:val="0"/>
          <w:marBottom w:val="0"/>
          <w:divBdr>
            <w:top w:val="none" w:sz="0" w:space="0" w:color="auto"/>
            <w:left w:val="none" w:sz="0" w:space="0" w:color="auto"/>
            <w:bottom w:val="none" w:sz="0" w:space="0" w:color="auto"/>
            <w:right w:val="none" w:sz="0" w:space="0" w:color="auto"/>
          </w:divBdr>
        </w:div>
        <w:div w:id="1772781079">
          <w:marLeft w:val="480"/>
          <w:marRight w:val="0"/>
          <w:marTop w:val="0"/>
          <w:marBottom w:val="0"/>
          <w:divBdr>
            <w:top w:val="none" w:sz="0" w:space="0" w:color="auto"/>
            <w:left w:val="none" w:sz="0" w:space="0" w:color="auto"/>
            <w:bottom w:val="none" w:sz="0" w:space="0" w:color="auto"/>
            <w:right w:val="none" w:sz="0" w:space="0" w:color="auto"/>
          </w:divBdr>
        </w:div>
        <w:div w:id="1775242388">
          <w:marLeft w:val="480"/>
          <w:marRight w:val="0"/>
          <w:marTop w:val="0"/>
          <w:marBottom w:val="0"/>
          <w:divBdr>
            <w:top w:val="none" w:sz="0" w:space="0" w:color="auto"/>
            <w:left w:val="none" w:sz="0" w:space="0" w:color="auto"/>
            <w:bottom w:val="none" w:sz="0" w:space="0" w:color="auto"/>
            <w:right w:val="none" w:sz="0" w:space="0" w:color="auto"/>
          </w:divBdr>
        </w:div>
        <w:div w:id="1783108556">
          <w:marLeft w:val="480"/>
          <w:marRight w:val="0"/>
          <w:marTop w:val="0"/>
          <w:marBottom w:val="0"/>
          <w:divBdr>
            <w:top w:val="none" w:sz="0" w:space="0" w:color="auto"/>
            <w:left w:val="none" w:sz="0" w:space="0" w:color="auto"/>
            <w:bottom w:val="none" w:sz="0" w:space="0" w:color="auto"/>
            <w:right w:val="none" w:sz="0" w:space="0" w:color="auto"/>
          </w:divBdr>
        </w:div>
        <w:div w:id="1915504301">
          <w:marLeft w:val="480"/>
          <w:marRight w:val="0"/>
          <w:marTop w:val="0"/>
          <w:marBottom w:val="0"/>
          <w:divBdr>
            <w:top w:val="none" w:sz="0" w:space="0" w:color="auto"/>
            <w:left w:val="none" w:sz="0" w:space="0" w:color="auto"/>
            <w:bottom w:val="none" w:sz="0" w:space="0" w:color="auto"/>
            <w:right w:val="none" w:sz="0" w:space="0" w:color="auto"/>
          </w:divBdr>
        </w:div>
        <w:div w:id="1921089481">
          <w:marLeft w:val="480"/>
          <w:marRight w:val="0"/>
          <w:marTop w:val="0"/>
          <w:marBottom w:val="0"/>
          <w:divBdr>
            <w:top w:val="none" w:sz="0" w:space="0" w:color="auto"/>
            <w:left w:val="none" w:sz="0" w:space="0" w:color="auto"/>
            <w:bottom w:val="none" w:sz="0" w:space="0" w:color="auto"/>
            <w:right w:val="none" w:sz="0" w:space="0" w:color="auto"/>
          </w:divBdr>
        </w:div>
        <w:div w:id="1981962843">
          <w:marLeft w:val="480"/>
          <w:marRight w:val="0"/>
          <w:marTop w:val="0"/>
          <w:marBottom w:val="0"/>
          <w:divBdr>
            <w:top w:val="none" w:sz="0" w:space="0" w:color="auto"/>
            <w:left w:val="none" w:sz="0" w:space="0" w:color="auto"/>
            <w:bottom w:val="none" w:sz="0" w:space="0" w:color="auto"/>
            <w:right w:val="none" w:sz="0" w:space="0" w:color="auto"/>
          </w:divBdr>
        </w:div>
        <w:div w:id="1999727418">
          <w:marLeft w:val="480"/>
          <w:marRight w:val="0"/>
          <w:marTop w:val="0"/>
          <w:marBottom w:val="0"/>
          <w:divBdr>
            <w:top w:val="none" w:sz="0" w:space="0" w:color="auto"/>
            <w:left w:val="none" w:sz="0" w:space="0" w:color="auto"/>
            <w:bottom w:val="none" w:sz="0" w:space="0" w:color="auto"/>
            <w:right w:val="none" w:sz="0" w:space="0" w:color="auto"/>
          </w:divBdr>
        </w:div>
        <w:div w:id="2011984974">
          <w:marLeft w:val="480"/>
          <w:marRight w:val="0"/>
          <w:marTop w:val="0"/>
          <w:marBottom w:val="0"/>
          <w:divBdr>
            <w:top w:val="none" w:sz="0" w:space="0" w:color="auto"/>
            <w:left w:val="none" w:sz="0" w:space="0" w:color="auto"/>
            <w:bottom w:val="none" w:sz="0" w:space="0" w:color="auto"/>
            <w:right w:val="none" w:sz="0" w:space="0" w:color="auto"/>
          </w:divBdr>
        </w:div>
        <w:div w:id="2053922824">
          <w:marLeft w:val="480"/>
          <w:marRight w:val="0"/>
          <w:marTop w:val="0"/>
          <w:marBottom w:val="0"/>
          <w:divBdr>
            <w:top w:val="none" w:sz="0" w:space="0" w:color="auto"/>
            <w:left w:val="none" w:sz="0" w:space="0" w:color="auto"/>
            <w:bottom w:val="none" w:sz="0" w:space="0" w:color="auto"/>
            <w:right w:val="none" w:sz="0" w:space="0" w:color="auto"/>
          </w:divBdr>
        </w:div>
      </w:divsChild>
    </w:div>
    <w:div w:id="1500730727">
      <w:bodyDiv w:val="1"/>
      <w:marLeft w:val="0"/>
      <w:marRight w:val="0"/>
      <w:marTop w:val="0"/>
      <w:marBottom w:val="0"/>
      <w:divBdr>
        <w:top w:val="none" w:sz="0" w:space="0" w:color="auto"/>
        <w:left w:val="none" w:sz="0" w:space="0" w:color="auto"/>
        <w:bottom w:val="none" w:sz="0" w:space="0" w:color="auto"/>
        <w:right w:val="none" w:sz="0" w:space="0" w:color="auto"/>
      </w:divBdr>
    </w:div>
    <w:div w:id="1500736035">
      <w:bodyDiv w:val="1"/>
      <w:marLeft w:val="0"/>
      <w:marRight w:val="0"/>
      <w:marTop w:val="0"/>
      <w:marBottom w:val="0"/>
      <w:divBdr>
        <w:top w:val="none" w:sz="0" w:space="0" w:color="auto"/>
        <w:left w:val="none" w:sz="0" w:space="0" w:color="auto"/>
        <w:bottom w:val="none" w:sz="0" w:space="0" w:color="auto"/>
        <w:right w:val="none" w:sz="0" w:space="0" w:color="auto"/>
      </w:divBdr>
    </w:div>
    <w:div w:id="1502162515">
      <w:bodyDiv w:val="1"/>
      <w:marLeft w:val="0"/>
      <w:marRight w:val="0"/>
      <w:marTop w:val="0"/>
      <w:marBottom w:val="0"/>
      <w:divBdr>
        <w:top w:val="none" w:sz="0" w:space="0" w:color="auto"/>
        <w:left w:val="none" w:sz="0" w:space="0" w:color="auto"/>
        <w:bottom w:val="none" w:sz="0" w:space="0" w:color="auto"/>
        <w:right w:val="none" w:sz="0" w:space="0" w:color="auto"/>
      </w:divBdr>
    </w:div>
    <w:div w:id="1502236311">
      <w:bodyDiv w:val="1"/>
      <w:marLeft w:val="0"/>
      <w:marRight w:val="0"/>
      <w:marTop w:val="0"/>
      <w:marBottom w:val="0"/>
      <w:divBdr>
        <w:top w:val="none" w:sz="0" w:space="0" w:color="auto"/>
        <w:left w:val="none" w:sz="0" w:space="0" w:color="auto"/>
        <w:bottom w:val="none" w:sz="0" w:space="0" w:color="auto"/>
        <w:right w:val="none" w:sz="0" w:space="0" w:color="auto"/>
      </w:divBdr>
    </w:div>
    <w:div w:id="1503475784">
      <w:bodyDiv w:val="1"/>
      <w:marLeft w:val="0"/>
      <w:marRight w:val="0"/>
      <w:marTop w:val="0"/>
      <w:marBottom w:val="0"/>
      <w:divBdr>
        <w:top w:val="none" w:sz="0" w:space="0" w:color="auto"/>
        <w:left w:val="none" w:sz="0" w:space="0" w:color="auto"/>
        <w:bottom w:val="none" w:sz="0" w:space="0" w:color="auto"/>
        <w:right w:val="none" w:sz="0" w:space="0" w:color="auto"/>
      </w:divBdr>
    </w:div>
    <w:div w:id="1503930067">
      <w:bodyDiv w:val="1"/>
      <w:marLeft w:val="0"/>
      <w:marRight w:val="0"/>
      <w:marTop w:val="0"/>
      <w:marBottom w:val="0"/>
      <w:divBdr>
        <w:top w:val="none" w:sz="0" w:space="0" w:color="auto"/>
        <w:left w:val="none" w:sz="0" w:space="0" w:color="auto"/>
        <w:bottom w:val="none" w:sz="0" w:space="0" w:color="auto"/>
        <w:right w:val="none" w:sz="0" w:space="0" w:color="auto"/>
      </w:divBdr>
    </w:div>
    <w:div w:id="1503936640">
      <w:bodyDiv w:val="1"/>
      <w:marLeft w:val="0"/>
      <w:marRight w:val="0"/>
      <w:marTop w:val="0"/>
      <w:marBottom w:val="0"/>
      <w:divBdr>
        <w:top w:val="none" w:sz="0" w:space="0" w:color="auto"/>
        <w:left w:val="none" w:sz="0" w:space="0" w:color="auto"/>
        <w:bottom w:val="none" w:sz="0" w:space="0" w:color="auto"/>
        <w:right w:val="none" w:sz="0" w:space="0" w:color="auto"/>
      </w:divBdr>
    </w:div>
    <w:div w:id="1504971345">
      <w:bodyDiv w:val="1"/>
      <w:marLeft w:val="0"/>
      <w:marRight w:val="0"/>
      <w:marTop w:val="0"/>
      <w:marBottom w:val="0"/>
      <w:divBdr>
        <w:top w:val="none" w:sz="0" w:space="0" w:color="auto"/>
        <w:left w:val="none" w:sz="0" w:space="0" w:color="auto"/>
        <w:bottom w:val="none" w:sz="0" w:space="0" w:color="auto"/>
        <w:right w:val="none" w:sz="0" w:space="0" w:color="auto"/>
      </w:divBdr>
    </w:div>
    <w:div w:id="1505051043">
      <w:bodyDiv w:val="1"/>
      <w:marLeft w:val="0"/>
      <w:marRight w:val="0"/>
      <w:marTop w:val="0"/>
      <w:marBottom w:val="0"/>
      <w:divBdr>
        <w:top w:val="none" w:sz="0" w:space="0" w:color="auto"/>
        <w:left w:val="none" w:sz="0" w:space="0" w:color="auto"/>
        <w:bottom w:val="none" w:sz="0" w:space="0" w:color="auto"/>
        <w:right w:val="none" w:sz="0" w:space="0" w:color="auto"/>
      </w:divBdr>
    </w:div>
    <w:div w:id="1505052384">
      <w:bodyDiv w:val="1"/>
      <w:marLeft w:val="0"/>
      <w:marRight w:val="0"/>
      <w:marTop w:val="0"/>
      <w:marBottom w:val="0"/>
      <w:divBdr>
        <w:top w:val="none" w:sz="0" w:space="0" w:color="auto"/>
        <w:left w:val="none" w:sz="0" w:space="0" w:color="auto"/>
        <w:bottom w:val="none" w:sz="0" w:space="0" w:color="auto"/>
        <w:right w:val="none" w:sz="0" w:space="0" w:color="auto"/>
      </w:divBdr>
    </w:div>
    <w:div w:id="1505704922">
      <w:bodyDiv w:val="1"/>
      <w:marLeft w:val="0"/>
      <w:marRight w:val="0"/>
      <w:marTop w:val="0"/>
      <w:marBottom w:val="0"/>
      <w:divBdr>
        <w:top w:val="none" w:sz="0" w:space="0" w:color="auto"/>
        <w:left w:val="none" w:sz="0" w:space="0" w:color="auto"/>
        <w:bottom w:val="none" w:sz="0" w:space="0" w:color="auto"/>
        <w:right w:val="none" w:sz="0" w:space="0" w:color="auto"/>
      </w:divBdr>
    </w:div>
    <w:div w:id="1507283141">
      <w:bodyDiv w:val="1"/>
      <w:marLeft w:val="0"/>
      <w:marRight w:val="0"/>
      <w:marTop w:val="0"/>
      <w:marBottom w:val="0"/>
      <w:divBdr>
        <w:top w:val="none" w:sz="0" w:space="0" w:color="auto"/>
        <w:left w:val="none" w:sz="0" w:space="0" w:color="auto"/>
        <w:bottom w:val="none" w:sz="0" w:space="0" w:color="auto"/>
        <w:right w:val="none" w:sz="0" w:space="0" w:color="auto"/>
      </w:divBdr>
    </w:div>
    <w:div w:id="1507670330">
      <w:bodyDiv w:val="1"/>
      <w:marLeft w:val="0"/>
      <w:marRight w:val="0"/>
      <w:marTop w:val="0"/>
      <w:marBottom w:val="0"/>
      <w:divBdr>
        <w:top w:val="none" w:sz="0" w:space="0" w:color="auto"/>
        <w:left w:val="none" w:sz="0" w:space="0" w:color="auto"/>
        <w:bottom w:val="none" w:sz="0" w:space="0" w:color="auto"/>
        <w:right w:val="none" w:sz="0" w:space="0" w:color="auto"/>
      </w:divBdr>
    </w:div>
    <w:div w:id="1508205041">
      <w:bodyDiv w:val="1"/>
      <w:marLeft w:val="0"/>
      <w:marRight w:val="0"/>
      <w:marTop w:val="0"/>
      <w:marBottom w:val="0"/>
      <w:divBdr>
        <w:top w:val="none" w:sz="0" w:space="0" w:color="auto"/>
        <w:left w:val="none" w:sz="0" w:space="0" w:color="auto"/>
        <w:bottom w:val="none" w:sz="0" w:space="0" w:color="auto"/>
        <w:right w:val="none" w:sz="0" w:space="0" w:color="auto"/>
      </w:divBdr>
    </w:div>
    <w:div w:id="1508251162">
      <w:bodyDiv w:val="1"/>
      <w:marLeft w:val="0"/>
      <w:marRight w:val="0"/>
      <w:marTop w:val="0"/>
      <w:marBottom w:val="0"/>
      <w:divBdr>
        <w:top w:val="none" w:sz="0" w:space="0" w:color="auto"/>
        <w:left w:val="none" w:sz="0" w:space="0" w:color="auto"/>
        <w:bottom w:val="none" w:sz="0" w:space="0" w:color="auto"/>
        <w:right w:val="none" w:sz="0" w:space="0" w:color="auto"/>
      </w:divBdr>
    </w:div>
    <w:div w:id="1509099754">
      <w:bodyDiv w:val="1"/>
      <w:marLeft w:val="0"/>
      <w:marRight w:val="0"/>
      <w:marTop w:val="0"/>
      <w:marBottom w:val="0"/>
      <w:divBdr>
        <w:top w:val="none" w:sz="0" w:space="0" w:color="auto"/>
        <w:left w:val="none" w:sz="0" w:space="0" w:color="auto"/>
        <w:bottom w:val="none" w:sz="0" w:space="0" w:color="auto"/>
        <w:right w:val="none" w:sz="0" w:space="0" w:color="auto"/>
      </w:divBdr>
    </w:div>
    <w:div w:id="1509101459">
      <w:bodyDiv w:val="1"/>
      <w:marLeft w:val="0"/>
      <w:marRight w:val="0"/>
      <w:marTop w:val="0"/>
      <w:marBottom w:val="0"/>
      <w:divBdr>
        <w:top w:val="none" w:sz="0" w:space="0" w:color="auto"/>
        <w:left w:val="none" w:sz="0" w:space="0" w:color="auto"/>
        <w:bottom w:val="none" w:sz="0" w:space="0" w:color="auto"/>
        <w:right w:val="none" w:sz="0" w:space="0" w:color="auto"/>
      </w:divBdr>
    </w:div>
    <w:div w:id="1509754286">
      <w:bodyDiv w:val="1"/>
      <w:marLeft w:val="0"/>
      <w:marRight w:val="0"/>
      <w:marTop w:val="0"/>
      <w:marBottom w:val="0"/>
      <w:divBdr>
        <w:top w:val="none" w:sz="0" w:space="0" w:color="auto"/>
        <w:left w:val="none" w:sz="0" w:space="0" w:color="auto"/>
        <w:bottom w:val="none" w:sz="0" w:space="0" w:color="auto"/>
        <w:right w:val="none" w:sz="0" w:space="0" w:color="auto"/>
      </w:divBdr>
    </w:div>
    <w:div w:id="1509906056">
      <w:bodyDiv w:val="1"/>
      <w:marLeft w:val="0"/>
      <w:marRight w:val="0"/>
      <w:marTop w:val="0"/>
      <w:marBottom w:val="0"/>
      <w:divBdr>
        <w:top w:val="none" w:sz="0" w:space="0" w:color="auto"/>
        <w:left w:val="none" w:sz="0" w:space="0" w:color="auto"/>
        <w:bottom w:val="none" w:sz="0" w:space="0" w:color="auto"/>
        <w:right w:val="none" w:sz="0" w:space="0" w:color="auto"/>
      </w:divBdr>
    </w:div>
    <w:div w:id="1510412638">
      <w:bodyDiv w:val="1"/>
      <w:marLeft w:val="0"/>
      <w:marRight w:val="0"/>
      <w:marTop w:val="0"/>
      <w:marBottom w:val="0"/>
      <w:divBdr>
        <w:top w:val="none" w:sz="0" w:space="0" w:color="auto"/>
        <w:left w:val="none" w:sz="0" w:space="0" w:color="auto"/>
        <w:bottom w:val="none" w:sz="0" w:space="0" w:color="auto"/>
        <w:right w:val="none" w:sz="0" w:space="0" w:color="auto"/>
      </w:divBdr>
    </w:div>
    <w:div w:id="1511140622">
      <w:bodyDiv w:val="1"/>
      <w:marLeft w:val="0"/>
      <w:marRight w:val="0"/>
      <w:marTop w:val="0"/>
      <w:marBottom w:val="0"/>
      <w:divBdr>
        <w:top w:val="none" w:sz="0" w:space="0" w:color="auto"/>
        <w:left w:val="none" w:sz="0" w:space="0" w:color="auto"/>
        <w:bottom w:val="none" w:sz="0" w:space="0" w:color="auto"/>
        <w:right w:val="none" w:sz="0" w:space="0" w:color="auto"/>
      </w:divBdr>
    </w:div>
    <w:div w:id="1512641951">
      <w:bodyDiv w:val="1"/>
      <w:marLeft w:val="0"/>
      <w:marRight w:val="0"/>
      <w:marTop w:val="0"/>
      <w:marBottom w:val="0"/>
      <w:divBdr>
        <w:top w:val="none" w:sz="0" w:space="0" w:color="auto"/>
        <w:left w:val="none" w:sz="0" w:space="0" w:color="auto"/>
        <w:bottom w:val="none" w:sz="0" w:space="0" w:color="auto"/>
        <w:right w:val="none" w:sz="0" w:space="0" w:color="auto"/>
      </w:divBdr>
    </w:div>
    <w:div w:id="1514807339">
      <w:bodyDiv w:val="1"/>
      <w:marLeft w:val="0"/>
      <w:marRight w:val="0"/>
      <w:marTop w:val="0"/>
      <w:marBottom w:val="0"/>
      <w:divBdr>
        <w:top w:val="none" w:sz="0" w:space="0" w:color="auto"/>
        <w:left w:val="none" w:sz="0" w:space="0" w:color="auto"/>
        <w:bottom w:val="none" w:sz="0" w:space="0" w:color="auto"/>
        <w:right w:val="none" w:sz="0" w:space="0" w:color="auto"/>
      </w:divBdr>
    </w:div>
    <w:div w:id="1514956174">
      <w:bodyDiv w:val="1"/>
      <w:marLeft w:val="0"/>
      <w:marRight w:val="0"/>
      <w:marTop w:val="0"/>
      <w:marBottom w:val="0"/>
      <w:divBdr>
        <w:top w:val="none" w:sz="0" w:space="0" w:color="auto"/>
        <w:left w:val="none" w:sz="0" w:space="0" w:color="auto"/>
        <w:bottom w:val="none" w:sz="0" w:space="0" w:color="auto"/>
        <w:right w:val="none" w:sz="0" w:space="0" w:color="auto"/>
      </w:divBdr>
    </w:div>
    <w:div w:id="1515077034">
      <w:bodyDiv w:val="1"/>
      <w:marLeft w:val="0"/>
      <w:marRight w:val="0"/>
      <w:marTop w:val="0"/>
      <w:marBottom w:val="0"/>
      <w:divBdr>
        <w:top w:val="none" w:sz="0" w:space="0" w:color="auto"/>
        <w:left w:val="none" w:sz="0" w:space="0" w:color="auto"/>
        <w:bottom w:val="none" w:sz="0" w:space="0" w:color="auto"/>
        <w:right w:val="none" w:sz="0" w:space="0" w:color="auto"/>
      </w:divBdr>
    </w:div>
    <w:div w:id="1515147080">
      <w:bodyDiv w:val="1"/>
      <w:marLeft w:val="0"/>
      <w:marRight w:val="0"/>
      <w:marTop w:val="0"/>
      <w:marBottom w:val="0"/>
      <w:divBdr>
        <w:top w:val="none" w:sz="0" w:space="0" w:color="auto"/>
        <w:left w:val="none" w:sz="0" w:space="0" w:color="auto"/>
        <w:bottom w:val="none" w:sz="0" w:space="0" w:color="auto"/>
        <w:right w:val="none" w:sz="0" w:space="0" w:color="auto"/>
      </w:divBdr>
    </w:div>
    <w:div w:id="1517187433">
      <w:bodyDiv w:val="1"/>
      <w:marLeft w:val="0"/>
      <w:marRight w:val="0"/>
      <w:marTop w:val="0"/>
      <w:marBottom w:val="0"/>
      <w:divBdr>
        <w:top w:val="none" w:sz="0" w:space="0" w:color="auto"/>
        <w:left w:val="none" w:sz="0" w:space="0" w:color="auto"/>
        <w:bottom w:val="none" w:sz="0" w:space="0" w:color="auto"/>
        <w:right w:val="none" w:sz="0" w:space="0" w:color="auto"/>
      </w:divBdr>
    </w:div>
    <w:div w:id="1518886919">
      <w:bodyDiv w:val="1"/>
      <w:marLeft w:val="0"/>
      <w:marRight w:val="0"/>
      <w:marTop w:val="0"/>
      <w:marBottom w:val="0"/>
      <w:divBdr>
        <w:top w:val="none" w:sz="0" w:space="0" w:color="auto"/>
        <w:left w:val="none" w:sz="0" w:space="0" w:color="auto"/>
        <w:bottom w:val="none" w:sz="0" w:space="0" w:color="auto"/>
        <w:right w:val="none" w:sz="0" w:space="0" w:color="auto"/>
      </w:divBdr>
    </w:div>
    <w:div w:id="1520847558">
      <w:bodyDiv w:val="1"/>
      <w:marLeft w:val="0"/>
      <w:marRight w:val="0"/>
      <w:marTop w:val="0"/>
      <w:marBottom w:val="0"/>
      <w:divBdr>
        <w:top w:val="none" w:sz="0" w:space="0" w:color="auto"/>
        <w:left w:val="none" w:sz="0" w:space="0" w:color="auto"/>
        <w:bottom w:val="none" w:sz="0" w:space="0" w:color="auto"/>
        <w:right w:val="none" w:sz="0" w:space="0" w:color="auto"/>
      </w:divBdr>
    </w:div>
    <w:div w:id="1521160351">
      <w:bodyDiv w:val="1"/>
      <w:marLeft w:val="0"/>
      <w:marRight w:val="0"/>
      <w:marTop w:val="0"/>
      <w:marBottom w:val="0"/>
      <w:divBdr>
        <w:top w:val="none" w:sz="0" w:space="0" w:color="auto"/>
        <w:left w:val="none" w:sz="0" w:space="0" w:color="auto"/>
        <w:bottom w:val="none" w:sz="0" w:space="0" w:color="auto"/>
        <w:right w:val="none" w:sz="0" w:space="0" w:color="auto"/>
      </w:divBdr>
    </w:div>
    <w:div w:id="1526214412">
      <w:bodyDiv w:val="1"/>
      <w:marLeft w:val="0"/>
      <w:marRight w:val="0"/>
      <w:marTop w:val="0"/>
      <w:marBottom w:val="0"/>
      <w:divBdr>
        <w:top w:val="none" w:sz="0" w:space="0" w:color="auto"/>
        <w:left w:val="none" w:sz="0" w:space="0" w:color="auto"/>
        <w:bottom w:val="none" w:sz="0" w:space="0" w:color="auto"/>
        <w:right w:val="none" w:sz="0" w:space="0" w:color="auto"/>
      </w:divBdr>
      <w:divsChild>
        <w:div w:id="7758056">
          <w:marLeft w:val="480"/>
          <w:marRight w:val="0"/>
          <w:marTop w:val="0"/>
          <w:marBottom w:val="0"/>
          <w:divBdr>
            <w:top w:val="none" w:sz="0" w:space="0" w:color="auto"/>
            <w:left w:val="none" w:sz="0" w:space="0" w:color="auto"/>
            <w:bottom w:val="none" w:sz="0" w:space="0" w:color="auto"/>
            <w:right w:val="none" w:sz="0" w:space="0" w:color="auto"/>
          </w:divBdr>
        </w:div>
        <w:div w:id="20597291">
          <w:marLeft w:val="480"/>
          <w:marRight w:val="0"/>
          <w:marTop w:val="0"/>
          <w:marBottom w:val="0"/>
          <w:divBdr>
            <w:top w:val="none" w:sz="0" w:space="0" w:color="auto"/>
            <w:left w:val="none" w:sz="0" w:space="0" w:color="auto"/>
            <w:bottom w:val="none" w:sz="0" w:space="0" w:color="auto"/>
            <w:right w:val="none" w:sz="0" w:space="0" w:color="auto"/>
          </w:divBdr>
        </w:div>
        <w:div w:id="68117264">
          <w:marLeft w:val="480"/>
          <w:marRight w:val="0"/>
          <w:marTop w:val="0"/>
          <w:marBottom w:val="0"/>
          <w:divBdr>
            <w:top w:val="none" w:sz="0" w:space="0" w:color="auto"/>
            <w:left w:val="none" w:sz="0" w:space="0" w:color="auto"/>
            <w:bottom w:val="none" w:sz="0" w:space="0" w:color="auto"/>
            <w:right w:val="none" w:sz="0" w:space="0" w:color="auto"/>
          </w:divBdr>
        </w:div>
        <w:div w:id="70742470">
          <w:marLeft w:val="480"/>
          <w:marRight w:val="0"/>
          <w:marTop w:val="0"/>
          <w:marBottom w:val="0"/>
          <w:divBdr>
            <w:top w:val="none" w:sz="0" w:space="0" w:color="auto"/>
            <w:left w:val="none" w:sz="0" w:space="0" w:color="auto"/>
            <w:bottom w:val="none" w:sz="0" w:space="0" w:color="auto"/>
            <w:right w:val="none" w:sz="0" w:space="0" w:color="auto"/>
          </w:divBdr>
        </w:div>
        <w:div w:id="155270424">
          <w:marLeft w:val="480"/>
          <w:marRight w:val="0"/>
          <w:marTop w:val="0"/>
          <w:marBottom w:val="0"/>
          <w:divBdr>
            <w:top w:val="none" w:sz="0" w:space="0" w:color="auto"/>
            <w:left w:val="none" w:sz="0" w:space="0" w:color="auto"/>
            <w:bottom w:val="none" w:sz="0" w:space="0" w:color="auto"/>
            <w:right w:val="none" w:sz="0" w:space="0" w:color="auto"/>
          </w:divBdr>
        </w:div>
        <w:div w:id="156113921">
          <w:marLeft w:val="480"/>
          <w:marRight w:val="0"/>
          <w:marTop w:val="0"/>
          <w:marBottom w:val="0"/>
          <w:divBdr>
            <w:top w:val="none" w:sz="0" w:space="0" w:color="auto"/>
            <w:left w:val="none" w:sz="0" w:space="0" w:color="auto"/>
            <w:bottom w:val="none" w:sz="0" w:space="0" w:color="auto"/>
            <w:right w:val="none" w:sz="0" w:space="0" w:color="auto"/>
          </w:divBdr>
        </w:div>
        <w:div w:id="216669703">
          <w:marLeft w:val="480"/>
          <w:marRight w:val="0"/>
          <w:marTop w:val="0"/>
          <w:marBottom w:val="0"/>
          <w:divBdr>
            <w:top w:val="none" w:sz="0" w:space="0" w:color="auto"/>
            <w:left w:val="none" w:sz="0" w:space="0" w:color="auto"/>
            <w:bottom w:val="none" w:sz="0" w:space="0" w:color="auto"/>
            <w:right w:val="none" w:sz="0" w:space="0" w:color="auto"/>
          </w:divBdr>
        </w:div>
        <w:div w:id="239221181">
          <w:marLeft w:val="480"/>
          <w:marRight w:val="0"/>
          <w:marTop w:val="0"/>
          <w:marBottom w:val="0"/>
          <w:divBdr>
            <w:top w:val="none" w:sz="0" w:space="0" w:color="auto"/>
            <w:left w:val="none" w:sz="0" w:space="0" w:color="auto"/>
            <w:bottom w:val="none" w:sz="0" w:space="0" w:color="auto"/>
            <w:right w:val="none" w:sz="0" w:space="0" w:color="auto"/>
          </w:divBdr>
        </w:div>
        <w:div w:id="290208309">
          <w:marLeft w:val="480"/>
          <w:marRight w:val="0"/>
          <w:marTop w:val="0"/>
          <w:marBottom w:val="0"/>
          <w:divBdr>
            <w:top w:val="none" w:sz="0" w:space="0" w:color="auto"/>
            <w:left w:val="none" w:sz="0" w:space="0" w:color="auto"/>
            <w:bottom w:val="none" w:sz="0" w:space="0" w:color="auto"/>
            <w:right w:val="none" w:sz="0" w:space="0" w:color="auto"/>
          </w:divBdr>
        </w:div>
        <w:div w:id="324675252">
          <w:marLeft w:val="480"/>
          <w:marRight w:val="0"/>
          <w:marTop w:val="0"/>
          <w:marBottom w:val="0"/>
          <w:divBdr>
            <w:top w:val="none" w:sz="0" w:space="0" w:color="auto"/>
            <w:left w:val="none" w:sz="0" w:space="0" w:color="auto"/>
            <w:bottom w:val="none" w:sz="0" w:space="0" w:color="auto"/>
            <w:right w:val="none" w:sz="0" w:space="0" w:color="auto"/>
          </w:divBdr>
        </w:div>
        <w:div w:id="335960563">
          <w:marLeft w:val="480"/>
          <w:marRight w:val="0"/>
          <w:marTop w:val="0"/>
          <w:marBottom w:val="0"/>
          <w:divBdr>
            <w:top w:val="none" w:sz="0" w:space="0" w:color="auto"/>
            <w:left w:val="none" w:sz="0" w:space="0" w:color="auto"/>
            <w:bottom w:val="none" w:sz="0" w:space="0" w:color="auto"/>
            <w:right w:val="none" w:sz="0" w:space="0" w:color="auto"/>
          </w:divBdr>
        </w:div>
        <w:div w:id="337194208">
          <w:marLeft w:val="480"/>
          <w:marRight w:val="0"/>
          <w:marTop w:val="0"/>
          <w:marBottom w:val="0"/>
          <w:divBdr>
            <w:top w:val="none" w:sz="0" w:space="0" w:color="auto"/>
            <w:left w:val="none" w:sz="0" w:space="0" w:color="auto"/>
            <w:bottom w:val="none" w:sz="0" w:space="0" w:color="auto"/>
            <w:right w:val="none" w:sz="0" w:space="0" w:color="auto"/>
          </w:divBdr>
        </w:div>
        <w:div w:id="349071874">
          <w:marLeft w:val="480"/>
          <w:marRight w:val="0"/>
          <w:marTop w:val="0"/>
          <w:marBottom w:val="0"/>
          <w:divBdr>
            <w:top w:val="none" w:sz="0" w:space="0" w:color="auto"/>
            <w:left w:val="none" w:sz="0" w:space="0" w:color="auto"/>
            <w:bottom w:val="none" w:sz="0" w:space="0" w:color="auto"/>
            <w:right w:val="none" w:sz="0" w:space="0" w:color="auto"/>
          </w:divBdr>
        </w:div>
        <w:div w:id="436024444">
          <w:marLeft w:val="480"/>
          <w:marRight w:val="0"/>
          <w:marTop w:val="0"/>
          <w:marBottom w:val="0"/>
          <w:divBdr>
            <w:top w:val="none" w:sz="0" w:space="0" w:color="auto"/>
            <w:left w:val="none" w:sz="0" w:space="0" w:color="auto"/>
            <w:bottom w:val="none" w:sz="0" w:space="0" w:color="auto"/>
            <w:right w:val="none" w:sz="0" w:space="0" w:color="auto"/>
          </w:divBdr>
        </w:div>
        <w:div w:id="483280911">
          <w:marLeft w:val="480"/>
          <w:marRight w:val="0"/>
          <w:marTop w:val="0"/>
          <w:marBottom w:val="0"/>
          <w:divBdr>
            <w:top w:val="none" w:sz="0" w:space="0" w:color="auto"/>
            <w:left w:val="none" w:sz="0" w:space="0" w:color="auto"/>
            <w:bottom w:val="none" w:sz="0" w:space="0" w:color="auto"/>
            <w:right w:val="none" w:sz="0" w:space="0" w:color="auto"/>
          </w:divBdr>
        </w:div>
        <w:div w:id="512229615">
          <w:marLeft w:val="480"/>
          <w:marRight w:val="0"/>
          <w:marTop w:val="0"/>
          <w:marBottom w:val="0"/>
          <w:divBdr>
            <w:top w:val="none" w:sz="0" w:space="0" w:color="auto"/>
            <w:left w:val="none" w:sz="0" w:space="0" w:color="auto"/>
            <w:bottom w:val="none" w:sz="0" w:space="0" w:color="auto"/>
            <w:right w:val="none" w:sz="0" w:space="0" w:color="auto"/>
          </w:divBdr>
        </w:div>
        <w:div w:id="537400933">
          <w:marLeft w:val="480"/>
          <w:marRight w:val="0"/>
          <w:marTop w:val="0"/>
          <w:marBottom w:val="0"/>
          <w:divBdr>
            <w:top w:val="none" w:sz="0" w:space="0" w:color="auto"/>
            <w:left w:val="none" w:sz="0" w:space="0" w:color="auto"/>
            <w:bottom w:val="none" w:sz="0" w:space="0" w:color="auto"/>
            <w:right w:val="none" w:sz="0" w:space="0" w:color="auto"/>
          </w:divBdr>
        </w:div>
        <w:div w:id="545409993">
          <w:marLeft w:val="480"/>
          <w:marRight w:val="0"/>
          <w:marTop w:val="0"/>
          <w:marBottom w:val="0"/>
          <w:divBdr>
            <w:top w:val="none" w:sz="0" w:space="0" w:color="auto"/>
            <w:left w:val="none" w:sz="0" w:space="0" w:color="auto"/>
            <w:bottom w:val="none" w:sz="0" w:space="0" w:color="auto"/>
            <w:right w:val="none" w:sz="0" w:space="0" w:color="auto"/>
          </w:divBdr>
        </w:div>
        <w:div w:id="546838719">
          <w:marLeft w:val="480"/>
          <w:marRight w:val="0"/>
          <w:marTop w:val="0"/>
          <w:marBottom w:val="0"/>
          <w:divBdr>
            <w:top w:val="none" w:sz="0" w:space="0" w:color="auto"/>
            <w:left w:val="none" w:sz="0" w:space="0" w:color="auto"/>
            <w:bottom w:val="none" w:sz="0" w:space="0" w:color="auto"/>
            <w:right w:val="none" w:sz="0" w:space="0" w:color="auto"/>
          </w:divBdr>
        </w:div>
        <w:div w:id="612709210">
          <w:marLeft w:val="480"/>
          <w:marRight w:val="0"/>
          <w:marTop w:val="0"/>
          <w:marBottom w:val="0"/>
          <w:divBdr>
            <w:top w:val="none" w:sz="0" w:space="0" w:color="auto"/>
            <w:left w:val="none" w:sz="0" w:space="0" w:color="auto"/>
            <w:bottom w:val="none" w:sz="0" w:space="0" w:color="auto"/>
            <w:right w:val="none" w:sz="0" w:space="0" w:color="auto"/>
          </w:divBdr>
        </w:div>
        <w:div w:id="614677387">
          <w:marLeft w:val="480"/>
          <w:marRight w:val="0"/>
          <w:marTop w:val="0"/>
          <w:marBottom w:val="0"/>
          <w:divBdr>
            <w:top w:val="none" w:sz="0" w:space="0" w:color="auto"/>
            <w:left w:val="none" w:sz="0" w:space="0" w:color="auto"/>
            <w:bottom w:val="none" w:sz="0" w:space="0" w:color="auto"/>
            <w:right w:val="none" w:sz="0" w:space="0" w:color="auto"/>
          </w:divBdr>
        </w:div>
        <w:div w:id="626395346">
          <w:marLeft w:val="480"/>
          <w:marRight w:val="0"/>
          <w:marTop w:val="0"/>
          <w:marBottom w:val="0"/>
          <w:divBdr>
            <w:top w:val="none" w:sz="0" w:space="0" w:color="auto"/>
            <w:left w:val="none" w:sz="0" w:space="0" w:color="auto"/>
            <w:bottom w:val="none" w:sz="0" w:space="0" w:color="auto"/>
            <w:right w:val="none" w:sz="0" w:space="0" w:color="auto"/>
          </w:divBdr>
        </w:div>
        <w:div w:id="655454811">
          <w:marLeft w:val="480"/>
          <w:marRight w:val="0"/>
          <w:marTop w:val="0"/>
          <w:marBottom w:val="0"/>
          <w:divBdr>
            <w:top w:val="none" w:sz="0" w:space="0" w:color="auto"/>
            <w:left w:val="none" w:sz="0" w:space="0" w:color="auto"/>
            <w:bottom w:val="none" w:sz="0" w:space="0" w:color="auto"/>
            <w:right w:val="none" w:sz="0" w:space="0" w:color="auto"/>
          </w:divBdr>
        </w:div>
        <w:div w:id="664944208">
          <w:marLeft w:val="480"/>
          <w:marRight w:val="0"/>
          <w:marTop w:val="0"/>
          <w:marBottom w:val="0"/>
          <w:divBdr>
            <w:top w:val="none" w:sz="0" w:space="0" w:color="auto"/>
            <w:left w:val="none" w:sz="0" w:space="0" w:color="auto"/>
            <w:bottom w:val="none" w:sz="0" w:space="0" w:color="auto"/>
            <w:right w:val="none" w:sz="0" w:space="0" w:color="auto"/>
          </w:divBdr>
        </w:div>
        <w:div w:id="764809465">
          <w:marLeft w:val="480"/>
          <w:marRight w:val="0"/>
          <w:marTop w:val="0"/>
          <w:marBottom w:val="0"/>
          <w:divBdr>
            <w:top w:val="none" w:sz="0" w:space="0" w:color="auto"/>
            <w:left w:val="none" w:sz="0" w:space="0" w:color="auto"/>
            <w:bottom w:val="none" w:sz="0" w:space="0" w:color="auto"/>
            <w:right w:val="none" w:sz="0" w:space="0" w:color="auto"/>
          </w:divBdr>
        </w:div>
        <w:div w:id="765544077">
          <w:marLeft w:val="480"/>
          <w:marRight w:val="0"/>
          <w:marTop w:val="0"/>
          <w:marBottom w:val="0"/>
          <w:divBdr>
            <w:top w:val="none" w:sz="0" w:space="0" w:color="auto"/>
            <w:left w:val="none" w:sz="0" w:space="0" w:color="auto"/>
            <w:bottom w:val="none" w:sz="0" w:space="0" w:color="auto"/>
            <w:right w:val="none" w:sz="0" w:space="0" w:color="auto"/>
          </w:divBdr>
        </w:div>
        <w:div w:id="796727189">
          <w:marLeft w:val="480"/>
          <w:marRight w:val="0"/>
          <w:marTop w:val="0"/>
          <w:marBottom w:val="0"/>
          <w:divBdr>
            <w:top w:val="none" w:sz="0" w:space="0" w:color="auto"/>
            <w:left w:val="none" w:sz="0" w:space="0" w:color="auto"/>
            <w:bottom w:val="none" w:sz="0" w:space="0" w:color="auto"/>
            <w:right w:val="none" w:sz="0" w:space="0" w:color="auto"/>
          </w:divBdr>
        </w:div>
        <w:div w:id="824131731">
          <w:marLeft w:val="480"/>
          <w:marRight w:val="0"/>
          <w:marTop w:val="0"/>
          <w:marBottom w:val="0"/>
          <w:divBdr>
            <w:top w:val="none" w:sz="0" w:space="0" w:color="auto"/>
            <w:left w:val="none" w:sz="0" w:space="0" w:color="auto"/>
            <w:bottom w:val="none" w:sz="0" w:space="0" w:color="auto"/>
            <w:right w:val="none" w:sz="0" w:space="0" w:color="auto"/>
          </w:divBdr>
        </w:div>
        <w:div w:id="833833701">
          <w:marLeft w:val="480"/>
          <w:marRight w:val="0"/>
          <w:marTop w:val="0"/>
          <w:marBottom w:val="0"/>
          <w:divBdr>
            <w:top w:val="none" w:sz="0" w:space="0" w:color="auto"/>
            <w:left w:val="none" w:sz="0" w:space="0" w:color="auto"/>
            <w:bottom w:val="none" w:sz="0" w:space="0" w:color="auto"/>
            <w:right w:val="none" w:sz="0" w:space="0" w:color="auto"/>
          </w:divBdr>
        </w:div>
        <w:div w:id="839196799">
          <w:marLeft w:val="480"/>
          <w:marRight w:val="0"/>
          <w:marTop w:val="0"/>
          <w:marBottom w:val="0"/>
          <w:divBdr>
            <w:top w:val="none" w:sz="0" w:space="0" w:color="auto"/>
            <w:left w:val="none" w:sz="0" w:space="0" w:color="auto"/>
            <w:bottom w:val="none" w:sz="0" w:space="0" w:color="auto"/>
            <w:right w:val="none" w:sz="0" w:space="0" w:color="auto"/>
          </w:divBdr>
        </w:div>
        <w:div w:id="874462007">
          <w:marLeft w:val="480"/>
          <w:marRight w:val="0"/>
          <w:marTop w:val="0"/>
          <w:marBottom w:val="0"/>
          <w:divBdr>
            <w:top w:val="none" w:sz="0" w:space="0" w:color="auto"/>
            <w:left w:val="none" w:sz="0" w:space="0" w:color="auto"/>
            <w:bottom w:val="none" w:sz="0" w:space="0" w:color="auto"/>
            <w:right w:val="none" w:sz="0" w:space="0" w:color="auto"/>
          </w:divBdr>
        </w:div>
        <w:div w:id="898785035">
          <w:marLeft w:val="480"/>
          <w:marRight w:val="0"/>
          <w:marTop w:val="0"/>
          <w:marBottom w:val="0"/>
          <w:divBdr>
            <w:top w:val="none" w:sz="0" w:space="0" w:color="auto"/>
            <w:left w:val="none" w:sz="0" w:space="0" w:color="auto"/>
            <w:bottom w:val="none" w:sz="0" w:space="0" w:color="auto"/>
            <w:right w:val="none" w:sz="0" w:space="0" w:color="auto"/>
          </w:divBdr>
        </w:div>
        <w:div w:id="976448665">
          <w:marLeft w:val="480"/>
          <w:marRight w:val="0"/>
          <w:marTop w:val="0"/>
          <w:marBottom w:val="0"/>
          <w:divBdr>
            <w:top w:val="none" w:sz="0" w:space="0" w:color="auto"/>
            <w:left w:val="none" w:sz="0" w:space="0" w:color="auto"/>
            <w:bottom w:val="none" w:sz="0" w:space="0" w:color="auto"/>
            <w:right w:val="none" w:sz="0" w:space="0" w:color="auto"/>
          </w:divBdr>
        </w:div>
        <w:div w:id="987514563">
          <w:marLeft w:val="480"/>
          <w:marRight w:val="0"/>
          <w:marTop w:val="0"/>
          <w:marBottom w:val="0"/>
          <w:divBdr>
            <w:top w:val="none" w:sz="0" w:space="0" w:color="auto"/>
            <w:left w:val="none" w:sz="0" w:space="0" w:color="auto"/>
            <w:bottom w:val="none" w:sz="0" w:space="0" w:color="auto"/>
            <w:right w:val="none" w:sz="0" w:space="0" w:color="auto"/>
          </w:divBdr>
        </w:div>
        <w:div w:id="1032418390">
          <w:marLeft w:val="480"/>
          <w:marRight w:val="0"/>
          <w:marTop w:val="0"/>
          <w:marBottom w:val="0"/>
          <w:divBdr>
            <w:top w:val="none" w:sz="0" w:space="0" w:color="auto"/>
            <w:left w:val="none" w:sz="0" w:space="0" w:color="auto"/>
            <w:bottom w:val="none" w:sz="0" w:space="0" w:color="auto"/>
            <w:right w:val="none" w:sz="0" w:space="0" w:color="auto"/>
          </w:divBdr>
        </w:div>
        <w:div w:id="1039932709">
          <w:marLeft w:val="480"/>
          <w:marRight w:val="0"/>
          <w:marTop w:val="0"/>
          <w:marBottom w:val="0"/>
          <w:divBdr>
            <w:top w:val="none" w:sz="0" w:space="0" w:color="auto"/>
            <w:left w:val="none" w:sz="0" w:space="0" w:color="auto"/>
            <w:bottom w:val="none" w:sz="0" w:space="0" w:color="auto"/>
            <w:right w:val="none" w:sz="0" w:space="0" w:color="auto"/>
          </w:divBdr>
        </w:div>
        <w:div w:id="1132403146">
          <w:marLeft w:val="480"/>
          <w:marRight w:val="0"/>
          <w:marTop w:val="0"/>
          <w:marBottom w:val="0"/>
          <w:divBdr>
            <w:top w:val="none" w:sz="0" w:space="0" w:color="auto"/>
            <w:left w:val="none" w:sz="0" w:space="0" w:color="auto"/>
            <w:bottom w:val="none" w:sz="0" w:space="0" w:color="auto"/>
            <w:right w:val="none" w:sz="0" w:space="0" w:color="auto"/>
          </w:divBdr>
        </w:div>
        <w:div w:id="1137605677">
          <w:marLeft w:val="480"/>
          <w:marRight w:val="0"/>
          <w:marTop w:val="0"/>
          <w:marBottom w:val="0"/>
          <w:divBdr>
            <w:top w:val="none" w:sz="0" w:space="0" w:color="auto"/>
            <w:left w:val="none" w:sz="0" w:space="0" w:color="auto"/>
            <w:bottom w:val="none" w:sz="0" w:space="0" w:color="auto"/>
            <w:right w:val="none" w:sz="0" w:space="0" w:color="auto"/>
          </w:divBdr>
        </w:div>
        <w:div w:id="1211186071">
          <w:marLeft w:val="480"/>
          <w:marRight w:val="0"/>
          <w:marTop w:val="0"/>
          <w:marBottom w:val="0"/>
          <w:divBdr>
            <w:top w:val="none" w:sz="0" w:space="0" w:color="auto"/>
            <w:left w:val="none" w:sz="0" w:space="0" w:color="auto"/>
            <w:bottom w:val="none" w:sz="0" w:space="0" w:color="auto"/>
            <w:right w:val="none" w:sz="0" w:space="0" w:color="auto"/>
          </w:divBdr>
        </w:div>
        <w:div w:id="1214079497">
          <w:marLeft w:val="480"/>
          <w:marRight w:val="0"/>
          <w:marTop w:val="0"/>
          <w:marBottom w:val="0"/>
          <w:divBdr>
            <w:top w:val="none" w:sz="0" w:space="0" w:color="auto"/>
            <w:left w:val="none" w:sz="0" w:space="0" w:color="auto"/>
            <w:bottom w:val="none" w:sz="0" w:space="0" w:color="auto"/>
            <w:right w:val="none" w:sz="0" w:space="0" w:color="auto"/>
          </w:divBdr>
        </w:div>
        <w:div w:id="1219853585">
          <w:marLeft w:val="480"/>
          <w:marRight w:val="0"/>
          <w:marTop w:val="0"/>
          <w:marBottom w:val="0"/>
          <w:divBdr>
            <w:top w:val="none" w:sz="0" w:space="0" w:color="auto"/>
            <w:left w:val="none" w:sz="0" w:space="0" w:color="auto"/>
            <w:bottom w:val="none" w:sz="0" w:space="0" w:color="auto"/>
            <w:right w:val="none" w:sz="0" w:space="0" w:color="auto"/>
          </w:divBdr>
        </w:div>
        <w:div w:id="1228108536">
          <w:marLeft w:val="480"/>
          <w:marRight w:val="0"/>
          <w:marTop w:val="0"/>
          <w:marBottom w:val="0"/>
          <w:divBdr>
            <w:top w:val="none" w:sz="0" w:space="0" w:color="auto"/>
            <w:left w:val="none" w:sz="0" w:space="0" w:color="auto"/>
            <w:bottom w:val="none" w:sz="0" w:space="0" w:color="auto"/>
            <w:right w:val="none" w:sz="0" w:space="0" w:color="auto"/>
          </w:divBdr>
        </w:div>
        <w:div w:id="1272781164">
          <w:marLeft w:val="480"/>
          <w:marRight w:val="0"/>
          <w:marTop w:val="0"/>
          <w:marBottom w:val="0"/>
          <w:divBdr>
            <w:top w:val="none" w:sz="0" w:space="0" w:color="auto"/>
            <w:left w:val="none" w:sz="0" w:space="0" w:color="auto"/>
            <w:bottom w:val="none" w:sz="0" w:space="0" w:color="auto"/>
            <w:right w:val="none" w:sz="0" w:space="0" w:color="auto"/>
          </w:divBdr>
        </w:div>
        <w:div w:id="1307318460">
          <w:marLeft w:val="480"/>
          <w:marRight w:val="0"/>
          <w:marTop w:val="0"/>
          <w:marBottom w:val="0"/>
          <w:divBdr>
            <w:top w:val="none" w:sz="0" w:space="0" w:color="auto"/>
            <w:left w:val="none" w:sz="0" w:space="0" w:color="auto"/>
            <w:bottom w:val="none" w:sz="0" w:space="0" w:color="auto"/>
            <w:right w:val="none" w:sz="0" w:space="0" w:color="auto"/>
          </w:divBdr>
        </w:div>
        <w:div w:id="1314482220">
          <w:marLeft w:val="480"/>
          <w:marRight w:val="0"/>
          <w:marTop w:val="0"/>
          <w:marBottom w:val="0"/>
          <w:divBdr>
            <w:top w:val="none" w:sz="0" w:space="0" w:color="auto"/>
            <w:left w:val="none" w:sz="0" w:space="0" w:color="auto"/>
            <w:bottom w:val="none" w:sz="0" w:space="0" w:color="auto"/>
            <w:right w:val="none" w:sz="0" w:space="0" w:color="auto"/>
          </w:divBdr>
        </w:div>
        <w:div w:id="1334142769">
          <w:marLeft w:val="480"/>
          <w:marRight w:val="0"/>
          <w:marTop w:val="0"/>
          <w:marBottom w:val="0"/>
          <w:divBdr>
            <w:top w:val="none" w:sz="0" w:space="0" w:color="auto"/>
            <w:left w:val="none" w:sz="0" w:space="0" w:color="auto"/>
            <w:bottom w:val="none" w:sz="0" w:space="0" w:color="auto"/>
            <w:right w:val="none" w:sz="0" w:space="0" w:color="auto"/>
          </w:divBdr>
        </w:div>
        <w:div w:id="1399212183">
          <w:marLeft w:val="480"/>
          <w:marRight w:val="0"/>
          <w:marTop w:val="0"/>
          <w:marBottom w:val="0"/>
          <w:divBdr>
            <w:top w:val="none" w:sz="0" w:space="0" w:color="auto"/>
            <w:left w:val="none" w:sz="0" w:space="0" w:color="auto"/>
            <w:bottom w:val="none" w:sz="0" w:space="0" w:color="auto"/>
            <w:right w:val="none" w:sz="0" w:space="0" w:color="auto"/>
          </w:divBdr>
        </w:div>
        <w:div w:id="1436903157">
          <w:marLeft w:val="480"/>
          <w:marRight w:val="0"/>
          <w:marTop w:val="0"/>
          <w:marBottom w:val="0"/>
          <w:divBdr>
            <w:top w:val="none" w:sz="0" w:space="0" w:color="auto"/>
            <w:left w:val="none" w:sz="0" w:space="0" w:color="auto"/>
            <w:bottom w:val="none" w:sz="0" w:space="0" w:color="auto"/>
            <w:right w:val="none" w:sz="0" w:space="0" w:color="auto"/>
          </w:divBdr>
        </w:div>
        <w:div w:id="1483540688">
          <w:marLeft w:val="480"/>
          <w:marRight w:val="0"/>
          <w:marTop w:val="0"/>
          <w:marBottom w:val="0"/>
          <w:divBdr>
            <w:top w:val="none" w:sz="0" w:space="0" w:color="auto"/>
            <w:left w:val="none" w:sz="0" w:space="0" w:color="auto"/>
            <w:bottom w:val="none" w:sz="0" w:space="0" w:color="auto"/>
            <w:right w:val="none" w:sz="0" w:space="0" w:color="auto"/>
          </w:divBdr>
        </w:div>
        <w:div w:id="1496411666">
          <w:marLeft w:val="480"/>
          <w:marRight w:val="0"/>
          <w:marTop w:val="0"/>
          <w:marBottom w:val="0"/>
          <w:divBdr>
            <w:top w:val="none" w:sz="0" w:space="0" w:color="auto"/>
            <w:left w:val="none" w:sz="0" w:space="0" w:color="auto"/>
            <w:bottom w:val="none" w:sz="0" w:space="0" w:color="auto"/>
            <w:right w:val="none" w:sz="0" w:space="0" w:color="auto"/>
          </w:divBdr>
        </w:div>
        <w:div w:id="1522821730">
          <w:marLeft w:val="480"/>
          <w:marRight w:val="0"/>
          <w:marTop w:val="0"/>
          <w:marBottom w:val="0"/>
          <w:divBdr>
            <w:top w:val="none" w:sz="0" w:space="0" w:color="auto"/>
            <w:left w:val="none" w:sz="0" w:space="0" w:color="auto"/>
            <w:bottom w:val="none" w:sz="0" w:space="0" w:color="auto"/>
            <w:right w:val="none" w:sz="0" w:space="0" w:color="auto"/>
          </w:divBdr>
        </w:div>
        <w:div w:id="1551259685">
          <w:marLeft w:val="480"/>
          <w:marRight w:val="0"/>
          <w:marTop w:val="0"/>
          <w:marBottom w:val="0"/>
          <w:divBdr>
            <w:top w:val="none" w:sz="0" w:space="0" w:color="auto"/>
            <w:left w:val="none" w:sz="0" w:space="0" w:color="auto"/>
            <w:bottom w:val="none" w:sz="0" w:space="0" w:color="auto"/>
            <w:right w:val="none" w:sz="0" w:space="0" w:color="auto"/>
          </w:divBdr>
        </w:div>
        <w:div w:id="1607618289">
          <w:marLeft w:val="480"/>
          <w:marRight w:val="0"/>
          <w:marTop w:val="0"/>
          <w:marBottom w:val="0"/>
          <w:divBdr>
            <w:top w:val="none" w:sz="0" w:space="0" w:color="auto"/>
            <w:left w:val="none" w:sz="0" w:space="0" w:color="auto"/>
            <w:bottom w:val="none" w:sz="0" w:space="0" w:color="auto"/>
            <w:right w:val="none" w:sz="0" w:space="0" w:color="auto"/>
          </w:divBdr>
        </w:div>
        <w:div w:id="1681812131">
          <w:marLeft w:val="480"/>
          <w:marRight w:val="0"/>
          <w:marTop w:val="0"/>
          <w:marBottom w:val="0"/>
          <w:divBdr>
            <w:top w:val="none" w:sz="0" w:space="0" w:color="auto"/>
            <w:left w:val="none" w:sz="0" w:space="0" w:color="auto"/>
            <w:bottom w:val="none" w:sz="0" w:space="0" w:color="auto"/>
            <w:right w:val="none" w:sz="0" w:space="0" w:color="auto"/>
          </w:divBdr>
        </w:div>
        <w:div w:id="1710252973">
          <w:marLeft w:val="480"/>
          <w:marRight w:val="0"/>
          <w:marTop w:val="0"/>
          <w:marBottom w:val="0"/>
          <w:divBdr>
            <w:top w:val="none" w:sz="0" w:space="0" w:color="auto"/>
            <w:left w:val="none" w:sz="0" w:space="0" w:color="auto"/>
            <w:bottom w:val="none" w:sz="0" w:space="0" w:color="auto"/>
            <w:right w:val="none" w:sz="0" w:space="0" w:color="auto"/>
          </w:divBdr>
        </w:div>
        <w:div w:id="1771051006">
          <w:marLeft w:val="480"/>
          <w:marRight w:val="0"/>
          <w:marTop w:val="0"/>
          <w:marBottom w:val="0"/>
          <w:divBdr>
            <w:top w:val="none" w:sz="0" w:space="0" w:color="auto"/>
            <w:left w:val="none" w:sz="0" w:space="0" w:color="auto"/>
            <w:bottom w:val="none" w:sz="0" w:space="0" w:color="auto"/>
            <w:right w:val="none" w:sz="0" w:space="0" w:color="auto"/>
          </w:divBdr>
        </w:div>
        <w:div w:id="1793285771">
          <w:marLeft w:val="480"/>
          <w:marRight w:val="0"/>
          <w:marTop w:val="0"/>
          <w:marBottom w:val="0"/>
          <w:divBdr>
            <w:top w:val="none" w:sz="0" w:space="0" w:color="auto"/>
            <w:left w:val="none" w:sz="0" w:space="0" w:color="auto"/>
            <w:bottom w:val="none" w:sz="0" w:space="0" w:color="auto"/>
            <w:right w:val="none" w:sz="0" w:space="0" w:color="auto"/>
          </w:divBdr>
        </w:div>
        <w:div w:id="1890913459">
          <w:marLeft w:val="480"/>
          <w:marRight w:val="0"/>
          <w:marTop w:val="0"/>
          <w:marBottom w:val="0"/>
          <w:divBdr>
            <w:top w:val="none" w:sz="0" w:space="0" w:color="auto"/>
            <w:left w:val="none" w:sz="0" w:space="0" w:color="auto"/>
            <w:bottom w:val="none" w:sz="0" w:space="0" w:color="auto"/>
            <w:right w:val="none" w:sz="0" w:space="0" w:color="auto"/>
          </w:divBdr>
        </w:div>
        <w:div w:id="1906723257">
          <w:marLeft w:val="480"/>
          <w:marRight w:val="0"/>
          <w:marTop w:val="0"/>
          <w:marBottom w:val="0"/>
          <w:divBdr>
            <w:top w:val="none" w:sz="0" w:space="0" w:color="auto"/>
            <w:left w:val="none" w:sz="0" w:space="0" w:color="auto"/>
            <w:bottom w:val="none" w:sz="0" w:space="0" w:color="auto"/>
            <w:right w:val="none" w:sz="0" w:space="0" w:color="auto"/>
          </w:divBdr>
        </w:div>
        <w:div w:id="1909461741">
          <w:marLeft w:val="480"/>
          <w:marRight w:val="0"/>
          <w:marTop w:val="0"/>
          <w:marBottom w:val="0"/>
          <w:divBdr>
            <w:top w:val="none" w:sz="0" w:space="0" w:color="auto"/>
            <w:left w:val="none" w:sz="0" w:space="0" w:color="auto"/>
            <w:bottom w:val="none" w:sz="0" w:space="0" w:color="auto"/>
            <w:right w:val="none" w:sz="0" w:space="0" w:color="auto"/>
          </w:divBdr>
        </w:div>
        <w:div w:id="1912962192">
          <w:marLeft w:val="480"/>
          <w:marRight w:val="0"/>
          <w:marTop w:val="0"/>
          <w:marBottom w:val="0"/>
          <w:divBdr>
            <w:top w:val="none" w:sz="0" w:space="0" w:color="auto"/>
            <w:left w:val="none" w:sz="0" w:space="0" w:color="auto"/>
            <w:bottom w:val="none" w:sz="0" w:space="0" w:color="auto"/>
            <w:right w:val="none" w:sz="0" w:space="0" w:color="auto"/>
          </w:divBdr>
        </w:div>
        <w:div w:id="1926761284">
          <w:marLeft w:val="480"/>
          <w:marRight w:val="0"/>
          <w:marTop w:val="0"/>
          <w:marBottom w:val="0"/>
          <w:divBdr>
            <w:top w:val="none" w:sz="0" w:space="0" w:color="auto"/>
            <w:left w:val="none" w:sz="0" w:space="0" w:color="auto"/>
            <w:bottom w:val="none" w:sz="0" w:space="0" w:color="auto"/>
            <w:right w:val="none" w:sz="0" w:space="0" w:color="auto"/>
          </w:divBdr>
        </w:div>
        <w:div w:id="1972327139">
          <w:marLeft w:val="480"/>
          <w:marRight w:val="0"/>
          <w:marTop w:val="0"/>
          <w:marBottom w:val="0"/>
          <w:divBdr>
            <w:top w:val="none" w:sz="0" w:space="0" w:color="auto"/>
            <w:left w:val="none" w:sz="0" w:space="0" w:color="auto"/>
            <w:bottom w:val="none" w:sz="0" w:space="0" w:color="auto"/>
            <w:right w:val="none" w:sz="0" w:space="0" w:color="auto"/>
          </w:divBdr>
        </w:div>
        <w:div w:id="2051949854">
          <w:marLeft w:val="480"/>
          <w:marRight w:val="0"/>
          <w:marTop w:val="0"/>
          <w:marBottom w:val="0"/>
          <w:divBdr>
            <w:top w:val="none" w:sz="0" w:space="0" w:color="auto"/>
            <w:left w:val="none" w:sz="0" w:space="0" w:color="auto"/>
            <w:bottom w:val="none" w:sz="0" w:space="0" w:color="auto"/>
            <w:right w:val="none" w:sz="0" w:space="0" w:color="auto"/>
          </w:divBdr>
        </w:div>
        <w:div w:id="2062051291">
          <w:marLeft w:val="480"/>
          <w:marRight w:val="0"/>
          <w:marTop w:val="0"/>
          <w:marBottom w:val="0"/>
          <w:divBdr>
            <w:top w:val="none" w:sz="0" w:space="0" w:color="auto"/>
            <w:left w:val="none" w:sz="0" w:space="0" w:color="auto"/>
            <w:bottom w:val="none" w:sz="0" w:space="0" w:color="auto"/>
            <w:right w:val="none" w:sz="0" w:space="0" w:color="auto"/>
          </w:divBdr>
        </w:div>
        <w:div w:id="2080861882">
          <w:marLeft w:val="480"/>
          <w:marRight w:val="0"/>
          <w:marTop w:val="0"/>
          <w:marBottom w:val="0"/>
          <w:divBdr>
            <w:top w:val="none" w:sz="0" w:space="0" w:color="auto"/>
            <w:left w:val="none" w:sz="0" w:space="0" w:color="auto"/>
            <w:bottom w:val="none" w:sz="0" w:space="0" w:color="auto"/>
            <w:right w:val="none" w:sz="0" w:space="0" w:color="auto"/>
          </w:divBdr>
        </w:div>
        <w:div w:id="2081361965">
          <w:marLeft w:val="480"/>
          <w:marRight w:val="0"/>
          <w:marTop w:val="0"/>
          <w:marBottom w:val="0"/>
          <w:divBdr>
            <w:top w:val="none" w:sz="0" w:space="0" w:color="auto"/>
            <w:left w:val="none" w:sz="0" w:space="0" w:color="auto"/>
            <w:bottom w:val="none" w:sz="0" w:space="0" w:color="auto"/>
            <w:right w:val="none" w:sz="0" w:space="0" w:color="auto"/>
          </w:divBdr>
        </w:div>
      </w:divsChild>
    </w:div>
    <w:div w:id="1526597181">
      <w:bodyDiv w:val="1"/>
      <w:marLeft w:val="0"/>
      <w:marRight w:val="0"/>
      <w:marTop w:val="0"/>
      <w:marBottom w:val="0"/>
      <w:divBdr>
        <w:top w:val="none" w:sz="0" w:space="0" w:color="auto"/>
        <w:left w:val="none" w:sz="0" w:space="0" w:color="auto"/>
        <w:bottom w:val="none" w:sz="0" w:space="0" w:color="auto"/>
        <w:right w:val="none" w:sz="0" w:space="0" w:color="auto"/>
      </w:divBdr>
    </w:div>
    <w:div w:id="1527019980">
      <w:bodyDiv w:val="1"/>
      <w:marLeft w:val="0"/>
      <w:marRight w:val="0"/>
      <w:marTop w:val="0"/>
      <w:marBottom w:val="0"/>
      <w:divBdr>
        <w:top w:val="none" w:sz="0" w:space="0" w:color="auto"/>
        <w:left w:val="none" w:sz="0" w:space="0" w:color="auto"/>
        <w:bottom w:val="none" w:sz="0" w:space="0" w:color="auto"/>
        <w:right w:val="none" w:sz="0" w:space="0" w:color="auto"/>
      </w:divBdr>
    </w:div>
    <w:div w:id="1527479065">
      <w:bodyDiv w:val="1"/>
      <w:marLeft w:val="0"/>
      <w:marRight w:val="0"/>
      <w:marTop w:val="0"/>
      <w:marBottom w:val="0"/>
      <w:divBdr>
        <w:top w:val="none" w:sz="0" w:space="0" w:color="auto"/>
        <w:left w:val="none" w:sz="0" w:space="0" w:color="auto"/>
        <w:bottom w:val="none" w:sz="0" w:space="0" w:color="auto"/>
        <w:right w:val="none" w:sz="0" w:space="0" w:color="auto"/>
      </w:divBdr>
    </w:div>
    <w:div w:id="1528833141">
      <w:bodyDiv w:val="1"/>
      <w:marLeft w:val="0"/>
      <w:marRight w:val="0"/>
      <w:marTop w:val="0"/>
      <w:marBottom w:val="0"/>
      <w:divBdr>
        <w:top w:val="none" w:sz="0" w:space="0" w:color="auto"/>
        <w:left w:val="none" w:sz="0" w:space="0" w:color="auto"/>
        <w:bottom w:val="none" w:sz="0" w:space="0" w:color="auto"/>
        <w:right w:val="none" w:sz="0" w:space="0" w:color="auto"/>
      </w:divBdr>
    </w:div>
    <w:div w:id="1529487999">
      <w:bodyDiv w:val="1"/>
      <w:marLeft w:val="0"/>
      <w:marRight w:val="0"/>
      <w:marTop w:val="0"/>
      <w:marBottom w:val="0"/>
      <w:divBdr>
        <w:top w:val="none" w:sz="0" w:space="0" w:color="auto"/>
        <w:left w:val="none" w:sz="0" w:space="0" w:color="auto"/>
        <w:bottom w:val="none" w:sz="0" w:space="0" w:color="auto"/>
        <w:right w:val="none" w:sz="0" w:space="0" w:color="auto"/>
      </w:divBdr>
      <w:divsChild>
        <w:div w:id="18895133">
          <w:marLeft w:val="480"/>
          <w:marRight w:val="0"/>
          <w:marTop w:val="0"/>
          <w:marBottom w:val="0"/>
          <w:divBdr>
            <w:top w:val="none" w:sz="0" w:space="0" w:color="auto"/>
            <w:left w:val="none" w:sz="0" w:space="0" w:color="auto"/>
            <w:bottom w:val="none" w:sz="0" w:space="0" w:color="auto"/>
            <w:right w:val="none" w:sz="0" w:space="0" w:color="auto"/>
          </w:divBdr>
        </w:div>
        <w:div w:id="40834354">
          <w:marLeft w:val="480"/>
          <w:marRight w:val="0"/>
          <w:marTop w:val="0"/>
          <w:marBottom w:val="0"/>
          <w:divBdr>
            <w:top w:val="none" w:sz="0" w:space="0" w:color="auto"/>
            <w:left w:val="none" w:sz="0" w:space="0" w:color="auto"/>
            <w:bottom w:val="none" w:sz="0" w:space="0" w:color="auto"/>
            <w:right w:val="none" w:sz="0" w:space="0" w:color="auto"/>
          </w:divBdr>
        </w:div>
        <w:div w:id="97877109">
          <w:marLeft w:val="480"/>
          <w:marRight w:val="0"/>
          <w:marTop w:val="0"/>
          <w:marBottom w:val="0"/>
          <w:divBdr>
            <w:top w:val="none" w:sz="0" w:space="0" w:color="auto"/>
            <w:left w:val="none" w:sz="0" w:space="0" w:color="auto"/>
            <w:bottom w:val="none" w:sz="0" w:space="0" w:color="auto"/>
            <w:right w:val="none" w:sz="0" w:space="0" w:color="auto"/>
          </w:divBdr>
        </w:div>
        <w:div w:id="113184295">
          <w:marLeft w:val="480"/>
          <w:marRight w:val="0"/>
          <w:marTop w:val="0"/>
          <w:marBottom w:val="0"/>
          <w:divBdr>
            <w:top w:val="none" w:sz="0" w:space="0" w:color="auto"/>
            <w:left w:val="none" w:sz="0" w:space="0" w:color="auto"/>
            <w:bottom w:val="none" w:sz="0" w:space="0" w:color="auto"/>
            <w:right w:val="none" w:sz="0" w:space="0" w:color="auto"/>
          </w:divBdr>
        </w:div>
        <w:div w:id="144319561">
          <w:marLeft w:val="480"/>
          <w:marRight w:val="0"/>
          <w:marTop w:val="0"/>
          <w:marBottom w:val="0"/>
          <w:divBdr>
            <w:top w:val="none" w:sz="0" w:space="0" w:color="auto"/>
            <w:left w:val="none" w:sz="0" w:space="0" w:color="auto"/>
            <w:bottom w:val="none" w:sz="0" w:space="0" w:color="auto"/>
            <w:right w:val="none" w:sz="0" w:space="0" w:color="auto"/>
          </w:divBdr>
        </w:div>
        <w:div w:id="158431237">
          <w:marLeft w:val="480"/>
          <w:marRight w:val="0"/>
          <w:marTop w:val="0"/>
          <w:marBottom w:val="0"/>
          <w:divBdr>
            <w:top w:val="none" w:sz="0" w:space="0" w:color="auto"/>
            <w:left w:val="none" w:sz="0" w:space="0" w:color="auto"/>
            <w:bottom w:val="none" w:sz="0" w:space="0" w:color="auto"/>
            <w:right w:val="none" w:sz="0" w:space="0" w:color="auto"/>
          </w:divBdr>
        </w:div>
        <w:div w:id="168105797">
          <w:marLeft w:val="480"/>
          <w:marRight w:val="0"/>
          <w:marTop w:val="0"/>
          <w:marBottom w:val="0"/>
          <w:divBdr>
            <w:top w:val="none" w:sz="0" w:space="0" w:color="auto"/>
            <w:left w:val="none" w:sz="0" w:space="0" w:color="auto"/>
            <w:bottom w:val="none" w:sz="0" w:space="0" w:color="auto"/>
            <w:right w:val="none" w:sz="0" w:space="0" w:color="auto"/>
          </w:divBdr>
        </w:div>
        <w:div w:id="189300586">
          <w:marLeft w:val="480"/>
          <w:marRight w:val="0"/>
          <w:marTop w:val="0"/>
          <w:marBottom w:val="0"/>
          <w:divBdr>
            <w:top w:val="none" w:sz="0" w:space="0" w:color="auto"/>
            <w:left w:val="none" w:sz="0" w:space="0" w:color="auto"/>
            <w:bottom w:val="none" w:sz="0" w:space="0" w:color="auto"/>
            <w:right w:val="none" w:sz="0" w:space="0" w:color="auto"/>
          </w:divBdr>
        </w:div>
        <w:div w:id="196434610">
          <w:marLeft w:val="480"/>
          <w:marRight w:val="0"/>
          <w:marTop w:val="0"/>
          <w:marBottom w:val="0"/>
          <w:divBdr>
            <w:top w:val="none" w:sz="0" w:space="0" w:color="auto"/>
            <w:left w:val="none" w:sz="0" w:space="0" w:color="auto"/>
            <w:bottom w:val="none" w:sz="0" w:space="0" w:color="auto"/>
            <w:right w:val="none" w:sz="0" w:space="0" w:color="auto"/>
          </w:divBdr>
        </w:div>
        <w:div w:id="209806467">
          <w:marLeft w:val="480"/>
          <w:marRight w:val="0"/>
          <w:marTop w:val="0"/>
          <w:marBottom w:val="0"/>
          <w:divBdr>
            <w:top w:val="none" w:sz="0" w:space="0" w:color="auto"/>
            <w:left w:val="none" w:sz="0" w:space="0" w:color="auto"/>
            <w:bottom w:val="none" w:sz="0" w:space="0" w:color="auto"/>
            <w:right w:val="none" w:sz="0" w:space="0" w:color="auto"/>
          </w:divBdr>
        </w:div>
        <w:div w:id="252933437">
          <w:marLeft w:val="480"/>
          <w:marRight w:val="0"/>
          <w:marTop w:val="0"/>
          <w:marBottom w:val="0"/>
          <w:divBdr>
            <w:top w:val="none" w:sz="0" w:space="0" w:color="auto"/>
            <w:left w:val="none" w:sz="0" w:space="0" w:color="auto"/>
            <w:bottom w:val="none" w:sz="0" w:space="0" w:color="auto"/>
            <w:right w:val="none" w:sz="0" w:space="0" w:color="auto"/>
          </w:divBdr>
        </w:div>
        <w:div w:id="302663371">
          <w:marLeft w:val="480"/>
          <w:marRight w:val="0"/>
          <w:marTop w:val="0"/>
          <w:marBottom w:val="0"/>
          <w:divBdr>
            <w:top w:val="none" w:sz="0" w:space="0" w:color="auto"/>
            <w:left w:val="none" w:sz="0" w:space="0" w:color="auto"/>
            <w:bottom w:val="none" w:sz="0" w:space="0" w:color="auto"/>
            <w:right w:val="none" w:sz="0" w:space="0" w:color="auto"/>
          </w:divBdr>
        </w:div>
        <w:div w:id="304118085">
          <w:marLeft w:val="480"/>
          <w:marRight w:val="0"/>
          <w:marTop w:val="0"/>
          <w:marBottom w:val="0"/>
          <w:divBdr>
            <w:top w:val="none" w:sz="0" w:space="0" w:color="auto"/>
            <w:left w:val="none" w:sz="0" w:space="0" w:color="auto"/>
            <w:bottom w:val="none" w:sz="0" w:space="0" w:color="auto"/>
            <w:right w:val="none" w:sz="0" w:space="0" w:color="auto"/>
          </w:divBdr>
        </w:div>
        <w:div w:id="312955383">
          <w:marLeft w:val="480"/>
          <w:marRight w:val="0"/>
          <w:marTop w:val="0"/>
          <w:marBottom w:val="0"/>
          <w:divBdr>
            <w:top w:val="none" w:sz="0" w:space="0" w:color="auto"/>
            <w:left w:val="none" w:sz="0" w:space="0" w:color="auto"/>
            <w:bottom w:val="none" w:sz="0" w:space="0" w:color="auto"/>
            <w:right w:val="none" w:sz="0" w:space="0" w:color="auto"/>
          </w:divBdr>
        </w:div>
        <w:div w:id="352852197">
          <w:marLeft w:val="480"/>
          <w:marRight w:val="0"/>
          <w:marTop w:val="0"/>
          <w:marBottom w:val="0"/>
          <w:divBdr>
            <w:top w:val="none" w:sz="0" w:space="0" w:color="auto"/>
            <w:left w:val="none" w:sz="0" w:space="0" w:color="auto"/>
            <w:bottom w:val="none" w:sz="0" w:space="0" w:color="auto"/>
            <w:right w:val="none" w:sz="0" w:space="0" w:color="auto"/>
          </w:divBdr>
        </w:div>
        <w:div w:id="391857206">
          <w:marLeft w:val="480"/>
          <w:marRight w:val="0"/>
          <w:marTop w:val="0"/>
          <w:marBottom w:val="0"/>
          <w:divBdr>
            <w:top w:val="none" w:sz="0" w:space="0" w:color="auto"/>
            <w:left w:val="none" w:sz="0" w:space="0" w:color="auto"/>
            <w:bottom w:val="none" w:sz="0" w:space="0" w:color="auto"/>
            <w:right w:val="none" w:sz="0" w:space="0" w:color="auto"/>
          </w:divBdr>
        </w:div>
        <w:div w:id="405959864">
          <w:marLeft w:val="480"/>
          <w:marRight w:val="0"/>
          <w:marTop w:val="0"/>
          <w:marBottom w:val="0"/>
          <w:divBdr>
            <w:top w:val="none" w:sz="0" w:space="0" w:color="auto"/>
            <w:left w:val="none" w:sz="0" w:space="0" w:color="auto"/>
            <w:bottom w:val="none" w:sz="0" w:space="0" w:color="auto"/>
            <w:right w:val="none" w:sz="0" w:space="0" w:color="auto"/>
          </w:divBdr>
        </w:div>
        <w:div w:id="409355286">
          <w:marLeft w:val="480"/>
          <w:marRight w:val="0"/>
          <w:marTop w:val="0"/>
          <w:marBottom w:val="0"/>
          <w:divBdr>
            <w:top w:val="none" w:sz="0" w:space="0" w:color="auto"/>
            <w:left w:val="none" w:sz="0" w:space="0" w:color="auto"/>
            <w:bottom w:val="none" w:sz="0" w:space="0" w:color="auto"/>
            <w:right w:val="none" w:sz="0" w:space="0" w:color="auto"/>
          </w:divBdr>
        </w:div>
        <w:div w:id="415640212">
          <w:marLeft w:val="480"/>
          <w:marRight w:val="0"/>
          <w:marTop w:val="0"/>
          <w:marBottom w:val="0"/>
          <w:divBdr>
            <w:top w:val="none" w:sz="0" w:space="0" w:color="auto"/>
            <w:left w:val="none" w:sz="0" w:space="0" w:color="auto"/>
            <w:bottom w:val="none" w:sz="0" w:space="0" w:color="auto"/>
            <w:right w:val="none" w:sz="0" w:space="0" w:color="auto"/>
          </w:divBdr>
        </w:div>
        <w:div w:id="475487550">
          <w:marLeft w:val="480"/>
          <w:marRight w:val="0"/>
          <w:marTop w:val="0"/>
          <w:marBottom w:val="0"/>
          <w:divBdr>
            <w:top w:val="none" w:sz="0" w:space="0" w:color="auto"/>
            <w:left w:val="none" w:sz="0" w:space="0" w:color="auto"/>
            <w:bottom w:val="none" w:sz="0" w:space="0" w:color="auto"/>
            <w:right w:val="none" w:sz="0" w:space="0" w:color="auto"/>
          </w:divBdr>
        </w:div>
        <w:div w:id="498234419">
          <w:marLeft w:val="480"/>
          <w:marRight w:val="0"/>
          <w:marTop w:val="0"/>
          <w:marBottom w:val="0"/>
          <w:divBdr>
            <w:top w:val="none" w:sz="0" w:space="0" w:color="auto"/>
            <w:left w:val="none" w:sz="0" w:space="0" w:color="auto"/>
            <w:bottom w:val="none" w:sz="0" w:space="0" w:color="auto"/>
            <w:right w:val="none" w:sz="0" w:space="0" w:color="auto"/>
          </w:divBdr>
        </w:div>
        <w:div w:id="548153925">
          <w:marLeft w:val="480"/>
          <w:marRight w:val="0"/>
          <w:marTop w:val="0"/>
          <w:marBottom w:val="0"/>
          <w:divBdr>
            <w:top w:val="none" w:sz="0" w:space="0" w:color="auto"/>
            <w:left w:val="none" w:sz="0" w:space="0" w:color="auto"/>
            <w:bottom w:val="none" w:sz="0" w:space="0" w:color="auto"/>
            <w:right w:val="none" w:sz="0" w:space="0" w:color="auto"/>
          </w:divBdr>
        </w:div>
        <w:div w:id="548423365">
          <w:marLeft w:val="480"/>
          <w:marRight w:val="0"/>
          <w:marTop w:val="0"/>
          <w:marBottom w:val="0"/>
          <w:divBdr>
            <w:top w:val="none" w:sz="0" w:space="0" w:color="auto"/>
            <w:left w:val="none" w:sz="0" w:space="0" w:color="auto"/>
            <w:bottom w:val="none" w:sz="0" w:space="0" w:color="auto"/>
            <w:right w:val="none" w:sz="0" w:space="0" w:color="auto"/>
          </w:divBdr>
        </w:div>
        <w:div w:id="712849136">
          <w:marLeft w:val="480"/>
          <w:marRight w:val="0"/>
          <w:marTop w:val="0"/>
          <w:marBottom w:val="0"/>
          <w:divBdr>
            <w:top w:val="none" w:sz="0" w:space="0" w:color="auto"/>
            <w:left w:val="none" w:sz="0" w:space="0" w:color="auto"/>
            <w:bottom w:val="none" w:sz="0" w:space="0" w:color="auto"/>
            <w:right w:val="none" w:sz="0" w:space="0" w:color="auto"/>
          </w:divBdr>
        </w:div>
        <w:div w:id="727415163">
          <w:marLeft w:val="480"/>
          <w:marRight w:val="0"/>
          <w:marTop w:val="0"/>
          <w:marBottom w:val="0"/>
          <w:divBdr>
            <w:top w:val="none" w:sz="0" w:space="0" w:color="auto"/>
            <w:left w:val="none" w:sz="0" w:space="0" w:color="auto"/>
            <w:bottom w:val="none" w:sz="0" w:space="0" w:color="auto"/>
            <w:right w:val="none" w:sz="0" w:space="0" w:color="auto"/>
          </w:divBdr>
        </w:div>
        <w:div w:id="731008174">
          <w:marLeft w:val="480"/>
          <w:marRight w:val="0"/>
          <w:marTop w:val="0"/>
          <w:marBottom w:val="0"/>
          <w:divBdr>
            <w:top w:val="none" w:sz="0" w:space="0" w:color="auto"/>
            <w:left w:val="none" w:sz="0" w:space="0" w:color="auto"/>
            <w:bottom w:val="none" w:sz="0" w:space="0" w:color="auto"/>
            <w:right w:val="none" w:sz="0" w:space="0" w:color="auto"/>
          </w:divBdr>
        </w:div>
        <w:div w:id="771121421">
          <w:marLeft w:val="480"/>
          <w:marRight w:val="0"/>
          <w:marTop w:val="0"/>
          <w:marBottom w:val="0"/>
          <w:divBdr>
            <w:top w:val="none" w:sz="0" w:space="0" w:color="auto"/>
            <w:left w:val="none" w:sz="0" w:space="0" w:color="auto"/>
            <w:bottom w:val="none" w:sz="0" w:space="0" w:color="auto"/>
            <w:right w:val="none" w:sz="0" w:space="0" w:color="auto"/>
          </w:divBdr>
        </w:div>
        <w:div w:id="829054253">
          <w:marLeft w:val="480"/>
          <w:marRight w:val="0"/>
          <w:marTop w:val="0"/>
          <w:marBottom w:val="0"/>
          <w:divBdr>
            <w:top w:val="none" w:sz="0" w:space="0" w:color="auto"/>
            <w:left w:val="none" w:sz="0" w:space="0" w:color="auto"/>
            <w:bottom w:val="none" w:sz="0" w:space="0" w:color="auto"/>
            <w:right w:val="none" w:sz="0" w:space="0" w:color="auto"/>
          </w:divBdr>
        </w:div>
        <w:div w:id="839195199">
          <w:marLeft w:val="480"/>
          <w:marRight w:val="0"/>
          <w:marTop w:val="0"/>
          <w:marBottom w:val="0"/>
          <w:divBdr>
            <w:top w:val="none" w:sz="0" w:space="0" w:color="auto"/>
            <w:left w:val="none" w:sz="0" w:space="0" w:color="auto"/>
            <w:bottom w:val="none" w:sz="0" w:space="0" w:color="auto"/>
            <w:right w:val="none" w:sz="0" w:space="0" w:color="auto"/>
          </w:divBdr>
        </w:div>
        <w:div w:id="847060203">
          <w:marLeft w:val="480"/>
          <w:marRight w:val="0"/>
          <w:marTop w:val="0"/>
          <w:marBottom w:val="0"/>
          <w:divBdr>
            <w:top w:val="none" w:sz="0" w:space="0" w:color="auto"/>
            <w:left w:val="none" w:sz="0" w:space="0" w:color="auto"/>
            <w:bottom w:val="none" w:sz="0" w:space="0" w:color="auto"/>
            <w:right w:val="none" w:sz="0" w:space="0" w:color="auto"/>
          </w:divBdr>
        </w:div>
        <w:div w:id="885678856">
          <w:marLeft w:val="480"/>
          <w:marRight w:val="0"/>
          <w:marTop w:val="0"/>
          <w:marBottom w:val="0"/>
          <w:divBdr>
            <w:top w:val="none" w:sz="0" w:space="0" w:color="auto"/>
            <w:left w:val="none" w:sz="0" w:space="0" w:color="auto"/>
            <w:bottom w:val="none" w:sz="0" w:space="0" w:color="auto"/>
            <w:right w:val="none" w:sz="0" w:space="0" w:color="auto"/>
          </w:divBdr>
        </w:div>
        <w:div w:id="886529454">
          <w:marLeft w:val="480"/>
          <w:marRight w:val="0"/>
          <w:marTop w:val="0"/>
          <w:marBottom w:val="0"/>
          <w:divBdr>
            <w:top w:val="none" w:sz="0" w:space="0" w:color="auto"/>
            <w:left w:val="none" w:sz="0" w:space="0" w:color="auto"/>
            <w:bottom w:val="none" w:sz="0" w:space="0" w:color="auto"/>
            <w:right w:val="none" w:sz="0" w:space="0" w:color="auto"/>
          </w:divBdr>
        </w:div>
        <w:div w:id="914514051">
          <w:marLeft w:val="480"/>
          <w:marRight w:val="0"/>
          <w:marTop w:val="0"/>
          <w:marBottom w:val="0"/>
          <w:divBdr>
            <w:top w:val="none" w:sz="0" w:space="0" w:color="auto"/>
            <w:left w:val="none" w:sz="0" w:space="0" w:color="auto"/>
            <w:bottom w:val="none" w:sz="0" w:space="0" w:color="auto"/>
            <w:right w:val="none" w:sz="0" w:space="0" w:color="auto"/>
          </w:divBdr>
        </w:div>
        <w:div w:id="930698843">
          <w:marLeft w:val="480"/>
          <w:marRight w:val="0"/>
          <w:marTop w:val="0"/>
          <w:marBottom w:val="0"/>
          <w:divBdr>
            <w:top w:val="none" w:sz="0" w:space="0" w:color="auto"/>
            <w:left w:val="none" w:sz="0" w:space="0" w:color="auto"/>
            <w:bottom w:val="none" w:sz="0" w:space="0" w:color="auto"/>
            <w:right w:val="none" w:sz="0" w:space="0" w:color="auto"/>
          </w:divBdr>
        </w:div>
        <w:div w:id="1019966263">
          <w:marLeft w:val="480"/>
          <w:marRight w:val="0"/>
          <w:marTop w:val="0"/>
          <w:marBottom w:val="0"/>
          <w:divBdr>
            <w:top w:val="none" w:sz="0" w:space="0" w:color="auto"/>
            <w:left w:val="none" w:sz="0" w:space="0" w:color="auto"/>
            <w:bottom w:val="none" w:sz="0" w:space="0" w:color="auto"/>
            <w:right w:val="none" w:sz="0" w:space="0" w:color="auto"/>
          </w:divBdr>
        </w:div>
        <w:div w:id="1075543512">
          <w:marLeft w:val="480"/>
          <w:marRight w:val="0"/>
          <w:marTop w:val="0"/>
          <w:marBottom w:val="0"/>
          <w:divBdr>
            <w:top w:val="none" w:sz="0" w:space="0" w:color="auto"/>
            <w:left w:val="none" w:sz="0" w:space="0" w:color="auto"/>
            <w:bottom w:val="none" w:sz="0" w:space="0" w:color="auto"/>
            <w:right w:val="none" w:sz="0" w:space="0" w:color="auto"/>
          </w:divBdr>
        </w:div>
        <w:div w:id="1082294183">
          <w:marLeft w:val="480"/>
          <w:marRight w:val="0"/>
          <w:marTop w:val="0"/>
          <w:marBottom w:val="0"/>
          <w:divBdr>
            <w:top w:val="none" w:sz="0" w:space="0" w:color="auto"/>
            <w:left w:val="none" w:sz="0" w:space="0" w:color="auto"/>
            <w:bottom w:val="none" w:sz="0" w:space="0" w:color="auto"/>
            <w:right w:val="none" w:sz="0" w:space="0" w:color="auto"/>
          </w:divBdr>
        </w:div>
        <w:div w:id="1104881610">
          <w:marLeft w:val="480"/>
          <w:marRight w:val="0"/>
          <w:marTop w:val="0"/>
          <w:marBottom w:val="0"/>
          <w:divBdr>
            <w:top w:val="none" w:sz="0" w:space="0" w:color="auto"/>
            <w:left w:val="none" w:sz="0" w:space="0" w:color="auto"/>
            <w:bottom w:val="none" w:sz="0" w:space="0" w:color="auto"/>
            <w:right w:val="none" w:sz="0" w:space="0" w:color="auto"/>
          </w:divBdr>
        </w:div>
        <w:div w:id="1131171785">
          <w:marLeft w:val="480"/>
          <w:marRight w:val="0"/>
          <w:marTop w:val="0"/>
          <w:marBottom w:val="0"/>
          <w:divBdr>
            <w:top w:val="none" w:sz="0" w:space="0" w:color="auto"/>
            <w:left w:val="none" w:sz="0" w:space="0" w:color="auto"/>
            <w:bottom w:val="none" w:sz="0" w:space="0" w:color="auto"/>
            <w:right w:val="none" w:sz="0" w:space="0" w:color="auto"/>
          </w:divBdr>
        </w:div>
        <w:div w:id="1136801704">
          <w:marLeft w:val="480"/>
          <w:marRight w:val="0"/>
          <w:marTop w:val="0"/>
          <w:marBottom w:val="0"/>
          <w:divBdr>
            <w:top w:val="none" w:sz="0" w:space="0" w:color="auto"/>
            <w:left w:val="none" w:sz="0" w:space="0" w:color="auto"/>
            <w:bottom w:val="none" w:sz="0" w:space="0" w:color="auto"/>
            <w:right w:val="none" w:sz="0" w:space="0" w:color="auto"/>
          </w:divBdr>
        </w:div>
        <w:div w:id="1170289393">
          <w:marLeft w:val="480"/>
          <w:marRight w:val="0"/>
          <w:marTop w:val="0"/>
          <w:marBottom w:val="0"/>
          <w:divBdr>
            <w:top w:val="none" w:sz="0" w:space="0" w:color="auto"/>
            <w:left w:val="none" w:sz="0" w:space="0" w:color="auto"/>
            <w:bottom w:val="none" w:sz="0" w:space="0" w:color="auto"/>
            <w:right w:val="none" w:sz="0" w:space="0" w:color="auto"/>
          </w:divBdr>
        </w:div>
        <w:div w:id="1196892005">
          <w:marLeft w:val="480"/>
          <w:marRight w:val="0"/>
          <w:marTop w:val="0"/>
          <w:marBottom w:val="0"/>
          <w:divBdr>
            <w:top w:val="none" w:sz="0" w:space="0" w:color="auto"/>
            <w:left w:val="none" w:sz="0" w:space="0" w:color="auto"/>
            <w:bottom w:val="none" w:sz="0" w:space="0" w:color="auto"/>
            <w:right w:val="none" w:sz="0" w:space="0" w:color="auto"/>
          </w:divBdr>
        </w:div>
        <w:div w:id="1228954806">
          <w:marLeft w:val="480"/>
          <w:marRight w:val="0"/>
          <w:marTop w:val="0"/>
          <w:marBottom w:val="0"/>
          <w:divBdr>
            <w:top w:val="none" w:sz="0" w:space="0" w:color="auto"/>
            <w:left w:val="none" w:sz="0" w:space="0" w:color="auto"/>
            <w:bottom w:val="none" w:sz="0" w:space="0" w:color="auto"/>
            <w:right w:val="none" w:sz="0" w:space="0" w:color="auto"/>
          </w:divBdr>
        </w:div>
        <w:div w:id="1257909041">
          <w:marLeft w:val="480"/>
          <w:marRight w:val="0"/>
          <w:marTop w:val="0"/>
          <w:marBottom w:val="0"/>
          <w:divBdr>
            <w:top w:val="none" w:sz="0" w:space="0" w:color="auto"/>
            <w:left w:val="none" w:sz="0" w:space="0" w:color="auto"/>
            <w:bottom w:val="none" w:sz="0" w:space="0" w:color="auto"/>
            <w:right w:val="none" w:sz="0" w:space="0" w:color="auto"/>
          </w:divBdr>
        </w:div>
        <w:div w:id="1278104602">
          <w:marLeft w:val="480"/>
          <w:marRight w:val="0"/>
          <w:marTop w:val="0"/>
          <w:marBottom w:val="0"/>
          <w:divBdr>
            <w:top w:val="none" w:sz="0" w:space="0" w:color="auto"/>
            <w:left w:val="none" w:sz="0" w:space="0" w:color="auto"/>
            <w:bottom w:val="none" w:sz="0" w:space="0" w:color="auto"/>
            <w:right w:val="none" w:sz="0" w:space="0" w:color="auto"/>
          </w:divBdr>
        </w:div>
        <w:div w:id="1379161195">
          <w:marLeft w:val="480"/>
          <w:marRight w:val="0"/>
          <w:marTop w:val="0"/>
          <w:marBottom w:val="0"/>
          <w:divBdr>
            <w:top w:val="none" w:sz="0" w:space="0" w:color="auto"/>
            <w:left w:val="none" w:sz="0" w:space="0" w:color="auto"/>
            <w:bottom w:val="none" w:sz="0" w:space="0" w:color="auto"/>
            <w:right w:val="none" w:sz="0" w:space="0" w:color="auto"/>
          </w:divBdr>
        </w:div>
        <w:div w:id="1383405248">
          <w:marLeft w:val="480"/>
          <w:marRight w:val="0"/>
          <w:marTop w:val="0"/>
          <w:marBottom w:val="0"/>
          <w:divBdr>
            <w:top w:val="none" w:sz="0" w:space="0" w:color="auto"/>
            <w:left w:val="none" w:sz="0" w:space="0" w:color="auto"/>
            <w:bottom w:val="none" w:sz="0" w:space="0" w:color="auto"/>
            <w:right w:val="none" w:sz="0" w:space="0" w:color="auto"/>
          </w:divBdr>
        </w:div>
        <w:div w:id="1461462460">
          <w:marLeft w:val="480"/>
          <w:marRight w:val="0"/>
          <w:marTop w:val="0"/>
          <w:marBottom w:val="0"/>
          <w:divBdr>
            <w:top w:val="none" w:sz="0" w:space="0" w:color="auto"/>
            <w:left w:val="none" w:sz="0" w:space="0" w:color="auto"/>
            <w:bottom w:val="none" w:sz="0" w:space="0" w:color="auto"/>
            <w:right w:val="none" w:sz="0" w:space="0" w:color="auto"/>
          </w:divBdr>
        </w:div>
        <w:div w:id="1502162248">
          <w:marLeft w:val="480"/>
          <w:marRight w:val="0"/>
          <w:marTop w:val="0"/>
          <w:marBottom w:val="0"/>
          <w:divBdr>
            <w:top w:val="none" w:sz="0" w:space="0" w:color="auto"/>
            <w:left w:val="none" w:sz="0" w:space="0" w:color="auto"/>
            <w:bottom w:val="none" w:sz="0" w:space="0" w:color="auto"/>
            <w:right w:val="none" w:sz="0" w:space="0" w:color="auto"/>
          </w:divBdr>
        </w:div>
        <w:div w:id="1507207982">
          <w:marLeft w:val="480"/>
          <w:marRight w:val="0"/>
          <w:marTop w:val="0"/>
          <w:marBottom w:val="0"/>
          <w:divBdr>
            <w:top w:val="none" w:sz="0" w:space="0" w:color="auto"/>
            <w:left w:val="none" w:sz="0" w:space="0" w:color="auto"/>
            <w:bottom w:val="none" w:sz="0" w:space="0" w:color="auto"/>
            <w:right w:val="none" w:sz="0" w:space="0" w:color="auto"/>
          </w:divBdr>
        </w:div>
        <w:div w:id="1509323953">
          <w:marLeft w:val="480"/>
          <w:marRight w:val="0"/>
          <w:marTop w:val="0"/>
          <w:marBottom w:val="0"/>
          <w:divBdr>
            <w:top w:val="none" w:sz="0" w:space="0" w:color="auto"/>
            <w:left w:val="none" w:sz="0" w:space="0" w:color="auto"/>
            <w:bottom w:val="none" w:sz="0" w:space="0" w:color="auto"/>
            <w:right w:val="none" w:sz="0" w:space="0" w:color="auto"/>
          </w:divBdr>
        </w:div>
        <w:div w:id="1520772684">
          <w:marLeft w:val="480"/>
          <w:marRight w:val="0"/>
          <w:marTop w:val="0"/>
          <w:marBottom w:val="0"/>
          <w:divBdr>
            <w:top w:val="none" w:sz="0" w:space="0" w:color="auto"/>
            <w:left w:val="none" w:sz="0" w:space="0" w:color="auto"/>
            <w:bottom w:val="none" w:sz="0" w:space="0" w:color="auto"/>
            <w:right w:val="none" w:sz="0" w:space="0" w:color="auto"/>
          </w:divBdr>
        </w:div>
        <w:div w:id="1553880803">
          <w:marLeft w:val="480"/>
          <w:marRight w:val="0"/>
          <w:marTop w:val="0"/>
          <w:marBottom w:val="0"/>
          <w:divBdr>
            <w:top w:val="none" w:sz="0" w:space="0" w:color="auto"/>
            <w:left w:val="none" w:sz="0" w:space="0" w:color="auto"/>
            <w:bottom w:val="none" w:sz="0" w:space="0" w:color="auto"/>
            <w:right w:val="none" w:sz="0" w:space="0" w:color="auto"/>
          </w:divBdr>
        </w:div>
        <w:div w:id="1635868490">
          <w:marLeft w:val="480"/>
          <w:marRight w:val="0"/>
          <w:marTop w:val="0"/>
          <w:marBottom w:val="0"/>
          <w:divBdr>
            <w:top w:val="none" w:sz="0" w:space="0" w:color="auto"/>
            <w:left w:val="none" w:sz="0" w:space="0" w:color="auto"/>
            <w:bottom w:val="none" w:sz="0" w:space="0" w:color="auto"/>
            <w:right w:val="none" w:sz="0" w:space="0" w:color="auto"/>
          </w:divBdr>
        </w:div>
        <w:div w:id="1762876140">
          <w:marLeft w:val="480"/>
          <w:marRight w:val="0"/>
          <w:marTop w:val="0"/>
          <w:marBottom w:val="0"/>
          <w:divBdr>
            <w:top w:val="none" w:sz="0" w:space="0" w:color="auto"/>
            <w:left w:val="none" w:sz="0" w:space="0" w:color="auto"/>
            <w:bottom w:val="none" w:sz="0" w:space="0" w:color="auto"/>
            <w:right w:val="none" w:sz="0" w:space="0" w:color="auto"/>
          </w:divBdr>
        </w:div>
        <w:div w:id="1784182920">
          <w:marLeft w:val="480"/>
          <w:marRight w:val="0"/>
          <w:marTop w:val="0"/>
          <w:marBottom w:val="0"/>
          <w:divBdr>
            <w:top w:val="none" w:sz="0" w:space="0" w:color="auto"/>
            <w:left w:val="none" w:sz="0" w:space="0" w:color="auto"/>
            <w:bottom w:val="none" w:sz="0" w:space="0" w:color="auto"/>
            <w:right w:val="none" w:sz="0" w:space="0" w:color="auto"/>
          </w:divBdr>
        </w:div>
        <w:div w:id="1874684903">
          <w:marLeft w:val="480"/>
          <w:marRight w:val="0"/>
          <w:marTop w:val="0"/>
          <w:marBottom w:val="0"/>
          <w:divBdr>
            <w:top w:val="none" w:sz="0" w:space="0" w:color="auto"/>
            <w:left w:val="none" w:sz="0" w:space="0" w:color="auto"/>
            <w:bottom w:val="none" w:sz="0" w:space="0" w:color="auto"/>
            <w:right w:val="none" w:sz="0" w:space="0" w:color="auto"/>
          </w:divBdr>
        </w:div>
        <w:div w:id="1881356211">
          <w:marLeft w:val="480"/>
          <w:marRight w:val="0"/>
          <w:marTop w:val="0"/>
          <w:marBottom w:val="0"/>
          <w:divBdr>
            <w:top w:val="none" w:sz="0" w:space="0" w:color="auto"/>
            <w:left w:val="none" w:sz="0" w:space="0" w:color="auto"/>
            <w:bottom w:val="none" w:sz="0" w:space="0" w:color="auto"/>
            <w:right w:val="none" w:sz="0" w:space="0" w:color="auto"/>
          </w:divBdr>
        </w:div>
        <w:div w:id="1929149362">
          <w:marLeft w:val="480"/>
          <w:marRight w:val="0"/>
          <w:marTop w:val="0"/>
          <w:marBottom w:val="0"/>
          <w:divBdr>
            <w:top w:val="none" w:sz="0" w:space="0" w:color="auto"/>
            <w:left w:val="none" w:sz="0" w:space="0" w:color="auto"/>
            <w:bottom w:val="none" w:sz="0" w:space="0" w:color="auto"/>
            <w:right w:val="none" w:sz="0" w:space="0" w:color="auto"/>
          </w:divBdr>
        </w:div>
        <w:div w:id="1976982744">
          <w:marLeft w:val="480"/>
          <w:marRight w:val="0"/>
          <w:marTop w:val="0"/>
          <w:marBottom w:val="0"/>
          <w:divBdr>
            <w:top w:val="none" w:sz="0" w:space="0" w:color="auto"/>
            <w:left w:val="none" w:sz="0" w:space="0" w:color="auto"/>
            <w:bottom w:val="none" w:sz="0" w:space="0" w:color="auto"/>
            <w:right w:val="none" w:sz="0" w:space="0" w:color="auto"/>
          </w:divBdr>
        </w:div>
        <w:div w:id="1983267803">
          <w:marLeft w:val="480"/>
          <w:marRight w:val="0"/>
          <w:marTop w:val="0"/>
          <w:marBottom w:val="0"/>
          <w:divBdr>
            <w:top w:val="none" w:sz="0" w:space="0" w:color="auto"/>
            <w:left w:val="none" w:sz="0" w:space="0" w:color="auto"/>
            <w:bottom w:val="none" w:sz="0" w:space="0" w:color="auto"/>
            <w:right w:val="none" w:sz="0" w:space="0" w:color="auto"/>
          </w:divBdr>
        </w:div>
        <w:div w:id="2019501472">
          <w:marLeft w:val="480"/>
          <w:marRight w:val="0"/>
          <w:marTop w:val="0"/>
          <w:marBottom w:val="0"/>
          <w:divBdr>
            <w:top w:val="none" w:sz="0" w:space="0" w:color="auto"/>
            <w:left w:val="none" w:sz="0" w:space="0" w:color="auto"/>
            <w:bottom w:val="none" w:sz="0" w:space="0" w:color="auto"/>
            <w:right w:val="none" w:sz="0" w:space="0" w:color="auto"/>
          </w:divBdr>
        </w:div>
        <w:div w:id="2057073381">
          <w:marLeft w:val="480"/>
          <w:marRight w:val="0"/>
          <w:marTop w:val="0"/>
          <w:marBottom w:val="0"/>
          <w:divBdr>
            <w:top w:val="none" w:sz="0" w:space="0" w:color="auto"/>
            <w:left w:val="none" w:sz="0" w:space="0" w:color="auto"/>
            <w:bottom w:val="none" w:sz="0" w:space="0" w:color="auto"/>
            <w:right w:val="none" w:sz="0" w:space="0" w:color="auto"/>
          </w:divBdr>
        </w:div>
        <w:div w:id="2065981892">
          <w:marLeft w:val="480"/>
          <w:marRight w:val="0"/>
          <w:marTop w:val="0"/>
          <w:marBottom w:val="0"/>
          <w:divBdr>
            <w:top w:val="none" w:sz="0" w:space="0" w:color="auto"/>
            <w:left w:val="none" w:sz="0" w:space="0" w:color="auto"/>
            <w:bottom w:val="none" w:sz="0" w:space="0" w:color="auto"/>
            <w:right w:val="none" w:sz="0" w:space="0" w:color="auto"/>
          </w:divBdr>
        </w:div>
        <w:div w:id="2092920585">
          <w:marLeft w:val="480"/>
          <w:marRight w:val="0"/>
          <w:marTop w:val="0"/>
          <w:marBottom w:val="0"/>
          <w:divBdr>
            <w:top w:val="none" w:sz="0" w:space="0" w:color="auto"/>
            <w:left w:val="none" w:sz="0" w:space="0" w:color="auto"/>
            <w:bottom w:val="none" w:sz="0" w:space="0" w:color="auto"/>
            <w:right w:val="none" w:sz="0" w:space="0" w:color="auto"/>
          </w:divBdr>
        </w:div>
        <w:div w:id="2131431491">
          <w:marLeft w:val="480"/>
          <w:marRight w:val="0"/>
          <w:marTop w:val="0"/>
          <w:marBottom w:val="0"/>
          <w:divBdr>
            <w:top w:val="none" w:sz="0" w:space="0" w:color="auto"/>
            <w:left w:val="none" w:sz="0" w:space="0" w:color="auto"/>
            <w:bottom w:val="none" w:sz="0" w:space="0" w:color="auto"/>
            <w:right w:val="none" w:sz="0" w:space="0" w:color="auto"/>
          </w:divBdr>
        </w:div>
      </w:divsChild>
    </w:div>
    <w:div w:id="1531602270">
      <w:bodyDiv w:val="1"/>
      <w:marLeft w:val="0"/>
      <w:marRight w:val="0"/>
      <w:marTop w:val="0"/>
      <w:marBottom w:val="0"/>
      <w:divBdr>
        <w:top w:val="none" w:sz="0" w:space="0" w:color="auto"/>
        <w:left w:val="none" w:sz="0" w:space="0" w:color="auto"/>
        <w:bottom w:val="none" w:sz="0" w:space="0" w:color="auto"/>
        <w:right w:val="none" w:sz="0" w:space="0" w:color="auto"/>
      </w:divBdr>
    </w:div>
    <w:div w:id="1532306402">
      <w:bodyDiv w:val="1"/>
      <w:marLeft w:val="0"/>
      <w:marRight w:val="0"/>
      <w:marTop w:val="0"/>
      <w:marBottom w:val="0"/>
      <w:divBdr>
        <w:top w:val="none" w:sz="0" w:space="0" w:color="auto"/>
        <w:left w:val="none" w:sz="0" w:space="0" w:color="auto"/>
        <w:bottom w:val="none" w:sz="0" w:space="0" w:color="auto"/>
        <w:right w:val="none" w:sz="0" w:space="0" w:color="auto"/>
      </w:divBdr>
    </w:div>
    <w:div w:id="1532373814">
      <w:bodyDiv w:val="1"/>
      <w:marLeft w:val="0"/>
      <w:marRight w:val="0"/>
      <w:marTop w:val="0"/>
      <w:marBottom w:val="0"/>
      <w:divBdr>
        <w:top w:val="none" w:sz="0" w:space="0" w:color="auto"/>
        <w:left w:val="none" w:sz="0" w:space="0" w:color="auto"/>
        <w:bottom w:val="none" w:sz="0" w:space="0" w:color="auto"/>
        <w:right w:val="none" w:sz="0" w:space="0" w:color="auto"/>
      </w:divBdr>
    </w:div>
    <w:div w:id="1532719140">
      <w:bodyDiv w:val="1"/>
      <w:marLeft w:val="0"/>
      <w:marRight w:val="0"/>
      <w:marTop w:val="0"/>
      <w:marBottom w:val="0"/>
      <w:divBdr>
        <w:top w:val="none" w:sz="0" w:space="0" w:color="auto"/>
        <w:left w:val="none" w:sz="0" w:space="0" w:color="auto"/>
        <w:bottom w:val="none" w:sz="0" w:space="0" w:color="auto"/>
        <w:right w:val="none" w:sz="0" w:space="0" w:color="auto"/>
      </w:divBdr>
    </w:div>
    <w:div w:id="1534489894">
      <w:bodyDiv w:val="1"/>
      <w:marLeft w:val="0"/>
      <w:marRight w:val="0"/>
      <w:marTop w:val="0"/>
      <w:marBottom w:val="0"/>
      <w:divBdr>
        <w:top w:val="none" w:sz="0" w:space="0" w:color="auto"/>
        <w:left w:val="none" w:sz="0" w:space="0" w:color="auto"/>
        <w:bottom w:val="none" w:sz="0" w:space="0" w:color="auto"/>
        <w:right w:val="none" w:sz="0" w:space="0" w:color="auto"/>
      </w:divBdr>
    </w:div>
    <w:div w:id="1541087552">
      <w:bodyDiv w:val="1"/>
      <w:marLeft w:val="0"/>
      <w:marRight w:val="0"/>
      <w:marTop w:val="0"/>
      <w:marBottom w:val="0"/>
      <w:divBdr>
        <w:top w:val="none" w:sz="0" w:space="0" w:color="auto"/>
        <w:left w:val="none" w:sz="0" w:space="0" w:color="auto"/>
        <w:bottom w:val="none" w:sz="0" w:space="0" w:color="auto"/>
        <w:right w:val="none" w:sz="0" w:space="0" w:color="auto"/>
      </w:divBdr>
    </w:div>
    <w:div w:id="1542085042">
      <w:bodyDiv w:val="1"/>
      <w:marLeft w:val="0"/>
      <w:marRight w:val="0"/>
      <w:marTop w:val="0"/>
      <w:marBottom w:val="0"/>
      <w:divBdr>
        <w:top w:val="none" w:sz="0" w:space="0" w:color="auto"/>
        <w:left w:val="none" w:sz="0" w:space="0" w:color="auto"/>
        <w:bottom w:val="none" w:sz="0" w:space="0" w:color="auto"/>
        <w:right w:val="none" w:sz="0" w:space="0" w:color="auto"/>
      </w:divBdr>
    </w:div>
    <w:div w:id="1543251407">
      <w:bodyDiv w:val="1"/>
      <w:marLeft w:val="0"/>
      <w:marRight w:val="0"/>
      <w:marTop w:val="0"/>
      <w:marBottom w:val="0"/>
      <w:divBdr>
        <w:top w:val="none" w:sz="0" w:space="0" w:color="auto"/>
        <w:left w:val="none" w:sz="0" w:space="0" w:color="auto"/>
        <w:bottom w:val="none" w:sz="0" w:space="0" w:color="auto"/>
        <w:right w:val="none" w:sz="0" w:space="0" w:color="auto"/>
      </w:divBdr>
    </w:div>
    <w:div w:id="1545751660">
      <w:bodyDiv w:val="1"/>
      <w:marLeft w:val="0"/>
      <w:marRight w:val="0"/>
      <w:marTop w:val="0"/>
      <w:marBottom w:val="0"/>
      <w:divBdr>
        <w:top w:val="none" w:sz="0" w:space="0" w:color="auto"/>
        <w:left w:val="none" w:sz="0" w:space="0" w:color="auto"/>
        <w:bottom w:val="none" w:sz="0" w:space="0" w:color="auto"/>
        <w:right w:val="none" w:sz="0" w:space="0" w:color="auto"/>
      </w:divBdr>
    </w:div>
    <w:div w:id="1546210462">
      <w:bodyDiv w:val="1"/>
      <w:marLeft w:val="0"/>
      <w:marRight w:val="0"/>
      <w:marTop w:val="0"/>
      <w:marBottom w:val="0"/>
      <w:divBdr>
        <w:top w:val="none" w:sz="0" w:space="0" w:color="auto"/>
        <w:left w:val="none" w:sz="0" w:space="0" w:color="auto"/>
        <w:bottom w:val="none" w:sz="0" w:space="0" w:color="auto"/>
        <w:right w:val="none" w:sz="0" w:space="0" w:color="auto"/>
      </w:divBdr>
    </w:div>
    <w:div w:id="1546715472">
      <w:bodyDiv w:val="1"/>
      <w:marLeft w:val="0"/>
      <w:marRight w:val="0"/>
      <w:marTop w:val="0"/>
      <w:marBottom w:val="0"/>
      <w:divBdr>
        <w:top w:val="none" w:sz="0" w:space="0" w:color="auto"/>
        <w:left w:val="none" w:sz="0" w:space="0" w:color="auto"/>
        <w:bottom w:val="none" w:sz="0" w:space="0" w:color="auto"/>
        <w:right w:val="none" w:sz="0" w:space="0" w:color="auto"/>
      </w:divBdr>
    </w:div>
    <w:div w:id="1552495645">
      <w:bodyDiv w:val="1"/>
      <w:marLeft w:val="0"/>
      <w:marRight w:val="0"/>
      <w:marTop w:val="0"/>
      <w:marBottom w:val="0"/>
      <w:divBdr>
        <w:top w:val="none" w:sz="0" w:space="0" w:color="auto"/>
        <w:left w:val="none" w:sz="0" w:space="0" w:color="auto"/>
        <w:bottom w:val="none" w:sz="0" w:space="0" w:color="auto"/>
        <w:right w:val="none" w:sz="0" w:space="0" w:color="auto"/>
      </w:divBdr>
    </w:div>
    <w:div w:id="1552689756">
      <w:bodyDiv w:val="1"/>
      <w:marLeft w:val="0"/>
      <w:marRight w:val="0"/>
      <w:marTop w:val="0"/>
      <w:marBottom w:val="0"/>
      <w:divBdr>
        <w:top w:val="none" w:sz="0" w:space="0" w:color="auto"/>
        <w:left w:val="none" w:sz="0" w:space="0" w:color="auto"/>
        <w:bottom w:val="none" w:sz="0" w:space="0" w:color="auto"/>
        <w:right w:val="none" w:sz="0" w:space="0" w:color="auto"/>
      </w:divBdr>
    </w:div>
    <w:div w:id="1553037799">
      <w:bodyDiv w:val="1"/>
      <w:marLeft w:val="0"/>
      <w:marRight w:val="0"/>
      <w:marTop w:val="0"/>
      <w:marBottom w:val="0"/>
      <w:divBdr>
        <w:top w:val="none" w:sz="0" w:space="0" w:color="auto"/>
        <w:left w:val="none" w:sz="0" w:space="0" w:color="auto"/>
        <w:bottom w:val="none" w:sz="0" w:space="0" w:color="auto"/>
        <w:right w:val="none" w:sz="0" w:space="0" w:color="auto"/>
      </w:divBdr>
    </w:div>
    <w:div w:id="1554581642">
      <w:bodyDiv w:val="1"/>
      <w:marLeft w:val="0"/>
      <w:marRight w:val="0"/>
      <w:marTop w:val="0"/>
      <w:marBottom w:val="0"/>
      <w:divBdr>
        <w:top w:val="none" w:sz="0" w:space="0" w:color="auto"/>
        <w:left w:val="none" w:sz="0" w:space="0" w:color="auto"/>
        <w:bottom w:val="none" w:sz="0" w:space="0" w:color="auto"/>
        <w:right w:val="none" w:sz="0" w:space="0" w:color="auto"/>
      </w:divBdr>
    </w:div>
    <w:div w:id="1554611234">
      <w:bodyDiv w:val="1"/>
      <w:marLeft w:val="0"/>
      <w:marRight w:val="0"/>
      <w:marTop w:val="0"/>
      <w:marBottom w:val="0"/>
      <w:divBdr>
        <w:top w:val="none" w:sz="0" w:space="0" w:color="auto"/>
        <w:left w:val="none" w:sz="0" w:space="0" w:color="auto"/>
        <w:bottom w:val="none" w:sz="0" w:space="0" w:color="auto"/>
        <w:right w:val="none" w:sz="0" w:space="0" w:color="auto"/>
      </w:divBdr>
    </w:div>
    <w:div w:id="1554732119">
      <w:bodyDiv w:val="1"/>
      <w:marLeft w:val="0"/>
      <w:marRight w:val="0"/>
      <w:marTop w:val="0"/>
      <w:marBottom w:val="0"/>
      <w:divBdr>
        <w:top w:val="none" w:sz="0" w:space="0" w:color="auto"/>
        <w:left w:val="none" w:sz="0" w:space="0" w:color="auto"/>
        <w:bottom w:val="none" w:sz="0" w:space="0" w:color="auto"/>
        <w:right w:val="none" w:sz="0" w:space="0" w:color="auto"/>
      </w:divBdr>
    </w:div>
    <w:div w:id="1554997113">
      <w:bodyDiv w:val="1"/>
      <w:marLeft w:val="0"/>
      <w:marRight w:val="0"/>
      <w:marTop w:val="0"/>
      <w:marBottom w:val="0"/>
      <w:divBdr>
        <w:top w:val="none" w:sz="0" w:space="0" w:color="auto"/>
        <w:left w:val="none" w:sz="0" w:space="0" w:color="auto"/>
        <w:bottom w:val="none" w:sz="0" w:space="0" w:color="auto"/>
        <w:right w:val="none" w:sz="0" w:space="0" w:color="auto"/>
      </w:divBdr>
    </w:div>
    <w:div w:id="1555845738">
      <w:bodyDiv w:val="1"/>
      <w:marLeft w:val="0"/>
      <w:marRight w:val="0"/>
      <w:marTop w:val="0"/>
      <w:marBottom w:val="0"/>
      <w:divBdr>
        <w:top w:val="none" w:sz="0" w:space="0" w:color="auto"/>
        <w:left w:val="none" w:sz="0" w:space="0" w:color="auto"/>
        <w:bottom w:val="none" w:sz="0" w:space="0" w:color="auto"/>
        <w:right w:val="none" w:sz="0" w:space="0" w:color="auto"/>
      </w:divBdr>
    </w:div>
    <w:div w:id="1557081682">
      <w:bodyDiv w:val="1"/>
      <w:marLeft w:val="0"/>
      <w:marRight w:val="0"/>
      <w:marTop w:val="0"/>
      <w:marBottom w:val="0"/>
      <w:divBdr>
        <w:top w:val="none" w:sz="0" w:space="0" w:color="auto"/>
        <w:left w:val="none" w:sz="0" w:space="0" w:color="auto"/>
        <w:bottom w:val="none" w:sz="0" w:space="0" w:color="auto"/>
        <w:right w:val="none" w:sz="0" w:space="0" w:color="auto"/>
      </w:divBdr>
    </w:div>
    <w:div w:id="1559242686">
      <w:bodyDiv w:val="1"/>
      <w:marLeft w:val="0"/>
      <w:marRight w:val="0"/>
      <w:marTop w:val="0"/>
      <w:marBottom w:val="0"/>
      <w:divBdr>
        <w:top w:val="none" w:sz="0" w:space="0" w:color="auto"/>
        <w:left w:val="none" w:sz="0" w:space="0" w:color="auto"/>
        <w:bottom w:val="none" w:sz="0" w:space="0" w:color="auto"/>
        <w:right w:val="none" w:sz="0" w:space="0" w:color="auto"/>
      </w:divBdr>
    </w:div>
    <w:div w:id="1559630947">
      <w:bodyDiv w:val="1"/>
      <w:marLeft w:val="0"/>
      <w:marRight w:val="0"/>
      <w:marTop w:val="0"/>
      <w:marBottom w:val="0"/>
      <w:divBdr>
        <w:top w:val="none" w:sz="0" w:space="0" w:color="auto"/>
        <w:left w:val="none" w:sz="0" w:space="0" w:color="auto"/>
        <w:bottom w:val="none" w:sz="0" w:space="0" w:color="auto"/>
        <w:right w:val="none" w:sz="0" w:space="0" w:color="auto"/>
      </w:divBdr>
    </w:div>
    <w:div w:id="1559828277">
      <w:bodyDiv w:val="1"/>
      <w:marLeft w:val="0"/>
      <w:marRight w:val="0"/>
      <w:marTop w:val="0"/>
      <w:marBottom w:val="0"/>
      <w:divBdr>
        <w:top w:val="none" w:sz="0" w:space="0" w:color="auto"/>
        <w:left w:val="none" w:sz="0" w:space="0" w:color="auto"/>
        <w:bottom w:val="none" w:sz="0" w:space="0" w:color="auto"/>
        <w:right w:val="none" w:sz="0" w:space="0" w:color="auto"/>
      </w:divBdr>
    </w:div>
    <w:div w:id="1560625863">
      <w:bodyDiv w:val="1"/>
      <w:marLeft w:val="0"/>
      <w:marRight w:val="0"/>
      <w:marTop w:val="0"/>
      <w:marBottom w:val="0"/>
      <w:divBdr>
        <w:top w:val="none" w:sz="0" w:space="0" w:color="auto"/>
        <w:left w:val="none" w:sz="0" w:space="0" w:color="auto"/>
        <w:bottom w:val="none" w:sz="0" w:space="0" w:color="auto"/>
        <w:right w:val="none" w:sz="0" w:space="0" w:color="auto"/>
      </w:divBdr>
    </w:div>
    <w:div w:id="1561208890">
      <w:bodyDiv w:val="1"/>
      <w:marLeft w:val="0"/>
      <w:marRight w:val="0"/>
      <w:marTop w:val="0"/>
      <w:marBottom w:val="0"/>
      <w:divBdr>
        <w:top w:val="none" w:sz="0" w:space="0" w:color="auto"/>
        <w:left w:val="none" w:sz="0" w:space="0" w:color="auto"/>
        <w:bottom w:val="none" w:sz="0" w:space="0" w:color="auto"/>
        <w:right w:val="none" w:sz="0" w:space="0" w:color="auto"/>
      </w:divBdr>
    </w:div>
    <w:div w:id="1562322627">
      <w:bodyDiv w:val="1"/>
      <w:marLeft w:val="0"/>
      <w:marRight w:val="0"/>
      <w:marTop w:val="0"/>
      <w:marBottom w:val="0"/>
      <w:divBdr>
        <w:top w:val="none" w:sz="0" w:space="0" w:color="auto"/>
        <w:left w:val="none" w:sz="0" w:space="0" w:color="auto"/>
        <w:bottom w:val="none" w:sz="0" w:space="0" w:color="auto"/>
        <w:right w:val="none" w:sz="0" w:space="0" w:color="auto"/>
      </w:divBdr>
    </w:div>
    <w:div w:id="1564679060">
      <w:bodyDiv w:val="1"/>
      <w:marLeft w:val="0"/>
      <w:marRight w:val="0"/>
      <w:marTop w:val="0"/>
      <w:marBottom w:val="0"/>
      <w:divBdr>
        <w:top w:val="none" w:sz="0" w:space="0" w:color="auto"/>
        <w:left w:val="none" w:sz="0" w:space="0" w:color="auto"/>
        <w:bottom w:val="none" w:sz="0" w:space="0" w:color="auto"/>
        <w:right w:val="none" w:sz="0" w:space="0" w:color="auto"/>
      </w:divBdr>
    </w:div>
    <w:div w:id="1565526750">
      <w:bodyDiv w:val="1"/>
      <w:marLeft w:val="0"/>
      <w:marRight w:val="0"/>
      <w:marTop w:val="0"/>
      <w:marBottom w:val="0"/>
      <w:divBdr>
        <w:top w:val="none" w:sz="0" w:space="0" w:color="auto"/>
        <w:left w:val="none" w:sz="0" w:space="0" w:color="auto"/>
        <w:bottom w:val="none" w:sz="0" w:space="0" w:color="auto"/>
        <w:right w:val="none" w:sz="0" w:space="0" w:color="auto"/>
      </w:divBdr>
    </w:div>
    <w:div w:id="1566406416">
      <w:bodyDiv w:val="1"/>
      <w:marLeft w:val="0"/>
      <w:marRight w:val="0"/>
      <w:marTop w:val="0"/>
      <w:marBottom w:val="0"/>
      <w:divBdr>
        <w:top w:val="none" w:sz="0" w:space="0" w:color="auto"/>
        <w:left w:val="none" w:sz="0" w:space="0" w:color="auto"/>
        <w:bottom w:val="none" w:sz="0" w:space="0" w:color="auto"/>
        <w:right w:val="none" w:sz="0" w:space="0" w:color="auto"/>
      </w:divBdr>
    </w:div>
    <w:div w:id="1566456702">
      <w:bodyDiv w:val="1"/>
      <w:marLeft w:val="0"/>
      <w:marRight w:val="0"/>
      <w:marTop w:val="0"/>
      <w:marBottom w:val="0"/>
      <w:divBdr>
        <w:top w:val="none" w:sz="0" w:space="0" w:color="auto"/>
        <w:left w:val="none" w:sz="0" w:space="0" w:color="auto"/>
        <w:bottom w:val="none" w:sz="0" w:space="0" w:color="auto"/>
        <w:right w:val="none" w:sz="0" w:space="0" w:color="auto"/>
      </w:divBdr>
    </w:div>
    <w:div w:id="1570000524">
      <w:bodyDiv w:val="1"/>
      <w:marLeft w:val="0"/>
      <w:marRight w:val="0"/>
      <w:marTop w:val="0"/>
      <w:marBottom w:val="0"/>
      <w:divBdr>
        <w:top w:val="none" w:sz="0" w:space="0" w:color="auto"/>
        <w:left w:val="none" w:sz="0" w:space="0" w:color="auto"/>
        <w:bottom w:val="none" w:sz="0" w:space="0" w:color="auto"/>
        <w:right w:val="none" w:sz="0" w:space="0" w:color="auto"/>
      </w:divBdr>
    </w:div>
    <w:div w:id="1570964491">
      <w:bodyDiv w:val="1"/>
      <w:marLeft w:val="0"/>
      <w:marRight w:val="0"/>
      <w:marTop w:val="0"/>
      <w:marBottom w:val="0"/>
      <w:divBdr>
        <w:top w:val="none" w:sz="0" w:space="0" w:color="auto"/>
        <w:left w:val="none" w:sz="0" w:space="0" w:color="auto"/>
        <w:bottom w:val="none" w:sz="0" w:space="0" w:color="auto"/>
        <w:right w:val="none" w:sz="0" w:space="0" w:color="auto"/>
      </w:divBdr>
    </w:div>
    <w:div w:id="1572538753">
      <w:bodyDiv w:val="1"/>
      <w:marLeft w:val="0"/>
      <w:marRight w:val="0"/>
      <w:marTop w:val="0"/>
      <w:marBottom w:val="0"/>
      <w:divBdr>
        <w:top w:val="none" w:sz="0" w:space="0" w:color="auto"/>
        <w:left w:val="none" w:sz="0" w:space="0" w:color="auto"/>
        <w:bottom w:val="none" w:sz="0" w:space="0" w:color="auto"/>
        <w:right w:val="none" w:sz="0" w:space="0" w:color="auto"/>
      </w:divBdr>
    </w:div>
    <w:div w:id="1573274245">
      <w:bodyDiv w:val="1"/>
      <w:marLeft w:val="0"/>
      <w:marRight w:val="0"/>
      <w:marTop w:val="0"/>
      <w:marBottom w:val="0"/>
      <w:divBdr>
        <w:top w:val="none" w:sz="0" w:space="0" w:color="auto"/>
        <w:left w:val="none" w:sz="0" w:space="0" w:color="auto"/>
        <w:bottom w:val="none" w:sz="0" w:space="0" w:color="auto"/>
        <w:right w:val="none" w:sz="0" w:space="0" w:color="auto"/>
      </w:divBdr>
    </w:div>
    <w:div w:id="1573614655">
      <w:bodyDiv w:val="1"/>
      <w:marLeft w:val="0"/>
      <w:marRight w:val="0"/>
      <w:marTop w:val="0"/>
      <w:marBottom w:val="0"/>
      <w:divBdr>
        <w:top w:val="none" w:sz="0" w:space="0" w:color="auto"/>
        <w:left w:val="none" w:sz="0" w:space="0" w:color="auto"/>
        <w:bottom w:val="none" w:sz="0" w:space="0" w:color="auto"/>
        <w:right w:val="none" w:sz="0" w:space="0" w:color="auto"/>
      </w:divBdr>
    </w:div>
    <w:div w:id="1576167083">
      <w:bodyDiv w:val="1"/>
      <w:marLeft w:val="0"/>
      <w:marRight w:val="0"/>
      <w:marTop w:val="0"/>
      <w:marBottom w:val="0"/>
      <w:divBdr>
        <w:top w:val="none" w:sz="0" w:space="0" w:color="auto"/>
        <w:left w:val="none" w:sz="0" w:space="0" w:color="auto"/>
        <w:bottom w:val="none" w:sz="0" w:space="0" w:color="auto"/>
        <w:right w:val="none" w:sz="0" w:space="0" w:color="auto"/>
      </w:divBdr>
    </w:div>
    <w:div w:id="1576744911">
      <w:bodyDiv w:val="1"/>
      <w:marLeft w:val="0"/>
      <w:marRight w:val="0"/>
      <w:marTop w:val="0"/>
      <w:marBottom w:val="0"/>
      <w:divBdr>
        <w:top w:val="none" w:sz="0" w:space="0" w:color="auto"/>
        <w:left w:val="none" w:sz="0" w:space="0" w:color="auto"/>
        <w:bottom w:val="none" w:sz="0" w:space="0" w:color="auto"/>
        <w:right w:val="none" w:sz="0" w:space="0" w:color="auto"/>
      </w:divBdr>
    </w:div>
    <w:div w:id="1577401656">
      <w:bodyDiv w:val="1"/>
      <w:marLeft w:val="0"/>
      <w:marRight w:val="0"/>
      <w:marTop w:val="0"/>
      <w:marBottom w:val="0"/>
      <w:divBdr>
        <w:top w:val="none" w:sz="0" w:space="0" w:color="auto"/>
        <w:left w:val="none" w:sz="0" w:space="0" w:color="auto"/>
        <w:bottom w:val="none" w:sz="0" w:space="0" w:color="auto"/>
        <w:right w:val="none" w:sz="0" w:space="0" w:color="auto"/>
      </w:divBdr>
    </w:div>
    <w:div w:id="1578708869">
      <w:bodyDiv w:val="1"/>
      <w:marLeft w:val="0"/>
      <w:marRight w:val="0"/>
      <w:marTop w:val="0"/>
      <w:marBottom w:val="0"/>
      <w:divBdr>
        <w:top w:val="none" w:sz="0" w:space="0" w:color="auto"/>
        <w:left w:val="none" w:sz="0" w:space="0" w:color="auto"/>
        <w:bottom w:val="none" w:sz="0" w:space="0" w:color="auto"/>
        <w:right w:val="none" w:sz="0" w:space="0" w:color="auto"/>
      </w:divBdr>
    </w:div>
    <w:div w:id="1579946243">
      <w:bodyDiv w:val="1"/>
      <w:marLeft w:val="0"/>
      <w:marRight w:val="0"/>
      <w:marTop w:val="0"/>
      <w:marBottom w:val="0"/>
      <w:divBdr>
        <w:top w:val="none" w:sz="0" w:space="0" w:color="auto"/>
        <w:left w:val="none" w:sz="0" w:space="0" w:color="auto"/>
        <w:bottom w:val="none" w:sz="0" w:space="0" w:color="auto"/>
        <w:right w:val="none" w:sz="0" w:space="0" w:color="auto"/>
      </w:divBdr>
    </w:div>
    <w:div w:id="1580092226">
      <w:bodyDiv w:val="1"/>
      <w:marLeft w:val="0"/>
      <w:marRight w:val="0"/>
      <w:marTop w:val="0"/>
      <w:marBottom w:val="0"/>
      <w:divBdr>
        <w:top w:val="none" w:sz="0" w:space="0" w:color="auto"/>
        <w:left w:val="none" w:sz="0" w:space="0" w:color="auto"/>
        <w:bottom w:val="none" w:sz="0" w:space="0" w:color="auto"/>
        <w:right w:val="none" w:sz="0" w:space="0" w:color="auto"/>
      </w:divBdr>
    </w:div>
    <w:div w:id="1582255747">
      <w:bodyDiv w:val="1"/>
      <w:marLeft w:val="0"/>
      <w:marRight w:val="0"/>
      <w:marTop w:val="0"/>
      <w:marBottom w:val="0"/>
      <w:divBdr>
        <w:top w:val="none" w:sz="0" w:space="0" w:color="auto"/>
        <w:left w:val="none" w:sz="0" w:space="0" w:color="auto"/>
        <w:bottom w:val="none" w:sz="0" w:space="0" w:color="auto"/>
        <w:right w:val="none" w:sz="0" w:space="0" w:color="auto"/>
      </w:divBdr>
    </w:div>
    <w:div w:id="1583564154">
      <w:bodyDiv w:val="1"/>
      <w:marLeft w:val="0"/>
      <w:marRight w:val="0"/>
      <w:marTop w:val="0"/>
      <w:marBottom w:val="0"/>
      <w:divBdr>
        <w:top w:val="none" w:sz="0" w:space="0" w:color="auto"/>
        <w:left w:val="none" w:sz="0" w:space="0" w:color="auto"/>
        <w:bottom w:val="none" w:sz="0" w:space="0" w:color="auto"/>
        <w:right w:val="none" w:sz="0" w:space="0" w:color="auto"/>
      </w:divBdr>
    </w:div>
    <w:div w:id="1585411226">
      <w:bodyDiv w:val="1"/>
      <w:marLeft w:val="0"/>
      <w:marRight w:val="0"/>
      <w:marTop w:val="0"/>
      <w:marBottom w:val="0"/>
      <w:divBdr>
        <w:top w:val="none" w:sz="0" w:space="0" w:color="auto"/>
        <w:left w:val="none" w:sz="0" w:space="0" w:color="auto"/>
        <w:bottom w:val="none" w:sz="0" w:space="0" w:color="auto"/>
        <w:right w:val="none" w:sz="0" w:space="0" w:color="auto"/>
      </w:divBdr>
    </w:div>
    <w:div w:id="1585797334">
      <w:bodyDiv w:val="1"/>
      <w:marLeft w:val="0"/>
      <w:marRight w:val="0"/>
      <w:marTop w:val="0"/>
      <w:marBottom w:val="0"/>
      <w:divBdr>
        <w:top w:val="none" w:sz="0" w:space="0" w:color="auto"/>
        <w:left w:val="none" w:sz="0" w:space="0" w:color="auto"/>
        <w:bottom w:val="none" w:sz="0" w:space="0" w:color="auto"/>
        <w:right w:val="none" w:sz="0" w:space="0" w:color="auto"/>
      </w:divBdr>
    </w:div>
    <w:div w:id="1587616657">
      <w:bodyDiv w:val="1"/>
      <w:marLeft w:val="0"/>
      <w:marRight w:val="0"/>
      <w:marTop w:val="0"/>
      <w:marBottom w:val="0"/>
      <w:divBdr>
        <w:top w:val="none" w:sz="0" w:space="0" w:color="auto"/>
        <w:left w:val="none" w:sz="0" w:space="0" w:color="auto"/>
        <w:bottom w:val="none" w:sz="0" w:space="0" w:color="auto"/>
        <w:right w:val="none" w:sz="0" w:space="0" w:color="auto"/>
      </w:divBdr>
    </w:div>
    <w:div w:id="1588689442">
      <w:bodyDiv w:val="1"/>
      <w:marLeft w:val="0"/>
      <w:marRight w:val="0"/>
      <w:marTop w:val="0"/>
      <w:marBottom w:val="0"/>
      <w:divBdr>
        <w:top w:val="none" w:sz="0" w:space="0" w:color="auto"/>
        <w:left w:val="none" w:sz="0" w:space="0" w:color="auto"/>
        <w:bottom w:val="none" w:sz="0" w:space="0" w:color="auto"/>
        <w:right w:val="none" w:sz="0" w:space="0" w:color="auto"/>
      </w:divBdr>
    </w:div>
    <w:div w:id="1588884965">
      <w:bodyDiv w:val="1"/>
      <w:marLeft w:val="0"/>
      <w:marRight w:val="0"/>
      <w:marTop w:val="0"/>
      <w:marBottom w:val="0"/>
      <w:divBdr>
        <w:top w:val="none" w:sz="0" w:space="0" w:color="auto"/>
        <w:left w:val="none" w:sz="0" w:space="0" w:color="auto"/>
        <w:bottom w:val="none" w:sz="0" w:space="0" w:color="auto"/>
        <w:right w:val="none" w:sz="0" w:space="0" w:color="auto"/>
      </w:divBdr>
    </w:div>
    <w:div w:id="1589193152">
      <w:bodyDiv w:val="1"/>
      <w:marLeft w:val="0"/>
      <w:marRight w:val="0"/>
      <w:marTop w:val="0"/>
      <w:marBottom w:val="0"/>
      <w:divBdr>
        <w:top w:val="none" w:sz="0" w:space="0" w:color="auto"/>
        <w:left w:val="none" w:sz="0" w:space="0" w:color="auto"/>
        <w:bottom w:val="none" w:sz="0" w:space="0" w:color="auto"/>
        <w:right w:val="none" w:sz="0" w:space="0" w:color="auto"/>
      </w:divBdr>
    </w:div>
    <w:div w:id="1590312230">
      <w:bodyDiv w:val="1"/>
      <w:marLeft w:val="0"/>
      <w:marRight w:val="0"/>
      <w:marTop w:val="0"/>
      <w:marBottom w:val="0"/>
      <w:divBdr>
        <w:top w:val="none" w:sz="0" w:space="0" w:color="auto"/>
        <w:left w:val="none" w:sz="0" w:space="0" w:color="auto"/>
        <w:bottom w:val="none" w:sz="0" w:space="0" w:color="auto"/>
        <w:right w:val="none" w:sz="0" w:space="0" w:color="auto"/>
      </w:divBdr>
    </w:div>
    <w:div w:id="1591887184">
      <w:bodyDiv w:val="1"/>
      <w:marLeft w:val="0"/>
      <w:marRight w:val="0"/>
      <w:marTop w:val="0"/>
      <w:marBottom w:val="0"/>
      <w:divBdr>
        <w:top w:val="none" w:sz="0" w:space="0" w:color="auto"/>
        <w:left w:val="none" w:sz="0" w:space="0" w:color="auto"/>
        <w:bottom w:val="none" w:sz="0" w:space="0" w:color="auto"/>
        <w:right w:val="none" w:sz="0" w:space="0" w:color="auto"/>
      </w:divBdr>
    </w:div>
    <w:div w:id="1592931141">
      <w:bodyDiv w:val="1"/>
      <w:marLeft w:val="0"/>
      <w:marRight w:val="0"/>
      <w:marTop w:val="0"/>
      <w:marBottom w:val="0"/>
      <w:divBdr>
        <w:top w:val="none" w:sz="0" w:space="0" w:color="auto"/>
        <w:left w:val="none" w:sz="0" w:space="0" w:color="auto"/>
        <w:bottom w:val="none" w:sz="0" w:space="0" w:color="auto"/>
        <w:right w:val="none" w:sz="0" w:space="0" w:color="auto"/>
      </w:divBdr>
    </w:div>
    <w:div w:id="1593005703">
      <w:bodyDiv w:val="1"/>
      <w:marLeft w:val="0"/>
      <w:marRight w:val="0"/>
      <w:marTop w:val="0"/>
      <w:marBottom w:val="0"/>
      <w:divBdr>
        <w:top w:val="none" w:sz="0" w:space="0" w:color="auto"/>
        <w:left w:val="none" w:sz="0" w:space="0" w:color="auto"/>
        <w:bottom w:val="none" w:sz="0" w:space="0" w:color="auto"/>
        <w:right w:val="none" w:sz="0" w:space="0" w:color="auto"/>
      </w:divBdr>
    </w:div>
    <w:div w:id="1595743786">
      <w:bodyDiv w:val="1"/>
      <w:marLeft w:val="0"/>
      <w:marRight w:val="0"/>
      <w:marTop w:val="0"/>
      <w:marBottom w:val="0"/>
      <w:divBdr>
        <w:top w:val="none" w:sz="0" w:space="0" w:color="auto"/>
        <w:left w:val="none" w:sz="0" w:space="0" w:color="auto"/>
        <w:bottom w:val="none" w:sz="0" w:space="0" w:color="auto"/>
        <w:right w:val="none" w:sz="0" w:space="0" w:color="auto"/>
      </w:divBdr>
    </w:div>
    <w:div w:id="1595747389">
      <w:bodyDiv w:val="1"/>
      <w:marLeft w:val="0"/>
      <w:marRight w:val="0"/>
      <w:marTop w:val="0"/>
      <w:marBottom w:val="0"/>
      <w:divBdr>
        <w:top w:val="none" w:sz="0" w:space="0" w:color="auto"/>
        <w:left w:val="none" w:sz="0" w:space="0" w:color="auto"/>
        <w:bottom w:val="none" w:sz="0" w:space="0" w:color="auto"/>
        <w:right w:val="none" w:sz="0" w:space="0" w:color="auto"/>
      </w:divBdr>
    </w:div>
    <w:div w:id="1595941295">
      <w:bodyDiv w:val="1"/>
      <w:marLeft w:val="0"/>
      <w:marRight w:val="0"/>
      <w:marTop w:val="0"/>
      <w:marBottom w:val="0"/>
      <w:divBdr>
        <w:top w:val="none" w:sz="0" w:space="0" w:color="auto"/>
        <w:left w:val="none" w:sz="0" w:space="0" w:color="auto"/>
        <w:bottom w:val="none" w:sz="0" w:space="0" w:color="auto"/>
        <w:right w:val="none" w:sz="0" w:space="0" w:color="auto"/>
      </w:divBdr>
    </w:div>
    <w:div w:id="1596210059">
      <w:bodyDiv w:val="1"/>
      <w:marLeft w:val="0"/>
      <w:marRight w:val="0"/>
      <w:marTop w:val="0"/>
      <w:marBottom w:val="0"/>
      <w:divBdr>
        <w:top w:val="none" w:sz="0" w:space="0" w:color="auto"/>
        <w:left w:val="none" w:sz="0" w:space="0" w:color="auto"/>
        <w:bottom w:val="none" w:sz="0" w:space="0" w:color="auto"/>
        <w:right w:val="none" w:sz="0" w:space="0" w:color="auto"/>
      </w:divBdr>
    </w:div>
    <w:div w:id="1597403570">
      <w:bodyDiv w:val="1"/>
      <w:marLeft w:val="0"/>
      <w:marRight w:val="0"/>
      <w:marTop w:val="0"/>
      <w:marBottom w:val="0"/>
      <w:divBdr>
        <w:top w:val="none" w:sz="0" w:space="0" w:color="auto"/>
        <w:left w:val="none" w:sz="0" w:space="0" w:color="auto"/>
        <w:bottom w:val="none" w:sz="0" w:space="0" w:color="auto"/>
        <w:right w:val="none" w:sz="0" w:space="0" w:color="auto"/>
      </w:divBdr>
    </w:div>
    <w:div w:id="1597441173">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55516">
      <w:bodyDiv w:val="1"/>
      <w:marLeft w:val="0"/>
      <w:marRight w:val="0"/>
      <w:marTop w:val="0"/>
      <w:marBottom w:val="0"/>
      <w:divBdr>
        <w:top w:val="none" w:sz="0" w:space="0" w:color="auto"/>
        <w:left w:val="none" w:sz="0" w:space="0" w:color="auto"/>
        <w:bottom w:val="none" w:sz="0" w:space="0" w:color="auto"/>
        <w:right w:val="none" w:sz="0" w:space="0" w:color="auto"/>
      </w:divBdr>
    </w:div>
    <w:div w:id="1598632558">
      <w:bodyDiv w:val="1"/>
      <w:marLeft w:val="0"/>
      <w:marRight w:val="0"/>
      <w:marTop w:val="0"/>
      <w:marBottom w:val="0"/>
      <w:divBdr>
        <w:top w:val="none" w:sz="0" w:space="0" w:color="auto"/>
        <w:left w:val="none" w:sz="0" w:space="0" w:color="auto"/>
        <w:bottom w:val="none" w:sz="0" w:space="0" w:color="auto"/>
        <w:right w:val="none" w:sz="0" w:space="0" w:color="auto"/>
      </w:divBdr>
    </w:div>
    <w:div w:id="1599949377">
      <w:bodyDiv w:val="1"/>
      <w:marLeft w:val="0"/>
      <w:marRight w:val="0"/>
      <w:marTop w:val="0"/>
      <w:marBottom w:val="0"/>
      <w:divBdr>
        <w:top w:val="none" w:sz="0" w:space="0" w:color="auto"/>
        <w:left w:val="none" w:sz="0" w:space="0" w:color="auto"/>
        <w:bottom w:val="none" w:sz="0" w:space="0" w:color="auto"/>
        <w:right w:val="none" w:sz="0" w:space="0" w:color="auto"/>
      </w:divBdr>
    </w:div>
    <w:div w:id="1600216396">
      <w:bodyDiv w:val="1"/>
      <w:marLeft w:val="0"/>
      <w:marRight w:val="0"/>
      <w:marTop w:val="0"/>
      <w:marBottom w:val="0"/>
      <w:divBdr>
        <w:top w:val="none" w:sz="0" w:space="0" w:color="auto"/>
        <w:left w:val="none" w:sz="0" w:space="0" w:color="auto"/>
        <w:bottom w:val="none" w:sz="0" w:space="0" w:color="auto"/>
        <w:right w:val="none" w:sz="0" w:space="0" w:color="auto"/>
      </w:divBdr>
    </w:div>
    <w:div w:id="1600915132">
      <w:bodyDiv w:val="1"/>
      <w:marLeft w:val="0"/>
      <w:marRight w:val="0"/>
      <w:marTop w:val="0"/>
      <w:marBottom w:val="0"/>
      <w:divBdr>
        <w:top w:val="none" w:sz="0" w:space="0" w:color="auto"/>
        <w:left w:val="none" w:sz="0" w:space="0" w:color="auto"/>
        <w:bottom w:val="none" w:sz="0" w:space="0" w:color="auto"/>
        <w:right w:val="none" w:sz="0" w:space="0" w:color="auto"/>
      </w:divBdr>
    </w:div>
    <w:div w:id="1601061546">
      <w:bodyDiv w:val="1"/>
      <w:marLeft w:val="0"/>
      <w:marRight w:val="0"/>
      <w:marTop w:val="0"/>
      <w:marBottom w:val="0"/>
      <w:divBdr>
        <w:top w:val="none" w:sz="0" w:space="0" w:color="auto"/>
        <w:left w:val="none" w:sz="0" w:space="0" w:color="auto"/>
        <w:bottom w:val="none" w:sz="0" w:space="0" w:color="auto"/>
        <w:right w:val="none" w:sz="0" w:space="0" w:color="auto"/>
      </w:divBdr>
    </w:div>
    <w:div w:id="1601067417">
      <w:bodyDiv w:val="1"/>
      <w:marLeft w:val="0"/>
      <w:marRight w:val="0"/>
      <w:marTop w:val="0"/>
      <w:marBottom w:val="0"/>
      <w:divBdr>
        <w:top w:val="none" w:sz="0" w:space="0" w:color="auto"/>
        <w:left w:val="none" w:sz="0" w:space="0" w:color="auto"/>
        <w:bottom w:val="none" w:sz="0" w:space="0" w:color="auto"/>
        <w:right w:val="none" w:sz="0" w:space="0" w:color="auto"/>
      </w:divBdr>
    </w:div>
    <w:div w:id="1602296329">
      <w:bodyDiv w:val="1"/>
      <w:marLeft w:val="0"/>
      <w:marRight w:val="0"/>
      <w:marTop w:val="0"/>
      <w:marBottom w:val="0"/>
      <w:divBdr>
        <w:top w:val="none" w:sz="0" w:space="0" w:color="auto"/>
        <w:left w:val="none" w:sz="0" w:space="0" w:color="auto"/>
        <w:bottom w:val="none" w:sz="0" w:space="0" w:color="auto"/>
        <w:right w:val="none" w:sz="0" w:space="0" w:color="auto"/>
      </w:divBdr>
    </w:div>
    <w:div w:id="1603494723">
      <w:bodyDiv w:val="1"/>
      <w:marLeft w:val="0"/>
      <w:marRight w:val="0"/>
      <w:marTop w:val="0"/>
      <w:marBottom w:val="0"/>
      <w:divBdr>
        <w:top w:val="none" w:sz="0" w:space="0" w:color="auto"/>
        <w:left w:val="none" w:sz="0" w:space="0" w:color="auto"/>
        <w:bottom w:val="none" w:sz="0" w:space="0" w:color="auto"/>
        <w:right w:val="none" w:sz="0" w:space="0" w:color="auto"/>
      </w:divBdr>
    </w:div>
    <w:div w:id="1604528710">
      <w:bodyDiv w:val="1"/>
      <w:marLeft w:val="0"/>
      <w:marRight w:val="0"/>
      <w:marTop w:val="0"/>
      <w:marBottom w:val="0"/>
      <w:divBdr>
        <w:top w:val="none" w:sz="0" w:space="0" w:color="auto"/>
        <w:left w:val="none" w:sz="0" w:space="0" w:color="auto"/>
        <w:bottom w:val="none" w:sz="0" w:space="0" w:color="auto"/>
        <w:right w:val="none" w:sz="0" w:space="0" w:color="auto"/>
      </w:divBdr>
    </w:div>
    <w:div w:id="1605114015">
      <w:bodyDiv w:val="1"/>
      <w:marLeft w:val="0"/>
      <w:marRight w:val="0"/>
      <w:marTop w:val="0"/>
      <w:marBottom w:val="0"/>
      <w:divBdr>
        <w:top w:val="none" w:sz="0" w:space="0" w:color="auto"/>
        <w:left w:val="none" w:sz="0" w:space="0" w:color="auto"/>
        <w:bottom w:val="none" w:sz="0" w:space="0" w:color="auto"/>
        <w:right w:val="none" w:sz="0" w:space="0" w:color="auto"/>
      </w:divBdr>
    </w:div>
    <w:div w:id="1605502007">
      <w:bodyDiv w:val="1"/>
      <w:marLeft w:val="0"/>
      <w:marRight w:val="0"/>
      <w:marTop w:val="0"/>
      <w:marBottom w:val="0"/>
      <w:divBdr>
        <w:top w:val="none" w:sz="0" w:space="0" w:color="auto"/>
        <w:left w:val="none" w:sz="0" w:space="0" w:color="auto"/>
        <w:bottom w:val="none" w:sz="0" w:space="0" w:color="auto"/>
        <w:right w:val="none" w:sz="0" w:space="0" w:color="auto"/>
      </w:divBdr>
    </w:div>
    <w:div w:id="1605529471">
      <w:bodyDiv w:val="1"/>
      <w:marLeft w:val="0"/>
      <w:marRight w:val="0"/>
      <w:marTop w:val="0"/>
      <w:marBottom w:val="0"/>
      <w:divBdr>
        <w:top w:val="none" w:sz="0" w:space="0" w:color="auto"/>
        <w:left w:val="none" w:sz="0" w:space="0" w:color="auto"/>
        <w:bottom w:val="none" w:sz="0" w:space="0" w:color="auto"/>
        <w:right w:val="none" w:sz="0" w:space="0" w:color="auto"/>
      </w:divBdr>
    </w:div>
    <w:div w:id="1605769810">
      <w:bodyDiv w:val="1"/>
      <w:marLeft w:val="0"/>
      <w:marRight w:val="0"/>
      <w:marTop w:val="0"/>
      <w:marBottom w:val="0"/>
      <w:divBdr>
        <w:top w:val="none" w:sz="0" w:space="0" w:color="auto"/>
        <w:left w:val="none" w:sz="0" w:space="0" w:color="auto"/>
        <w:bottom w:val="none" w:sz="0" w:space="0" w:color="auto"/>
        <w:right w:val="none" w:sz="0" w:space="0" w:color="auto"/>
      </w:divBdr>
    </w:div>
    <w:div w:id="1607809771">
      <w:bodyDiv w:val="1"/>
      <w:marLeft w:val="0"/>
      <w:marRight w:val="0"/>
      <w:marTop w:val="0"/>
      <w:marBottom w:val="0"/>
      <w:divBdr>
        <w:top w:val="none" w:sz="0" w:space="0" w:color="auto"/>
        <w:left w:val="none" w:sz="0" w:space="0" w:color="auto"/>
        <w:bottom w:val="none" w:sz="0" w:space="0" w:color="auto"/>
        <w:right w:val="none" w:sz="0" w:space="0" w:color="auto"/>
      </w:divBdr>
    </w:div>
    <w:div w:id="1608728858">
      <w:bodyDiv w:val="1"/>
      <w:marLeft w:val="0"/>
      <w:marRight w:val="0"/>
      <w:marTop w:val="0"/>
      <w:marBottom w:val="0"/>
      <w:divBdr>
        <w:top w:val="none" w:sz="0" w:space="0" w:color="auto"/>
        <w:left w:val="none" w:sz="0" w:space="0" w:color="auto"/>
        <w:bottom w:val="none" w:sz="0" w:space="0" w:color="auto"/>
        <w:right w:val="none" w:sz="0" w:space="0" w:color="auto"/>
      </w:divBdr>
    </w:div>
    <w:div w:id="1609193298">
      <w:bodyDiv w:val="1"/>
      <w:marLeft w:val="0"/>
      <w:marRight w:val="0"/>
      <w:marTop w:val="0"/>
      <w:marBottom w:val="0"/>
      <w:divBdr>
        <w:top w:val="none" w:sz="0" w:space="0" w:color="auto"/>
        <w:left w:val="none" w:sz="0" w:space="0" w:color="auto"/>
        <w:bottom w:val="none" w:sz="0" w:space="0" w:color="auto"/>
        <w:right w:val="none" w:sz="0" w:space="0" w:color="auto"/>
      </w:divBdr>
    </w:div>
    <w:div w:id="1612666519">
      <w:bodyDiv w:val="1"/>
      <w:marLeft w:val="0"/>
      <w:marRight w:val="0"/>
      <w:marTop w:val="0"/>
      <w:marBottom w:val="0"/>
      <w:divBdr>
        <w:top w:val="none" w:sz="0" w:space="0" w:color="auto"/>
        <w:left w:val="none" w:sz="0" w:space="0" w:color="auto"/>
        <w:bottom w:val="none" w:sz="0" w:space="0" w:color="auto"/>
        <w:right w:val="none" w:sz="0" w:space="0" w:color="auto"/>
      </w:divBdr>
    </w:div>
    <w:div w:id="1616406425">
      <w:bodyDiv w:val="1"/>
      <w:marLeft w:val="0"/>
      <w:marRight w:val="0"/>
      <w:marTop w:val="0"/>
      <w:marBottom w:val="0"/>
      <w:divBdr>
        <w:top w:val="none" w:sz="0" w:space="0" w:color="auto"/>
        <w:left w:val="none" w:sz="0" w:space="0" w:color="auto"/>
        <w:bottom w:val="none" w:sz="0" w:space="0" w:color="auto"/>
        <w:right w:val="none" w:sz="0" w:space="0" w:color="auto"/>
      </w:divBdr>
    </w:div>
    <w:div w:id="1616407210">
      <w:bodyDiv w:val="1"/>
      <w:marLeft w:val="0"/>
      <w:marRight w:val="0"/>
      <w:marTop w:val="0"/>
      <w:marBottom w:val="0"/>
      <w:divBdr>
        <w:top w:val="none" w:sz="0" w:space="0" w:color="auto"/>
        <w:left w:val="none" w:sz="0" w:space="0" w:color="auto"/>
        <w:bottom w:val="none" w:sz="0" w:space="0" w:color="auto"/>
        <w:right w:val="none" w:sz="0" w:space="0" w:color="auto"/>
      </w:divBdr>
    </w:div>
    <w:div w:id="1617130941">
      <w:bodyDiv w:val="1"/>
      <w:marLeft w:val="0"/>
      <w:marRight w:val="0"/>
      <w:marTop w:val="0"/>
      <w:marBottom w:val="0"/>
      <w:divBdr>
        <w:top w:val="none" w:sz="0" w:space="0" w:color="auto"/>
        <w:left w:val="none" w:sz="0" w:space="0" w:color="auto"/>
        <w:bottom w:val="none" w:sz="0" w:space="0" w:color="auto"/>
        <w:right w:val="none" w:sz="0" w:space="0" w:color="auto"/>
      </w:divBdr>
    </w:div>
    <w:div w:id="1617172930">
      <w:bodyDiv w:val="1"/>
      <w:marLeft w:val="0"/>
      <w:marRight w:val="0"/>
      <w:marTop w:val="0"/>
      <w:marBottom w:val="0"/>
      <w:divBdr>
        <w:top w:val="none" w:sz="0" w:space="0" w:color="auto"/>
        <w:left w:val="none" w:sz="0" w:space="0" w:color="auto"/>
        <w:bottom w:val="none" w:sz="0" w:space="0" w:color="auto"/>
        <w:right w:val="none" w:sz="0" w:space="0" w:color="auto"/>
      </w:divBdr>
    </w:div>
    <w:div w:id="1617560003">
      <w:bodyDiv w:val="1"/>
      <w:marLeft w:val="0"/>
      <w:marRight w:val="0"/>
      <w:marTop w:val="0"/>
      <w:marBottom w:val="0"/>
      <w:divBdr>
        <w:top w:val="none" w:sz="0" w:space="0" w:color="auto"/>
        <w:left w:val="none" w:sz="0" w:space="0" w:color="auto"/>
        <w:bottom w:val="none" w:sz="0" w:space="0" w:color="auto"/>
        <w:right w:val="none" w:sz="0" w:space="0" w:color="auto"/>
      </w:divBdr>
    </w:div>
    <w:div w:id="1617785454">
      <w:bodyDiv w:val="1"/>
      <w:marLeft w:val="0"/>
      <w:marRight w:val="0"/>
      <w:marTop w:val="0"/>
      <w:marBottom w:val="0"/>
      <w:divBdr>
        <w:top w:val="none" w:sz="0" w:space="0" w:color="auto"/>
        <w:left w:val="none" w:sz="0" w:space="0" w:color="auto"/>
        <w:bottom w:val="none" w:sz="0" w:space="0" w:color="auto"/>
        <w:right w:val="none" w:sz="0" w:space="0" w:color="auto"/>
      </w:divBdr>
    </w:div>
    <w:div w:id="1617985122">
      <w:bodyDiv w:val="1"/>
      <w:marLeft w:val="0"/>
      <w:marRight w:val="0"/>
      <w:marTop w:val="0"/>
      <w:marBottom w:val="0"/>
      <w:divBdr>
        <w:top w:val="none" w:sz="0" w:space="0" w:color="auto"/>
        <w:left w:val="none" w:sz="0" w:space="0" w:color="auto"/>
        <w:bottom w:val="none" w:sz="0" w:space="0" w:color="auto"/>
        <w:right w:val="none" w:sz="0" w:space="0" w:color="auto"/>
      </w:divBdr>
    </w:div>
    <w:div w:id="1620186084">
      <w:bodyDiv w:val="1"/>
      <w:marLeft w:val="0"/>
      <w:marRight w:val="0"/>
      <w:marTop w:val="0"/>
      <w:marBottom w:val="0"/>
      <w:divBdr>
        <w:top w:val="none" w:sz="0" w:space="0" w:color="auto"/>
        <w:left w:val="none" w:sz="0" w:space="0" w:color="auto"/>
        <w:bottom w:val="none" w:sz="0" w:space="0" w:color="auto"/>
        <w:right w:val="none" w:sz="0" w:space="0" w:color="auto"/>
      </w:divBdr>
    </w:div>
    <w:div w:id="1621036174">
      <w:bodyDiv w:val="1"/>
      <w:marLeft w:val="0"/>
      <w:marRight w:val="0"/>
      <w:marTop w:val="0"/>
      <w:marBottom w:val="0"/>
      <w:divBdr>
        <w:top w:val="none" w:sz="0" w:space="0" w:color="auto"/>
        <w:left w:val="none" w:sz="0" w:space="0" w:color="auto"/>
        <w:bottom w:val="none" w:sz="0" w:space="0" w:color="auto"/>
        <w:right w:val="none" w:sz="0" w:space="0" w:color="auto"/>
      </w:divBdr>
    </w:div>
    <w:div w:id="1621298811">
      <w:bodyDiv w:val="1"/>
      <w:marLeft w:val="0"/>
      <w:marRight w:val="0"/>
      <w:marTop w:val="0"/>
      <w:marBottom w:val="0"/>
      <w:divBdr>
        <w:top w:val="none" w:sz="0" w:space="0" w:color="auto"/>
        <w:left w:val="none" w:sz="0" w:space="0" w:color="auto"/>
        <w:bottom w:val="none" w:sz="0" w:space="0" w:color="auto"/>
        <w:right w:val="none" w:sz="0" w:space="0" w:color="auto"/>
      </w:divBdr>
    </w:div>
    <w:div w:id="1621372327">
      <w:bodyDiv w:val="1"/>
      <w:marLeft w:val="0"/>
      <w:marRight w:val="0"/>
      <w:marTop w:val="0"/>
      <w:marBottom w:val="0"/>
      <w:divBdr>
        <w:top w:val="none" w:sz="0" w:space="0" w:color="auto"/>
        <w:left w:val="none" w:sz="0" w:space="0" w:color="auto"/>
        <w:bottom w:val="none" w:sz="0" w:space="0" w:color="auto"/>
        <w:right w:val="none" w:sz="0" w:space="0" w:color="auto"/>
      </w:divBdr>
    </w:div>
    <w:div w:id="1622147437">
      <w:bodyDiv w:val="1"/>
      <w:marLeft w:val="0"/>
      <w:marRight w:val="0"/>
      <w:marTop w:val="0"/>
      <w:marBottom w:val="0"/>
      <w:divBdr>
        <w:top w:val="none" w:sz="0" w:space="0" w:color="auto"/>
        <w:left w:val="none" w:sz="0" w:space="0" w:color="auto"/>
        <w:bottom w:val="none" w:sz="0" w:space="0" w:color="auto"/>
        <w:right w:val="none" w:sz="0" w:space="0" w:color="auto"/>
      </w:divBdr>
    </w:div>
    <w:div w:id="1622374843">
      <w:bodyDiv w:val="1"/>
      <w:marLeft w:val="0"/>
      <w:marRight w:val="0"/>
      <w:marTop w:val="0"/>
      <w:marBottom w:val="0"/>
      <w:divBdr>
        <w:top w:val="none" w:sz="0" w:space="0" w:color="auto"/>
        <w:left w:val="none" w:sz="0" w:space="0" w:color="auto"/>
        <w:bottom w:val="none" w:sz="0" w:space="0" w:color="auto"/>
        <w:right w:val="none" w:sz="0" w:space="0" w:color="auto"/>
      </w:divBdr>
    </w:div>
    <w:div w:id="1623877729">
      <w:bodyDiv w:val="1"/>
      <w:marLeft w:val="0"/>
      <w:marRight w:val="0"/>
      <w:marTop w:val="0"/>
      <w:marBottom w:val="0"/>
      <w:divBdr>
        <w:top w:val="none" w:sz="0" w:space="0" w:color="auto"/>
        <w:left w:val="none" w:sz="0" w:space="0" w:color="auto"/>
        <w:bottom w:val="none" w:sz="0" w:space="0" w:color="auto"/>
        <w:right w:val="none" w:sz="0" w:space="0" w:color="auto"/>
      </w:divBdr>
    </w:div>
    <w:div w:id="1624339985">
      <w:bodyDiv w:val="1"/>
      <w:marLeft w:val="0"/>
      <w:marRight w:val="0"/>
      <w:marTop w:val="0"/>
      <w:marBottom w:val="0"/>
      <w:divBdr>
        <w:top w:val="none" w:sz="0" w:space="0" w:color="auto"/>
        <w:left w:val="none" w:sz="0" w:space="0" w:color="auto"/>
        <w:bottom w:val="none" w:sz="0" w:space="0" w:color="auto"/>
        <w:right w:val="none" w:sz="0" w:space="0" w:color="auto"/>
      </w:divBdr>
    </w:div>
    <w:div w:id="1625769382">
      <w:bodyDiv w:val="1"/>
      <w:marLeft w:val="0"/>
      <w:marRight w:val="0"/>
      <w:marTop w:val="0"/>
      <w:marBottom w:val="0"/>
      <w:divBdr>
        <w:top w:val="none" w:sz="0" w:space="0" w:color="auto"/>
        <w:left w:val="none" w:sz="0" w:space="0" w:color="auto"/>
        <w:bottom w:val="none" w:sz="0" w:space="0" w:color="auto"/>
        <w:right w:val="none" w:sz="0" w:space="0" w:color="auto"/>
      </w:divBdr>
    </w:div>
    <w:div w:id="1626036430">
      <w:bodyDiv w:val="1"/>
      <w:marLeft w:val="0"/>
      <w:marRight w:val="0"/>
      <w:marTop w:val="0"/>
      <w:marBottom w:val="0"/>
      <w:divBdr>
        <w:top w:val="none" w:sz="0" w:space="0" w:color="auto"/>
        <w:left w:val="none" w:sz="0" w:space="0" w:color="auto"/>
        <w:bottom w:val="none" w:sz="0" w:space="0" w:color="auto"/>
        <w:right w:val="none" w:sz="0" w:space="0" w:color="auto"/>
      </w:divBdr>
    </w:div>
    <w:div w:id="1626500022">
      <w:bodyDiv w:val="1"/>
      <w:marLeft w:val="0"/>
      <w:marRight w:val="0"/>
      <w:marTop w:val="0"/>
      <w:marBottom w:val="0"/>
      <w:divBdr>
        <w:top w:val="none" w:sz="0" w:space="0" w:color="auto"/>
        <w:left w:val="none" w:sz="0" w:space="0" w:color="auto"/>
        <w:bottom w:val="none" w:sz="0" w:space="0" w:color="auto"/>
        <w:right w:val="none" w:sz="0" w:space="0" w:color="auto"/>
      </w:divBdr>
    </w:div>
    <w:div w:id="1629126045">
      <w:bodyDiv w:val="1"/>
      <w:marLeft w:val="0"/>
      <w:marRight w:val="0"/>
      <w:marTop w:val="0"/>
      <w:marBottom w:val="0"/>
      <w:divBdr>
        <w:top w:val="none" w:sz="0" w:space="0" w:color="auto"/>
        <w:left w:val="none" w:sz="0" w:space="0" w:color="auto"/>
        <w:bottom w:val="none" w:sz="0" w:space="0" w:color="auto"/>
        <w:right w:val="none" w:sz="0" w:space="0" w:color="auto"/>
      </w:divBdr>
    </w:div>
    <w:div w:id="1629431813">
      <w:bodyDiv w:val="1"/>
      <w:marLeft w:val="0"/>
      <w:marRight w:val="0"/>
      <w:marTop w:val="0"/>
      <w:marBottom w:val="0"/>
      <w:divBdr>
        <w:top w:val="none" w:sz="0" w:space="0" w:color="auto"/>
        <w:left w:val="none" w:sz="0" w:space="0" w:color="auto"/>
        <w:bottom w:val="none" w:sz="0" w:space="0" w:color="auto"/>
        <w:right w:val="none" w:sz="0" w:space="0" w:color="auto"/>
      </w:divBdr>
    </w:div>
    <w:div w:id="1629819245">
      <w:bodyDiv w:val="1"/>
      <w:marLeft w:val="0"/>
      <w:marRight w:val="0"/>
      <w:marTop w:val="0"/>
      <w:marBottom w:val="0"/>
      <w:divBdr>
        <w:top w:val="none" w:sz="0" w:space="0" w:color="auto"/>
        <w:left w:val="none" w:sz="0" w:space="0" w:color="auto"/>
        <w:bottom w:val="none" w:sz="0" w:space="0" w:color="auto"/>
        <w:right w:val="none" w:sz="0" w:space="0" w:color="auto"/>
      </w:divBdr>
    </w:div>
    <w:div w:id="1631593002">
      <w:bodyDiv w:val="1"/>
      <w:marLeft w:val="0"/>
      <w:marRight w:val="0"/>
      <w:marTop w:val="0"/>
      <w:marBottom w:val="0"/>
      <w:divBdr>
        <w:top w:val="none" w:sz="0" w:space="0" w:color="auto"/>
        <w:left w:val="none" w:sz="0" w:space="0" w:color="auto"/>
        <w:bottom w:val="none" w:sz="0" w:space="0" w:color="auto"/>
        <w:right w:val="none" w:sz="0" w:space="0" w:color="auto"/>
      </w:divBdr>
    </w:div>
    <w:div w:id="1634482959">
      <w:bodyDiv w:val="1"/>
      <w:marLeft w:val="0"/>
      <w:marRight w:val="0"/>
      <w:marTop w:val="0"/>
      <w:marBottom w:val="0"/>
      <w:divBdr>
        <w:top w:val="none" w:sz="0" w:space="0" w:color="auto"/>
        <w:left w:val="none" w:sz="0" w:space="0" w:color="auto"/>
        <w:bottom w:val="none" w:sz="0" w:space="0" w:color="auto"/>
        <w:right w:val="none" w:sz="0" w:space="0" w:color="auto"/>
      </w:divBdr>
    </w:div>
    <w:div w:id="1634677774">
      <w:bodyDiv w:val="1"/>
      <w:marLeft w:val="0"/>
      <w:marRight w:val="0"/>
      <w:marTop w:val="0"/>
      <w:marBottom w:val="0"/>
      <w:divBdr>
        <w:top w:val="none" w:sz="0" w:space="0" w:color="auto"/>
        <w:left w:val="none" w:sz="0" w:space="0" w:color="auto"/>
        <w:bottom w:val="none" w:sz="0" w:space="0" w:color="auto"/>
        <w:right w:val="none" w:sz="0" w:space="0" w:color="auto"/>
      </w:divBdr>
    </w:div>
    <w:div w:id="1636134741">
      <w:bodyDiv w:val="1"/>
      <w:marLeft w:val="0"/>
      <w:marRight w:val="0"/>
      <w:marTop w:val="0"/>
      <w:marBottom w:val="0"/>
      <w:divBdr>
        <w:top w:val="none" w:sz="0" w:space="0" w:color="auto"/>
        <w:left w:val="none" w:sz="0" w:space="0" w:color="auto"/>
        <w:bottom w:val="none" w:sz="0" w:space="0" w:color="auto"/>
        <w:right w:val="none" w:sz="0" w:space="0" w:color="auto"/>
      </w:divBdr>
    </w:div>
    <w:div w:id="1636645189">
      <w:bodyDiv w:val="1"/>
      <w:marLeft w:val="0"/>
      <w:marRight w:val="0"/>
      <w:marTop w:val="0"/>
      <w:marBottom w:val="0"/>
      <w:divBdr>
        <w:top w:val="none" w:sz="0" w:space="0" w:color="auto"/>
        <w:left w:val="none" w:sz="0" w:space="0" w:color="auto"/>
        <w:bottom w:val="none" w:sz="0" w:space="0" w:color="auto"/>
        <w:right w:val="none" w:sz="0" w:space="0" w:color="auto"/>
      </w:divBdr>
    </w:div>
    <w:div w:id="1636788643">
      <w:bodyDiv w:val="1"/>
      <w:marLeft w:val="0"/>
      <w:marRight w:val="0"/>
      <w:marTop w:val="0"/>
      <w:marBottom w:val="0"/>
      <w:divBdr>
        <w:top w:val="none" w:sz="0" w:space="0" w:color="auto"/>
        <w:left w:val="none" w:sz="0" w:space="0" w:color="auto"/>
        <w:bottom w:val="none" w:sz="0" w:space="0" w:color="auto"/>
        <w:right w:val="none" w:sz="0" w:space="0" w:color="auto"/>
      </w:divBdr>
    </w:div>
    <w:div w:id="1637373099">
      <w:bodyDiv w:val="1"/>
      <w:marLeft w:val="0"/>
      <w:marRight w:val="0"/>
      <w:marTop w:val="0"/>
      <w:marBottom w:val="0"/>
      <w:divBdr>
        <w:top w:val="none" w:sz="0" w:space="0" w:color="auto"/>
        <w:left w:val="none" w:sz="0" w:space="0" w:color="auto"/>
        <w:bottom w:val="none" w:sz="0" w:space="0" w:color="auto"/>
        <w:right w:val="none" w:sz="0" w:space="0" w:color="auto"/>
      </w:divBdr>
    </w:div>
    <w:div w:id="1637948985">
      <w:bodyDiv w:val="1"/>
      <w:marLeft w:val="0"/>
      <w:marRight w:val="0"/>
      <w:marTop w:val="0"/>
      <w:marBottom w:val="0"/>
      <w:divBdr>
        <w:top w:val="none" w:sz="0" w:space="0" w:color="auto"/>
        <w:left w:val="none" w:sz="0" w:space="0" w:color="auto"/>
        <w:bottom w:val="none" w:sz="0" w:space="0" w:color="auto"/>
        <w:right w:val="none" w:sz="0" w:space="0" w:color="auto"/>
      </w:divBdr>
    </w:div>
    <w:div w:id="1638025951">
      <w:bodyDiv w:val="1"/>
      <w:marLeft w:val="0"/>
      <w:marRight w:val="0"/>
      <w:marTop w:val="0"/>
      <w:marBottom w:val="0"/>
      <w:divBdr>
        <w:top w:val="none" w:sz="0" w:space="0" w:color="auto"/>
        <w:left w:val="none" w:sz="0" w:space="0" w:color="auto"/>
        <w:bottom w:val="none" w:sz="0" w:space="0" w:color="auto"/>
        <w:right w:val="none" w:sz="0" w:space="0" w:color="auto"/>
      </w:divBdr>
    </w:div>
    <w:div w:id="1638491191">
      <w:bodyDiv w:val="1"/>
      <w:marLeft w:val="0"/>
      <w:marRight w:val="0"/>
      <w:marTop w:val="0"/>
      <w:marBottom w:val="0"/>
      <w:divBdr>
        <w:top w:val="none" w:sz="0" w:space="0" w:color="auto"/>
        <w:left w:val="none" w:sz="0" w:space="0" w:color="auto"/>
        <w:bottom w:val="none" w:sz="0" w:space="0" w:color="auto"/>
        <w:right w:val="none" w:sz="0" w:space="0" w:color="auto"/>
      </w:divBdr>
    </w:div>
    <w:div w:id="1638603567">
      <w:bodyDiv w:val="1"/>
      <w:marLeft w:val="0"/>
      <w:marRight w:val="0"/>
      <w:marTop w:val="0"/>
      <w:marBottom w:val="0"/>
      <w:divBdr>
        <w:top w:val="none" w:sz="0" w:space="0" w:color="auto"/>
        <w:left w:val="none" w:sz="0" w:space="0" w:color="auto"/>
        <w:bottom w:val="none" w:sz="0" w:space="0" w:color="auto"/>
        <w:right w:val="none" w:sz="0" w:space="0" w:color="auto"/>
      </w:divBdr>
    </w:div>
    <w:div w:id="1640260878">
      <w:bodyDiv w:val="1"/>
      <w:marLeft w:val="0"/>
      <w:marRight w:val="0"/>
      <w:marTop w:val="0"/>
      <w:marBottom w:val="0"/>
      <w:divBdr>
        <w:top w:val="none" w:sz="0" w:space="0" w:color="auto"/>
        <w:left w:val="none" w:sz="0" w:space="0" w:color="auto"/>
        <w:bottom w:val="none" w:sz="0" w:space="0" w:color="auto"/>
        <w:right w:val="none" w:sz="0" w:space="0" w:color="auto"/>
      </w:divBdr>
    </w:div>
    <w:div w:id="1641686830">
      <w:bodyDiv w:val="1"/>
      <w:marLeft w:val="0"/>
      <w:marRight w:val="0"/>
      <w:marTop w:val="0"/>
      <w:marBottom w:val="0"/>
      <w:divBdr>
        <w:top w:val="none" w:sz="0" w:space="0" w:color="auto"/>
        <w:left w:val="none" w:sz="0" w:space="0" w:color="auto"/>
        <w:bottom w:val="none" w:sz="0" w:space="0" w:color="auto"/>
        <w:right w:val="none" w:sz="0" w:space="0" w:color="auto"/>
      </w:divBdr>
    </w:div>
    <w:div w:id="1641880818">
      <w:bodyDiv w:val="1"/>
      <w:marLeft w:val="0"/>
      <w:marRight w:val="0"/>
      <w:marTop w:val="0"/>
      <w:marBottom w:val="0"/>
      <w:divBdr>
        <w:top w:val="none" w:sz="0" w:space="0" w:color="auto"/>
        <w:left w:val="none" w:sz="0" w:space="0" w:color="auto"/>
        <w:bottom w:val="none" w:sz="0" w:space="0" w:color="auto"/>
        <w:right w:val="none" w:sz="0" w:space="0" w:color="auto"/>
      </w:divBdr>
    </w:div>
    <w:div w:id="1642032719">
      <w:bodyDiv w:val="1"/>
      <w:marLeft w:val="0"/>
      <w:marRight w:val="0"/>
      <w:marTop w:val="0"/>
      <w:marBottom w:val="0"/>
      <w:divBdr>
        <w:top w:val="none" w:sz="0" w:space="0" w:color="auto"/>
        <w:left w:val="none" w:sz="0" w:space="0" w:color="auto"/>
        <w:bottom w:val="none" w:sz="0" w:space="0" w:color="auto"/>
        <w:right w:val="none" w:sz="0" w:space="0" w:color="auto"/>
      </w:divBdr>
    </w:div>
    <w:div w:id="1643459154">
      <w:bodyDiv w:val="1"/>
      <w:marLeft w:val="0"/>
      <w:marRight w:val="0"/>
      <w:marTop w:val="0"/>
      <w:marBottom w:val="0"/>
      <w:divBdr>
        <w:top w:val="none" w:sz="0" w:space="0" w:color="auto"/>
        <w:left w:val="none" w:sz="0" w:space="0" w:color="auto"/>
        <w:bottom w:val="none" w:sz="0" w:space="0" w:color="auto"/>
        <w:right w:val="none" w:sz="0" w:space="0" w:color="auto"/>
      </w:divBdr>
    </w:div>
    <w:div w:id="1643656300">
      <w:bodyDiv w:val="1"/>
      <w:marLeft w:val="0"/>
      <w:marRight w:val="0"/>
      <w:marTop w:val="0"/>
      <w:marBottom w:val="0"/>
      <w:divBdr>
        <w:top w:val="none" w:sz="0" w:space="0" w:color="auto"/>
        <w:left w:val="none" w:sz="0" w:space="0" w:color="auto"/>
        <w:bottom w:val="none" w:sz="0" w:space="0" w:color="auto"/>
        <w:right w:val="none" w:sz="0" w:space="0" w:color="auto"/>
      </w:divBdr>
    </w:div>
    <w:div w:id="1644969138">
      <w:bodyDiv w:val="1"/>
      <w:marLeft w:val="0"/>
      <w:marRight w:val="0"/>
      <w:marTop w:val="0"/>
      <w:marBottom w:val="0"/>
      <w:divBdr>
        <w:top w:val="none" w:sz="0" w:space="0" w:color="auto"/>
        <w:left w:val="none" w:sz="0" w:space="0" w:color="auto"/>
        <w:bottom w:val="none" w:sz="0" w:space="0" w:color="auto"/>
        <w:right w:val="none" w:sz="0" w:space="0" w:color="auto"/>
      </w:divBdr>
    </w:div>
    <w:div w:id="1646084684">
      <w:bodyDiv w:val="1"/>
      <w:marLeft w:val="0"/>
      <w:marRight w:val="0"/>
      <w:marTop w:val="0"/>
      <w:marBottom w:val="0"/>
      <w:divBdr>
        <w:top w:val="none" w:sz="0" w:space="0" w:color="auto"/>
        <w:left w:val="none" w:sz="0" w:space="0" w:color="auto"/>
        <w:bottom w:val="none" w:sz="0" w:space="0" w:color="auto"/>
        <w:right w:val="none" w:sz="0" w:space="0" w:color="auto"/>
      </w:divBdr>
    </w:div>
    <w:div w:id="1646740142">
      <w:bodyDiv w:val="1"/>
      <w:marLeft w:val="0"/>
      <w:marRight w:val="0"/>
      <w:marTop w:val="0"/>
      <w:marBottom w:val="0"/>
      <w:divBdr>
        <w:top w:val="none" w:sz="0" w:space="0" w:color="auto"/>
        <w:left w:val="none" w:sz="0" w:space="0" w:color="auto"/>
        <w:bottom w:val="none" w:sz="0" w:space="0" w:color="auto"/>
        <w:right w:val="none" w:sz="0" w:space="0" w:color="auto"/>
      </w:divBdr>
    </w:div>
    <w:div w:id="1646885402">
      <w:bodyDiv w:val="1"/>
      <w:marLeft w:val="0"/>
      <w:marRight w:val="0"/>
      <w:marTop w:val="0"/>
      <w:marBottom w:val="0"/>
      <w:divBdr>
        <w:top w:val="none" w:sz="0" w:space="0" w:color="auto"/>
        <w:left w:val="none" w:sz="0" w:space="0" w:color="auto"/>
        <w:bottom w:val="none" w:sz="0" w:space="0" w:color="auto"/>
        <w:right w:val="none" w:sz="0" w:space="0" w:color="auto"/>
      </w:divBdr>
    </w:div>
    <w:div w:id="1647708152">
      <w:bodyDiv w:val="1"/>
      <w:marLeft w:val="0"/>
      <w:marRight w:val="0"/>
      <w:marTop w:val="0"/>
      <w:marBottom w:val="0"/>
      <w:divBdr>
        <w:top w:val="none" w:sz="0" w:space="0" w:color="auto"/>
        <w:left w:val="none" w:sz="0" w:space="0" w:color="auto"/>
        <w:bottom w:val="none" w:sz="0" w:space="0" w:color="auto"/>
        <w:right w:val="none" w:sz="0" w:space="0" w:color="auto"/>
      </w:divBdr>
    </w:div>
    <w:div w:id="1649701762">
      <w:bodyDiv w:val="1"/>
      <w:marLeft w:val="0"/>
      <w:marRight w:val="0"/>
      <w:marTop w:val="0"/>
      <w:marBottom w:val="0"/>
      <w:divBdr>
        <w:top w:val="none" w:sz="0" w:space="0" w:color="auto"/>
        <w:left w:val="none" w:sz="0" w:space="0" w:color="auto"/>
        <w:bottom w:val="none" w:sz="0" w:space="0" w:color="auto"/>
        <w:right w:val="none" w:sz="0" w:space="0" w:color="auto"/>
      </w:divBdr>
    </w:div>
    <w:div w:id="1649749073">
      <w:bodyDiv w:val="1"/>
      <w:marLeft w:val="0"/>
      <w:marRight w:val="0"/>
      <w:marTop w:val="0"/>
      <w:marBottom w:val="0"/>
      <w:divBdr>
        <w:top w:val="none" w:sz="0" w:space="0" w:color="auto"/>
        <w:left w:val="none" w:sz="0" w:space="0" w:color="auto"/>
        <w:bottom w:val="none" w:sz="0" w:space="0" w:color="auto"/>
        <w:right w:val="none" w:sz="0" w:space="0" w:color="auto"/>
      </w:divBdr>
    </w:div>
    <w:div w:id="1651597859">
      <w:bodyDiv w:val="1"/>
      <w:marLeft w:val="0"/>
      <w:marRight w:val="0"/>
      <w:marTop w:val="0"/>
      <w:marBottom w:val="0"/>
      <w:divBdr>
        <w:top w:val="none" w:sz="0" w:space="0" w:color="auto"/>
        <w:left w:val="none" w:sz="0" w:space="0" w:color="auto"/>
        <w:bottom w:val="none" w:sz="0" w:space="0" w:color="auto"/>
        <w:right w:val="none" w:sz="0" w:space="0" w:color="auto"/>
      </w:divBdr>
    </w:div>
    <w:div w:id="1652903829">
      <w:bodyDiv w:val="1"/>
      <w:marLeft w:val="0"/>
      <w:marRight w:val="0"/>
      <w:marTop w:val="0"/>
      <w:marBottom w:val="0"/>
      <w:divBdr>
        <w:top w:val="none" w:sz="0" w:space="0" w:color="auto"/>
        <w:left w:val="none" w:sz="0" w:space="0" w:color="auto"/>
        <w:bottom w:val="none" w:sz="0" w:space="0" w:color="auto"/>
        <w:right w:val="none" w:sz="0" w:space="0" w:color="auto"/>
      </w:divBdr>
    </w:div>
    <w:div w:id="1653367984">
      <w:bodyDiv w:val="1"/>
      <w:marLeft w:val="0"/>
      <w:marRight w:val="0"/>
      <w:marTop w:val="0"/>
      <w:marBottom w:val="0"/>
      <w:divBdr>
        <w:top w:val="none" w:sz="0" w:space="0" w:color="auto"/>
        <w:left w:val="none" w:sz="0" w:space="0" w:color="auto"/>
        <w:bottom w:val="none" w:sz="0" w:space="0" w:color="auto"/>
        <w:right w:val="none" w:sz="0" w:space="0" w:color="auto"/>
      </w:divBdr>
    </w:div>
    <w:div w:id="1654792869">
      <w:bodyDiv w:val="1"/>
      <w:marLeft w:val="0"/>
      <w:marRight w:val="0"/>
      <w:marTop w:val="0"/>
      <w:marBottom w:val="0"/>
      <w:divBdr>
        <w:top w:val="none" w:sz="0" w:space="0" w:color="auto"/>
        <w:left w:val="none" w:sz="0" w:space="0" w:color="auto"/>
        <w:bottom w:val="none" w:sz="0" w:space="0" w:color="auto"/>
        <w:right w:val="none" w:sz="0" w:space="0" w:color="auto"/>
      </w:divBdr>
    </w:div>
    <w:div w:id="1656835751">
      <w:bodyDiv w:val="1"/>
      <w:marLeft w:val="0"/>
      <w:marRight w:val="0"/>
      <w:marTop w:val="0"/>
      <w:marBottom w:val="0"/>
      <w:divBdr>
        <w:top w:val="none" w:sz="0" w:space="0" w:color="auto"/>
        <w:left w:val="none" w:sz="0" w:space="0" w:color="auto"/>
        <w:bottom w:val="none" w:sz="0" w:space="0" w:color="auto"/>
        <w:right w:val="none" w:sz="0" w:space="0" w:color="auto"/>
      </w:divBdr>
    </w:div>
    <w:div w:id="1657606253">
      <w:bodyDiv w:val="1"/>
      <w:marLeft w:val="0"/>
      <w:marRight w:val="0"/>
      <w:marTop w:val="0"/>
      <w:marBottom w:val="0"/>
      <w:divBdr>
        <w:top w:val="none" w:sz="0" w:space="0" w:color="auto"/>
        <w:left w:val="none" w:sz="0" w:space="0" w:color="auto"/>
        <w:bottom w:val="none" w:sz="0" w:space="0" w:color="auto"/>
        <w:right w:val="none" w:sz="0" w:space="0" w:color="auto"/>
      </w:divBdr>
    </w:div>
    <w:div w:id="1657803808">
      <w:bodyDiv w:val="1"/>
      <w:marLeft w:val="0"/>
      <w:marRight w:val="0"/>
      <w:marTop w:val="0"/>
      <w:marBottom w:val="0"/>
      <w:divBdr>
        <w:top w:val="none" w:sz="0" w:space="0" w:color="auto"/>
        <w:left w:val="none" w:sz="0" w:space="0" w:color="auto"/>
        <w:bottom w:val="none" w:sz="0" w:space="0" w:color="auto"/>
        <w:right w:val="none" w:sz="0" w:space="0" w:color="auto"/>
      </w:divBdr>
    </w:div>
    <w:div w:id="1661737700">
      <w:bodyDiv w:val="1"/>
      <w:marLeft w:val="0"/>
      <w:marRight w:val="0"/>
      <w:marTop w:val="0"/>
      <w:marBottom w:val="0"/>
      <w:divBdr>
        <w:top w:val="none" w:sz="0" w:space="0" w:color="auto"/>
        <w:left w:val="none" w:sz="0" w:space="0" w:color="auto"/>
        <w:bottom w:val="none" w:sz="0" w:space="0" w:color="auto"/>
        <w:right w:val="none" w:sz="0" w:space="0" w:color="auto"/>
      </w:divBdr>
    </w:div>
    <w:div w:id="1661882608">
      <w:bodyDiv w:val="1"/>
      <w:marLeft w:val="0"/>
      <w:marRight w:val="0"/>
      <w:marTop w:val="0"/>
      <w:marBottom w:val="0"/>
      <w:divBdr>
        <w:top w:val="none" w:sz="0" w:space="0" w:color="auto"/>
        <w:left w:val="none" w:sz="0" w:space="0" w:color="auto"/>
        <w:bottom w:val="none" w:sz="0" w:space="0" w:color="auto"/>
        <w:right w:val="none" w:sz="0" w:space="0" w:color="auto"/>
      </w:divBdr>
    </w:div>
    <w:div w:id="1662853209">
      <w:bodyDiv w:val="1"/>
      <w:marLeft w:val="0"/>
      <w:marRight w:val="0"/>
      <w:marTop w:val="0"/>
      <w:marBottom w:val="0"/>
      <w:divBdr>
        <w:top w:val="none" w:sz="0" w:space="0" w:color="auto"/>
        <w:left w:val="none" w:sz="0" w:space="0" w:color="auto"/>
        <w:bottom w:val="none" w:sz="0" w:space="0" w:color="auto"/>
        <w:right w:val="none" w:sz="0" w:space="0" w:color="auto"/>
      </w:divBdr>
    </w:div>
    <w:div w:id="1663041610">
      <w:bodyDiv w:val="1"/>
      <w:marLeft w:val="0"/>
      <w:marRight w:val="0"/>
      <w:marTop w:val="0"/>
      <w:marBottom w:val="0"/>
      <w:divBdr>
        <w:top w:val="none" w:sz="0" w:space="0" w:color="auto"/>
        <w:left w:val="none" w:sz="0" w:space="0" w:color="auto"/>
        <w:bottom w:val="none" w:sz="0" w:space="0" w:color="auto"/>
        <w:right w:val="none" w:sz="0" w:space="0" w:color="auto"/>
      </w:divBdr>
    </w:div>
    <w:div w:id="1663509309">
      <w:bodyDiv w:val="1"/>
      <w:marLeft w:val="0"/>
      <w:marRight w:val="0"/>
      <w:marTop w:val="0"/>
      <w:marBottom w:val="0"/>
      <w:divBdr>
        <w:top w:val="none" w:sz="0" w:space="0" w:color="auto"/>
        <w:left w:val="none" w:sz="0" w:space="0" w:color="auto"/>
        <w:bottom w:val="none" w:sz="0" w:space="0" w:color="auto"/>
        <w:right w:val="none" w:sz="0" w:space="0" w:color="auto"/>
      </w:divBdr>
    </w:div>
    <w:div w:id="1665009821">
      <w:bodyDiv w:val="1"/>
      <w:marLeft w:val="0"/>
      <w:marRight w:val="0"/>
      <w:marTop w:val="0"/>
      <w:marBottom w:val="0"/>
      <w:divBdr>
        <w:top w:val="none" w:sz="0" w:space="0" w:color="auto"/>
        <w:left w:val="none" w:sz="0" w:space="0" w:color="auto"/>
        <w:bottom w:val="none" w:sz="0" w:space="0" w:color="auto"/>
        <w:right w:val="none" w:sz="0" w:space="0" w:color="auto"/>
      </w:divBdr>
    </w:div>
    <w:div w:id="1665354219">
      <w:bodyDiv w:val="1"/>
      <w:marLeft w:val="0"/>
      <w:marRight w:val="0"/>
      <w:marTop w:val="0"/>
      <w:marBottom w:val="0"/>
      <w:divBdr>
        <w:top w:val="none" w:sz="0" w:space="0" w:color="auto"/>
        <w:left w:val="none" w:sz="0" w:space="0" w:color="auto"/>
        <w:bottom w:val="none" w:sz="0" w:space="0" w:color="auto"/>
        <w:right w:val="none" w:sz="0" w:space="0" w:color="auto"/>
      </w:divBdr>
    </w:div>
    <w:div w:id="1665934122">
      <w:bodyDiv w:val="1"/>
      <w:marLeft w:val="0"/>
      <w:marRight w:val="0"/>
      <w:marTop w:val="0"/>
      <w:marBottom w:val="0"/>
      <w:divBdr>
        <w:top w:val="none" w:sz="0" w:space="0" w:color="auto"/>
        <w:left w:val="none" w:sz="0" w:space="0" w:color="auto"/>
        <w:bottom w:val="none" w:sz="0" w:space="0" w:color="auto"/>
        <w:right w:val="none" w:sz="0" w:space="0" w:color="auto"/>
      </w:divBdr>
    </w:div>
    <w:div w:id="1667630230">
      <w:bodyDiv w:val="1"/>
      <w:marLeft w:val="0"/>
      <w:marRight w:val="0"/>
      <w:marTop w:val="0"/>
      <w:marBottom w:val="0"/>
      <w:divBdr>
        <w:top w:val="none" w:sz="0" w:space="0" w:color="auto"/>
        <w:left w:val="none" w:sz="0" w:space="0" w:color="auto"/>
        <w:bottom w:val="none" w:sz="0" w:space="0" w:color="auto"/>
        <w:right w:val="none" w:sz="0" w:space="0" w:color="auto"/>
      </w:divBdr>
    </w:div>
    <w:div w:id="1667779438">
      <w:bodyDiv w:val="1"/>
      <w:marLeft w:val="0"/>
      <w:marRight w:val="0"/>
      <w:marTop w:val="0"/>
      <w:marBottom w:val="0"/>
      <w:divBdr>
        <w:top w:val="none" w:sz="0" w:space="0" w:color="auto"/>
        <w:left w:val="none" w:sz="0" w:space="0" w:color="auto"/>
        <w:bottom w:val="none" w:sz="0" w:space="0" w:color="auto"/>
        <w:right w:val="none" w:sz="0" w:space="0" w:color="auto"/>
      </w:divBdr>
    </w:div>
    <w:div w:id="1669669007">
      <w:bodyDiv w:val="1"/>
      <w:marLeft w:val="0"/>
      <w:marRight w:val="0"/>
      <w:marTop w:val="0"/>
      <w:marBottom w:val="0"/>
      <w:divBdr>
        <w:top w:val="none" w:sz="0" w:space="0" w:color="auto"/>
        <w:left w:val="none" w:sz="0" w:space="0" w:color="auto"/>
        <w:bottom w:val="none" w:sz="0" w:space="0" w:color="auto"/>
        <w:right w:val="none" w:sz="0" w:space="0" w:color="auto"/>
      </w:divBdr>
    </w:div>
    <w:div w:id="1669866232">
      <w:bodyDiv w:val="1"/>
      <w:marLeft w:val="0"/>
      <w:marRight w:val="0"/>
      <w:marTop w:val="0"/>
      <w:marBottom w:val="0"/>
      <w:divBdr>
        <w:top w:val="none" w:sz="0" w:space="0" w:color="auto"/>
        <w:left w:val="none" w:sz="0" w:space="0" w:color="auto"/>
        <w:bottom w:val="none" w:sz="0" w:space="0" w:color="auto"/>
        <w:right w:val="none" w:sz="0" w:space="0" w:color="auto"/>
      </w:divBdr>
    </w:div>
    <w:div w:id="1670401725">
      <w:bodyDiv w:val="1"/>
      <w:marLeft w:val="0"/>
      <w:marRight w:val="0"/>
      <w:marTop w:val="0"/>
      <w:marBottom w:val="0"/>
      <w:divBdr>
        <w:top w:val="none" w:sz="0" w:space="0" w:color="auto"/>
        <w:left w:val="none" w:sz="0" w:space="0" w:color="auto"/>
        <w:bottom w:val="none" w:sz="0" w:space="0" w:color="auto"/>
        <w:right w:val="none" w:sz="0" w:space="0" w:color="auto"/>
      </w:divBdr>
      <w:divsChild>
        <w:div w:id="6298782">
          <w:marLeft w:val="480"/>
          <w:marRight w:val="0"/>
          <w:marTop w:val="0"/>
          <w:marBottom w:val="0"/>
          <w:divBdr>
            <w:top w:val="none" w:sz="0" w:space="0" w:color="auto"/>
            <w:left w:val="none" w:sz="0" w:space="0" w:color="auto"/>
            <w:bottom w:val="none" w:sz="0" w:space="0" w:color="auto"/>
            <w:right w:val="none" w:sz="0" w:space="0" w:color="auto"/>
          </w:divBdr>
        </w:div>
        <w:div w:id="33972530">
          <w:marLeft w:val="480"/>
          <w:marRight w:val="0"/>
          <w:marTop w:val="0"/>
          <w:marBottom w:val="0"/>
          <w:divBdr>
            <w:top w:val="none" w:sz="0" w:space="0" w:color="auto"/>
            <w:left w:val="none" w:sz="0" w:space="0" w:color="auto"/>
            <w:bottom w:val="none" w:sz="0" w:space="0" w:color="auto"/>
            <w:right w:val="none" w:sz="0" w:space="0" w:color="auto"/>
          </w:divBdr>
        </w:div>
        <w:div w:id="42947859">
          <w:marLeft w:val="480"/>
          <w:marRight w:val="0"/>
          <w:marTop w:val="0"/>
          <w:marBottom w:val="0"/>
          <w:divBdr>
            <w:top w:val="none" w:sz="0" w:space="0" w:color="auto"/>
            <w:left w:val="none" w:sz="0" w:space="0" w:color="auto"/>
            <w:bottom w:val="none" w:sz="0" w:space="0" w:color="auto"/>
            <w:right w:val="none" w:sz="0" w:space="0" w:color="auto"/>
          </w:divBdr>
        </w:div>
        <w:div w:id="76756650">
          <w:marLeft w:val="480"/>
          <w:marRight w:val="0"/>
          <w:marTop w:val="0"/>
          <w:marBottom w:val="0"/>
          <w:divBdr>
            <w:top w:val="none" w:sz="0" w:space="0" w:color="auto"/>
            <w:left w:val="none" w:sz="0" w:space="0" w:color="auto"/>
            <w:bottom w:val="none" w:sz="0" w:space="0" w:color="auto"/>
            <w:right w:val="none" w:sz="0" w:space="0" w:color="auto"/>
          </w:divBdr>
        </w:div>
        <w:div w:id="142966068">
          <w:marLeft w:val="480"/>
          <w:marRight w:val="0"/>
          <w:marTop w:val="0"/>
          <w:marBottom w:val="0"/>
          <w:divBdr>
            <w:top w:val="none" w:sz="0" w:space="0" w:color="auto"/>
            <w:left w:val="none" w:sz="0" w:space="0" w:color="auto"/>
            <w:bottom w:val="none" w:sz="0" w:space="0" w:color="auto"/>
            <w:right w:val="none" w:sz="0" w:space="0" w:color="auto"/>
          </w:divBdr>
        </w:div>
        <w:div w:id="165630668">
          <w:marLeft w:val="480"/>
          <w:marRight w:val="0"/>
          <w:marTop w:val="0"/>
          <w:marBottom w:val="0"/>
          <w:divBdr>
            <w:top w:val="none" w:sz="0" w:space="0" w:color="auto"/>
            <w:left w:val="none" w:sz="0" w:space="0" w:color="auto"/>
            <w:bottom w:val="none" w:sz="0" w:space="0" w:color="auto"/>
            <w:right w:val="none" w:sz="0" w:space="0" w:color="auto"/>
          </w:divBdr>
        </w:div>
        <w:div w:id="234123148">
          <w:marLeft w:val="480"/>
          <w:marRight w:val="0"/>
          <w:marTop w:val="0"/>
          <w:marBottom w:val="0"/>
          <w:divBdr>
            <w:top w:val="none" w:sz="0" w:space="0" w:color="auto"/>
            <w:left w:val="none" w:sz="0" w:space="0" w:color="auto"/>
            <w:bottom w:val="none" w:sz="0" w:space="0" w:color="auto"/>
            <w:right w:val="none" w:sz="0" w:space="0" w:color="auto"/>
          </w:divBdr>
        </w:div>
        <w:div w:id="290524486">
          <w:marLeft w:val="480"/>
          <w:marRight w:val="0"/>
          <w:marTop w:val="0"/>
          <w:marBottom w:val="0"/>
          <w:divBdr>
            <w:top w:val="none" w:sz="0" w:space="0" w:color="auto"/>
            <w:left w:val="none" w:sz="0" w:space="0" w:color="auto"/>
            <w:bottom w:val="none" w:sz="0" w:space="0" w:color="auto"/>
            <w:right w:val="none" w:sz="0" w:space="0" w:color="auto"/>
          </w:divBdr>
        </w:div>
        <w:div w:id="299458766">
          <w:marLeft w:val="480"/>
          <w:marRight w:val="0"/>
          <w:marTop w:val="0"/>
          <w:marBottom w:val="0"/>
          <w:divBdr>
            <w:top w:val="none" w:sz="0" w:space="0" w:color="auto"/>
            <w:left w:val="none" w:sz="0" w:space="0" w:color="auto"/>
            <w:bottom w:val="none" w:sz="0" w:space="0" w:color="auto"/>
            <w:right w:val="none" w:sz="0" w:space="0" w:color="auto"/>
          </w:divBdr>
        </w:div>
        <w:div w:id="460077199">
          <w:marLeft w:val="480"/>
          <w:marRight w:val="0"/>
          <w:marTop w:val="0"/>
          <w:marBottom w:val="0"/>
          <w:divBdr>
            <w:top w:val="none" w:sz="0" w:space="0" w:color="auto"/>
            <w:left w:val="none" w:sz="0" w:space="0" w:color="auto"/>
            <w:bottom w:val="none" w:sz="0" w:space="0" w:color="auto"/>
            <w:right w:val="none" w:sz="0" w:space="0" w:color="auto"/>
          </w:divBdr>
        </w:div>
        <w:div w:id="476846339">
          <w:marLeft w:val="480"/>
          <w:marRight w:val="0"/>
          <w:marTop w:val="0"/>
          <w:marBottom w:val="0"/>
          <w:divBdr>
            <w:top w:val="none" w:sz="0" w:space="0" w:color="auto"/>
            <w:left w:val="none" w:sz="0" w:space="0" w:color="auto"/>
            <w:bottom w:val="none" w:sz="0" w:space="0" w:color="auto"/>
            <w:right w:val="none" w:sz="0" w:space="0" w:color="auto"/>
          </w:divBdr>
        </w:div>
        <w:div w:id="551574734">
          <w:marLeft w:val="480"/>
          <w:marRight w:val="0"/>
          <w:marTop w:val="0"/>
          <w:marBottom w:val="0"/>
          <w:divBdr>
            <w:top w:val="none" w:sz="0" w:space="0" w:color="auto"/>
            <w:left w:val="none" w:sz="0" w:space="0" w:color="auto"/>
            <w:bottom w:val="none" w:sz="0" w:space="0" w:color="auto"/>
            <w:right w:val="none" w:sz="0" w:space="0" w:color="auto"/>
          </w:divBdr>
        </w:div>
        <w:div w:id="557594865">
          <w:marLeft w:val="480"/>
          <w:marRight w:val="0"/>
          <w:marTop w:val="0"/>
          <w:marBottom w:val="0"/>
          <w:divBdr>
            <w:top w:val="none" w:sz="0" w:space="0" w:color="auto"/>
            <w:left w:val="none" w:sz="0" w:space="0" w:color="auto"/>
            <w:bottom w:val="none" w:sz="0" w:space="0" w:color="auto"/>
            <w:right w:val="none" w:sz="0" w:space="0" w:color="auto"/>
          </w:divBdr>
        </w:div>
        <w:div w:id="638532227">
          <w:marLeft w:val="480"/>
          <w:marRight w:val="0"/>
          <w:marTop w:val="0"/>
          <w:marBottom w:val="0"/>
          <w:divBdr>
            <w:top w:val="none" w:sz="0" w:space="0" w:color="auto"/>
            <w:left w:val="none" w:sz="0" w:space="0" w:color="auto"/>
            <w:bottom w:val="none" w:sz="0" w:space="0" w:color="auto"/>
            <w:right w:val="none" w:sz="0" w:space="0" w:color="auto"/>
          </w:divBdr>
        </w:div>
        <w:div w:id="651518935">
          <w:marLeft w:val="480"/>
          <w:marRight w:val="0"/>
          <w:marTop w:val="0"/>
          <w:marBottom w:val="0"/>
          <w:divBdr>
            <w:top w:val="none" w:sz="0" w:space="0" w:color="auto"/>
            <w:left w:val="none" w:sz="0" w:space="0" w:color="auto"/>
            <w:bottom w:val="none" w:sz="0" w:space="0" w:color="auto"/>
            <w:right w:val="none" w:sz="0" w:space="0" w:color="auto"/>
          </w:divBdr>
        </w:div>
        <w:div w:id="676232123">
          <w:marLeft w:val="480"/>
          <w:marRight w:val="0"/>
          <w:marTop w:val="0"/>
          <w:marBottom w:val="0"/>
          <w:divBdr>
            <w:top w:val="none" w:sz="0" w:space="0" w:color="auto"/>
            <w:left w:val="none" w:sz="0" w:space="0" w:color="auto"/>
            <w:bottom w:val="none" w:sz="0" w:space="0" w:color="auto"/>
            <w:right w:val="none" w:sz="0" w:space="0" w:color="auto"/>
          </w:divBdr>
        </w:div>
        <w:div w:id="678504979">
          <w:marLeft w:val="480"/>
          <w:marRight w:val="0"/>
          <w:marTop w:val="0"/>
          <w:marBottom w:val="0"/>
          <w:divBdr>
            <w:top w:val="none" w:sz="0" w:space="0" w:color="auto"/>
            <w:left w:val="none" w:sz="0" w:space="0" w:color="auto"/>
            <w:bottom w:val="none" w:sz="0" w:space="0" w:color="auto"/>
            <w:right w:val="none" w:sz="0" w:space="0" w:color="auto"/>
          </w:divBdr>
        </w:div>
        <w:div w:id="763844643">
          <w:marLeft w:val="480"/>
          <w:marRight w:val="0"/>
          <w:marTop w:val="0"/>
          <w:marBottom w:val="0"/>
          <w:divBdr>
            <w:top w:val="none" w:sz="0" w:space="0" w:color="auto"/>
            <w:left w:val="none" w:sz="0" w:space="0" w:color="auto"/>
            <w:bottom w:val="none" w:sz="0" w:space="0" w:color="auto"/>
            <w:right w:val="none" w:sz="0" w:space="0" w:color="auto"/>
          </w:divBdr>
        </w:div>
        <w:div w:id="767968840">
          <w:marLeft w:val="480"/>
          <w:marRight w:val="0"/>
          <w:marTop w:val="0"/>
          <w:marBottom w:val="0"/>
          <w:divBdr>
            <w:top w:val="none" w:sz="0" w:space="0" w:color="auto"/>
            <w:left w:val="none" w:sz="0" w:space="0" w:color="auto"/>
            <w:bottom w:val="none" w:sz="0" w:space="0" w:color="auto"/>
            <w:right w:val="none" w:sz="0" w:space="0" w:color="auto"/>
          </w:divBdr>
        </w:div>
        <w:div w:id="796459403">
          <w:marLeft w:val="480"/>
          <w:marRight w:val="0"/>
          <w:marTop w:val="0"/>
          <w:marBottom w:val="0"/>
          <w:divBdr>
            <w:top w:val="none" w:sz="0" w:space="0" w:color="auto"/>
            <w:left w:val="none" w:sz="0" w:space="0" w:color="auto"/>
            <w:bottom w:val="none" w:sz="0" w:space="0" w:color="auto"/>
            <w:right w:val="none" w:sz="0" w:space="0" w:color="auto"/>
          </w:divBdr>
        </w:div>
        <w:div w:id="813451805">
          <w:marLeft w:val="480"/>
          <w:marRight w:val="0"/>
          <w:marTop w:val="0"/>
          <w:marBottom w:val="0"/>
          <w:divBdr>
            <w:top w:val="none" w:sz="0" w:space="0" w:color="auto"/>
            <w:left w:val="none" w:sz="0" w:space="0" w:color="auto"/>
            <w:bottom w:val="none" w:sz="0" w:space="0" w:color="auto"/>
            <w:right w:val="none" w:sz="0" w:space="0" w:color="auto"/>
          </w:divBdr>
        </w:div>
        <w:div w:id="818379643">
          <w:marLeft w:val="480"/>
          <w:marRight w:val="0"/>
          <w:marTop w:val="0"/>
          <w:marBottom w:val="0"/>
          <w:divBdr>
            <w:top w:val="none" w:sz="0" w:space="0" w:color="auto"/>
            <w:left w:val="none" w:sz="0" w:space="0" w:color="auto"/>
            <w:bottom w:val="none" w:sz="0" w:space="0" w:color="auto"/>
            <w:right w:val="none" w:sz="0" w:space="0" w:color="auto"/>
          </w:divBdr>
        </w:div>
        <w:div w:id="850409996">
          <w:marLeft w:val="480"/>
          <w:marRight w:val="0"/>
          <w:marTop w:val="0"/>
          <w:marBottom w:val="0"/>
          <w:divBdr>
            <w:top w:val="none" w:sz="0" w:space="0" w:color="auto"/>
            <w:left w:val="none" w:sz="0" w:space="0" w:color="auto"/>
            <w:bottom w:val="none" w:sz="0" w:space="0" w:color="auto"/>
            <w:right w:val="none" w:sz="0" w:space="0" w:color="auto"/>
          </w:divBdr>
        </w:div>
        <w:div w:id="856189520">
          <w:marLeft w:val="480"/>
          <w:marRight w:val="0"/>
          <w:marTop w:val="0"/>
          <w:marBottom w:val="0"/>
          <w:divBdr>
            <w:top w:val="none" w:sz="0" w:space="0" w:color="auto"/>
            <w:left w:val="none" w:sz="0" w:space="0" w:color="auto"/>
            <w:bottom w:val="none" w:sz="0" w:space="0" w:color="auto"/>
            <w:right w:val="none" w:sz="0" w:space="0" w:color="auto"/>
          </w:divBdr>
        </w:div>
        <w:div w:id="879586569">
          <w:marLeft w:val="480"/>
          <w:marRight w:val="0"/>
          <w:marTop w:val="0"/>
          <w:marBottom w:val="0"/>
          <w:divBdr>
            <w:top w:val="none" w:sz="0" w:space="0" w:color="auto"/>
            <w:left w:val="none" w:sz="0" w:space="0" w:color="auto"/>
            <w:bottom w:val="none" w:sz="0" w:space="0" w:color="auto"/>
            <w:right w:val="none" w:sz="0" w:space="0" w:color="auto"/>
          </w:divBdr>
        </w:div>
        <w:div w:id="913513149">
          <w:marLeft w:val="480"/>
          <w:marRight w:val="0"/>
          <w:marTop w:val="0"/>
          <w:marBottom w:val="0"/>
          <w:divBdr>
            <w:top w:val="none" w:sz="0" w:space="0" w:color="auto"/>
            <w:left w:val="none" w:sz="0" w:space="0" w:color="auto"/>
            <w:bottom w:val="none" w:sz="0" w:space="0" w:color="auto"/>
            <w:right w:val="none" w:sz="0" w:space="0" w:color="auto"/>
          </w:divBdr>
        </w:div>
        <w:div w:id="927037930">
          <w:marLeft w:val="480"/>
          <w:marRight w:val="0"/>
          <w:marTop w:val="0"/>
          <w:marBottom w:val="0"/>
          <w:divBdr>
            <w:top w:val="none" w:sz="0" w:space="0" w:color="auto"/>
            <w:left w:val="none" w:sz="0" w:space="0" w:color="auto"/>
            <w:bottom w:val="none" w:sz="0" w:space="0" w:color="auto"/>
            <w:right w:val="none" w:sz="0" w:space="0" w:color="auto"/>
          </w:divBdr>
        </w:div>
        <w:div w:id="972636761">
          <w:marLeft w:val="480"/>
          <w:marRight w:val="0"/>
          <w:marTop w:val="0"/>
          <w:marBottom w:val="0"/>
          <w:divBdr>
            <w:top w:val="none" w:sz="0" w:space="0" w:color="auto"/>
            <w:left w:val="none" w:sz="0" w:space="0" w:color="auto"/>
            <w:bottom w:val="none" w:sz="0" w:space="0" w:color="auto"/>
            <w:right w:val="none" w:sz="0" w:space="0" w:color="auto"/>
          </w:divBdr>
        </w:div>
        <w:div w:id="987781966">
          <w:marLeft w:val="480"/>
          <w:marRight w:val="0"/>
          <w:marTop w:val="0"/>
          <w:marBottom w:val="0"/>
          <w:divBdr>
            <w:top w:val="none" w:sz="0" w:space="0" w:color="auto"/>
            <w:left w:val="none" w:sz="0" w:space="0" w:color="auto"/>
            <w:bottom w:val="none" w:sz="0" w:space="0" w:color="auto"/>
            <w:right w:val="none" w:sz="0" w:space="0" w:color="auto"/>
          </w:divBdr>
        </w:div>
        <w:div w:id="990014512">
          <w:marLeft w:val="480"/>
          <w:marRight w:val="0"/>
          <w:marTop w:val="0"/>
          <w:marBottom w:val="0"/>
          <w:divBdr>
            <w:top w:val="none" w:sz="0" w:space="0" w:color="auto"/>
            <w:left w:val="none" w:sz="0" w:space="0" w:color="auto"/>
            <w:bottom w:val="none" w:sz="0" w:space="0" w:color="auto"/>
            <w:right w:val="none" w:sz="0" w:space="0" w:color="auto"/>
          </w:divBdr>
        </w:div>
        <w:div w:id="1005325612">
          <w:marLeft w:val="480"/>
          <w:marRight w:val="0"/>
          <w:marTop w:val="0"/>
          <w:marBottom w:val="0"/>
          <w:divBdr>
            <w:top w:val="none" w:sz="0" w:space="0" w:color="auto"/>
            <w:left w:val="none" w:sz="0" w:space="0" w:color="auto"/>
            <w:bottom w:val="none" w:sz="0" w:space="0" w:color="auto"/>
            <w:right w:val="none" w:sz="0" w:space="0" w:color="auto"/>
          </w:divBdr>
        </w:div>
        <w:div w:id="1006402938">
          <w:marLeft w:val="480"/>
          <w:marRight w:val="0"/>
          <w:marTop w:val="0"/>
          <w:marBottom w:val="0"/>
          <w:divBdr>
            <w:top w:val="none" w:sz="0" w:space="0" w:color="auto"/>
            <w:left w:val="none" w:sz="0" w:space="0" w:color="auto"/>
            <w:bottom w:val="none" w:sz="0" w:space="0" w:color="auto"/>
            <w:right w:val="none" w:sz="0" w:space="0" w:color="auto"/>
          </w:divBdr>
        </w:div>
        <w:div w:id="1032808679">
          <w:marLeft w:val="480"/>
          <w:marRight w:val="0"/>
          <w:marTop w:val="0"/>
          <w:marBottom w:val="0"/>
          <w:divBdr>
            <w:top w:val="none" w:sz="0" w:space="0" w:color="auto"/>
            <w:left w:val="none" w:sz="0" w:space="0" w:color="auto"/>
            <w:bottom w:val="none" w:sz="0" w:space="0" w:color="auto"/>
            <w:right w:val="none" w:sz="0" w:space="0" w:color="auto"/>
          </w:divBdr>
        </w:div>
        <w:div w:id="1032850666">
          <w:marLeft w:val="480"/>
          <w:marRight w:val="0"/>
          <w:marTop w:val="0"/>
          <w:marBottom w:val="0"/>
          <w:divBdr>
            <w:top w:val="none" w:sz="0" w:space="0" w:color="auto"/>
            <w:left w:val="none" w:sz="0" w:space="0" w:color="auto"/>
            <w:bottom w:val="none" w:sz="0" w:space="0" w:color="auto"/>
            <w:right w:val="none" w:sz="0" w:space="0" w:color="auto"/>
          </w:divBdr>
        </w:div>
        <w:div w:id="1035958506">
          <w:marLeft w:val="480"/>
          <w:marRight w:val="0"/>
          <w:marTop w:val="0"/>
          <w:marBottom w:val="0"/>
          <w:divBdr>
            <w:top w:val="none" w:sz="0" w:space="0" w:color="auto"/>
            <w:left w:val="none" w:sz="0" w:space="0" w:color="auto"/>
            <w:bottom w:val="none" w:sz="0" w:space="0" w:color="auto"/>
            <w:right w:val="none" w:sz="0" w:space="0" w:color="auto"/>
          </w:divBdr>
        </w:div>
        <w:div w:id="1039671296">
          <w:marLeft w:val="480"/>
          <w:marRight w:val="0"/>
          <w:marTop w:val="0"/>
          <w:marBottom w:val="0"/>
          <w:divBdr>
            <w:top w:val="none" w:sz="0" w:space="0" w:color="auto"/>
            <w:left w:val="none" w:sz="0" w:space="0" w:color="auto"/>
            <w:bottom w:val="none" w:sz="0" w:space="0" w:color="auto"/>
            <w:right w:val="none" w:sz="0" w:space="0" w:color="auto"/>
          </w:divBdr>
        </w:div>
        <w:div w:id="1061556819">
          <w:marLeft w:val="480"/>
          <w:marRight w:val="0"/>
          <w:marTop w:val="0"/>
          <w:marBottom w:val="0"/>
          <w:divBdr>
            <w:top w:val="none" w:sz="0" w:space="0" w:color="auto"/>
            <w:left w:val="none" w:sz="0" w:space="0" w:color="auto"/>
            <w:bottom w:val="none" w:sz="0" w:space="0" w:color="auto"/>
            <w:right w:val="none" w:sz="0" w:space="0" w:color="auto"/>
          </w:divBdr>
        </w:div>
        <w:div w:id="1065183705">
          <w:marLeft w:val="480"/>
          <w:marRight w:val="0"/>
          <w:marTop w:val="0"/>
          <w:marBottom w:val="0"/>
          <w:divBdr>
            <w:top w:val="none" w:sz="0" w:space="0" w:color="auto"/>
            <w:left w:val="none" w:sz="0" w:space="0" w:color="auto"/>
            <w:bottom w:val="none" w:sz="0" w:space="0" w:color="auto"/>
            <w:right w:val="none" w:sz="0" w:space="0" w:color="auto"/>
          </w:divBdr>
        </w:div>
        <w:div w:id="1126503291">
          <w:marLeft w:val="480"/>
          <w:marRight w:val="0"/>
          <w:marTop w:val="0"/>
          <w:marBottom w:val="0"/>
          <w:divBdr>
            <w:top w:val="none" w:sz="0" w:space="0" w:color="auto"/>
            <w:left w:val="none" w:sz="0" w:space="0" w:color="auto"/>
            <w:bottom w:val="none" w:sz="0" w:space="0" w:color="auto"/>
            <w:right w:val="none" w:sz="0" w:space="0" w:color="auto"/>
          </w:divBdr>
        </w:div>
        <w:div w:id="1180123997">
          <w:marLeft w:val="480"/>
          <w:marRight w:val="0"/>
          <w:marTop w:val="0"/>
          <w:marBottom w:val="0"/>
          <w:divBdr>
            <w:top w:val="none" w:sz="0" w:space="0" w:color="auto"/>
            <w:left w:val="none" w:sz="0" w:space="0" w:color="auto"/>
            <w:bottom w:val="none" w:sz="0" w:space="0" w:color="auto"/>
            <w:right w:val="none" w:sz="0" w:space="0" w:color="auto"/>
          </w:divBdr>
        </w:div>
        <w:div w:id="1217396959">
          <w:marLeft w:val="480"/>
          <w:marRight w:val="0"/>
          <w:marTop w:val="0"/>
          <w:marBottom w:val="0"/>
          <w:divBdr>
            <w:top w:val="none" w:sz="0" w:space="0" w:color="auto"/>
            <w:left w:val="none" w:sz="0" w:space="0" w:color="auto"/>
            <w:bottom w:val="none" w:sz="0" w:space="0" w:color="auto"/>
            <w:right w:val="none" w:sz="0" w:space="0" w:color="auto"/>
          </w:divBdr>
        </w:div>
        <w:div w:id="1224676875">
          <w:marLeft w:val="480"/>
          <w:marRight w:val="0"/>
          <w:marTop w:val="0"/>
          <w:marBottom w:val="0"/>
          <w:divBdr>
            <w:top w:val="none" w:sz="0" w:space="0" w:color="auto"/>
            <w:left w:val="none" w:sz="0" w:space="0" w:color="auto"/>
            <w:bottom w:val="none" w:sz="0" w:space="0" w:color="auto"/>
            <w:right w:val="none" w:sz="0" w:space="0" w:color="auto"/>
          </w:divBdr>
        </w:div>
        <w:div w:id="1240822706">
          <w:marLeft w:val="480"/>
          <w:marRight w:val="0"/>
          <w:marTop w:val="0"/>
          <w:marBottom w:val="0"/>
          <w:divBdr>
            <w:top w:val="none" w:sz="0" w:space="0" w:color="auto"/>
            <w:left w:val="none" w:sz="0" w:space="0" w:color="auto"/>
            <w:bottom w:val="none" w:sz="0" w:space="0" w:color="auto"/>
            <w:right w:val="none" w:sz="0" w:space="0" w:color="auto"/>
          </w:divBdr>
        </w:div>
        <w:div w:id="1266110501">
          <w:marLeft w:val="480"/>
          <w:marRight w:val="0"/>
          <w:marTop w:val="0"/>
          <w:marBottom w:val="0"/>
          <w:divBdr>
            <w:top w:val="none" w:sz="0" w:space="0" w:color="auto"/>
            <w:left w:val="none" w:sz="0" w:space="0" w:color="auto"/>
            <w:bottom w:val="none" w:sz="0" w:space="0" w:color="auto"/>
            <w:right w:val="none" w:sz="0" w:space="0" w:color="auto"/>
          </w:divBdr>
        </w:div>
        <w:div w:id="1295217107">
          <w:marLeft w:val="480"/>
          <w:marRight w:val="0"/>
          <w:marTop w:val="0"/>
          <w:marBottom w:val="0"/>
          <w:divBdr>
            <w:top w:val="none" w:sz="0" w:space="0" w:color="auto"/>
            <w:left w:val="none" w:sz="0" w:space="0" w:color="auto"/>
            <w:bottom w:val="none" w:sz="0" w:space="0" w:color="auto"/>
            <w:right w:val="none" w:sz="0" w:space="0" w:color="auto"/>
          </w:divBdr>
        </w:div>
        <w:div w:id="1393383402">
          <w:marLeft w:val="480"/>
          <w:marRight w:val="0"/>
          <w:marTop w:val="0"/>
          <w:marBottom w:val="0"/>
          <w:divBdr>
            <w:top w:val="none" w:sz="0" w:space="0" w:color="auto"/>
            <w:left w:val="none" w:sz="0" w:space="0" w:color="auto"/>
            <w:bottom w:val="none" w:sz="0" w:space="0" w:color="auto"/>
            <w:right w:val="none" w:sz="0" w:space="0" w:color="auto"/>
          </w:divBdr>
        </w:div>
        <w:div w:id="1488476717">
          <w:marLeft w:val="480"/>
          <w:marRight w:val="0"/>
          <w:marTop w:val="0"/>
          <w:marBottom w:val="0"/>
          <w:divBdr>
            <w:top w:val="none" w:sz="0" w:space="0" w:color="auto"/>
            <w:left w:val="none" w:sz="0" w:space="0" w:color="auto"/>
            <w:bottom w:val="none" w:sz="0" w:space="0" w:color="auto"/>
            <w:right w:val="none" w:sz="0" w:space="0" w:color="auto"/>
          </w:divBdr>
        </w:div>
        <w:div w:id="1596018873">
          <w:marLeft w:val="480"/>
          <w:marRight w:val="0"/>
          <w:marTop w:val="0"/>
          <w:marBottom w:val="0"/>
          <w:divBdr>
            <w:top w:val="none" w:sz="0" w:space="0" w:color="auto"/>
            <w:left w:val="none" w:sz="0" w:space="0" w:color="auto"/>
            <w:bottom w:val="none" w:sz="0" w:space="0" w:color="auto"/>
            <w:right w:val="none" w:sz="0" w:space="0" w:color="auto"/>
          </w:divBdr>
        </w:div>
        <w:div w:id="1634094923">
          <w:marLeft w:val="480"/>
          <w:marRight w:val="0"/>
          <w:marTop w:val="0"/>
          <w:marBottom w:val="0"/>
          <w:divBdr>
            <w:top w:val="none" w:sz="0" w:space="0" w:color="auto"/>
            <w:left w:val="none" w:sz="0" w:space="0" w:color="auto"/>
            <w:bottom w:val="none" w:sz="0" w:space="0" w:color="auto"/>
            <w:right w:val="none" w:sz="0" w:space="0" w:color="auto"/>
          </w:divBdr>
        </w:div>
        <w:div w:id="1724600383">
          <w:marLeft w:val="480"/>
          <w:marRight w:val="0"/>
          <w:marTop w:val="0"/>
          <w:marBottom w:val="0"/>
          <w:divBdr>
            <w:top w:val="none" w:sz="0" w:space="0" w:color="auto"/>
            <w:left w:val="none" w:sz="0" w:space="0" w:color="auto"/>
            <w:bottom w:val="none" w:sz="0" w:space="0" w:color="auto"/>
            <w:right w:val="none" w:sz="0" w:space="0" w:color="auto"/>
          </w:divBdr>
        </w:div>
        <w:div w:id="1741320614">
          <w:marLeft w:val="480"/>
          <w:marRight w:val="0"/>
          <w:marTop w:val="0"/>
          <w:marBottom w:val="0"/>
          <w:divBdr>
            <w:top w:val="none" w:sz="0" w:space="0" w:color="auto"/>
            <w:left w:val="none" w:sz="0" w:space="0" w:color="auto"/>
            <w:bottom w:val="none" w:sz="0" w:space="0" w:color="auto"/>
            <w:right w:val="none" w:sz="0" w:space="0" w:color="auto"/>
          </w:divBdr>
        </w:div>
        <w:div w:id="1749571804">
          <w:marLeft w:val="480"/>
          <w:marRight w:val="0"/>
          <w:marTop w:val="0"/>
          <w:marBottom w:val="0"/>
          <w:divBdr>
            <w:top w:val="none" w:sz="0" w:space="0" w:color="auto"/>
            <w:left w:val="none" w:sz="0" w:space="0" w:color="auto"/>
            <w:bottom w:val="none" w:sz="0" w:space="0" w:color="auto"/>
            <w:right w:val="none" w:sz="0" w:space="0" w:color="auto"/>
          </w:divBdr>
        </w:div>
        <w:div w:id="1784380343">
          <w:marLeft w:val="480"/>
          <w:marRight w:val="0"/>
          <w:marTop w:val="0"/>
          <w:marBottom w:val="0"/>
          <w:divBdr>
            <w:top w:val="none" w:sz="0" w:space="0" w:color="auto"/>
            <w:left w:val="none" w:sz="0" w:space="0" w:color="auto"/>
            <w:bottom w:val="none" w:sz="0" w:space="0" w:color="auto"/>
            <w:right w:val="none" w:sz="0" w:space="0" w:color="auto"/>
          </w:divBdr>
        </w:div>
        <w:div w:id="1795632621">
          <w:marLeft w:val="480"/>
          <w:marRight w:val="0"/>
          <w:marTop w:val="0"/>
          <w:marBottom w:val="0"/>
          <w:divBdr>
            <w:top w:val="none" w:sz="0" w:space="0" w:color="auto"/>
            <w:left w:val="none" w:sz="0" w:space="0" w:color="auto"/>
            <w:bottom w:val="none" w:sz="0" w:space="0" w:color="auto"/>
            <w:right w:val="none" w:sz="0" w:space="0" w:color="auto"/>
          </w:divBdr>
        </w:div>
        <w:div w:id="1832283650">
          <w:marLeft w:val="480"/>
          <w:marRight w:val="0"/>
          <w:marTop w:val="0"/>
          <w:marBottom w:val="0"/>
          <w:divBdr>
            <w:top w:val="none" w:sz="0" w:space="0" w:color="auto"/>
            <w:left w:val="none" w:sz="0" w:space="0" w:color="auto"/>
            <w:bottom w:val="none" w:sz="0" w:space="0" w:color="auto"/>
            <w:right w:val="none" w:sz="0" w:space="0" w:color="auto"/>
          </w:divBdr>
        </w:div>
        <w:div w:id="1886717486">
          <w:marLeft w:val="480"/>
          <w:marRight w:val="0"/>
          <w:marTop w:val="0"/>
          <w:marBottom w:val="0"/>
          <w:divBdr>
            <w:top w:val="none" w:sz="0" w:space="0" w:color="auto"/>
            <w:left w:val="none" w:sz="0" w:space="0" w:color="auto"/>
            <w:bottom w:val="none" w:sz="0" w:space="0" w:color="auto"/>
            <w:right w:val="none" w:sz="0" w:space="0" w:color="auto"/>
          </w:divBdr>
        </w:div>
        <w:div w:id="1900676911">
          <w:marLeft w:val="480"/>
          <w:marRight w:val="0"/>
          <w:marTop w:val="0"/>
          <w:marBottom w:val="0"/>
          <w:divBdr>
            <w:top w:val="none" w:sz="0" w:space="0" w:color="auto"/>
            <w:left w:val="none" w:sz="0" w:space="0" w:color="auto"/>
            <w:bottom w:val="none" w:sz="0" w:space="0" w:color="auto"/>
            <w:right w:val="none" w:sz="0" w:space="0" w:color="auto"/>
          </w:divBdr>
        </w:div>
        <w:div w:id="1955481852">
          <w:marLeft w:val="480"/>
          <w:marRight w:val="0"/>
          <w:marTop w:val="0"/>
          <w:marBottom w:val="0"/>
          <w:divBdr>
            <w:top w:val="none" w:sz="0" w:space="0" w:color="auto"/>
            <w:left w:val="none" w:sz="0" w:space="0" w:color="auto"/>
            <w:bottom w:val="none" w:sz="0" w:space="0" w:color="auto"/>
            <w:right w:val="none" w:sz="0" w:space="0" w:color="auto"/>
          </w:divBdr>
        </w:div>
        <w:div w:id="1959797015">
          <w:marLeft w:val="480"/>
          <w:marRight w:val="0"/>
          <w:marTop w:val="0"/>
          <w:marBottom w:val="0"/>
          <w:divBdr>
            <w:top w:val="none" w:sz="0" w:space="0" w:color="auto"/>
            <w:left w:val="none" w:sz="0" w:space="0" w:color="auto"/>
            <w:bottom w:val="none" w:sz="0" w:space="0" w:color="auto"/>
            <w:right w:val="none" w:sz="0" w:space="0" w:color="auto"/>
          </w:divBdr>
        </w:div>
        <w:div w:id="2007397460">
          <w:marLeft w:val="480"/>
          <w:marRight w:val="0"/>
          <w:marTop w:val="0"/>
          <w:marBottom w:val="0"/>
          <w:divBdr>
            <w:top w:val="none" w:sz="0" w:space="0" w:color="auto"/>
            <w:left w:val="none" w:sz="0" w:space="0" w:color="auto"/>
            <w:bottom w:val="none" w:sz="0" w:space="0" w:color="auto"/>
            <w:right w:val="none" w:sz="0" w:space="0" w:color="auto"/>
          </w:divBdr>
        </w:div>
        <w:div w:id="2019188312">
          <w:marLeft w:val="480"/>
          <w:marRight w:val="0"/>
          <w:marTop w:val="0"/>
          <w:marBottom w:val="0"/>
          <w:divBdr>
            <w:top w:val="none" w:sz="0" w:space="0" w:color="auto"/>
            <w:left w:val="none" w:sz="0" w:space="0" w:color="auto"/>
            <w:bottom w:val="none" w:sz="0" w:space="0" w:color="auto"/>
            <w:right w:val="none" w:sz="0" w:space="0" w:color="auto"/>
          </w:divBdr>
        </w:div>
        <w:div w:id="2027292752">
          <w:marLeft w:val="480"/>
          <w:marRight w:val="0"/>
          <w:marTop w:val="0"/>
          <w:marBottom w:val="0"/>
          <w:divBdr>
            <w:top w:val="none" w:sz="0" w:space="0" w:color="auto"/>
            <w:left w:val="none" w:sz="0" w:space="0" w:color="auto"/>
            <w:bottom w:val="none" w:sz="0" w:space="0" w:color="auto"/>
            <w:right w:val="none" w:sz="0" w:space="0" w:color="auto"/>
          </w:divBdr>
        </w:div>
        <w:div w:id="2029407458">
          <w:marLeft w:val="480"/>
          <w:marRight w:val="0"/>
          <w:marTop w:val="0"/>
          <w:marBottom w:val="0"/>
          <w:divBdr>
            <w:top w:val="none" w:sz="0" w:space="0" w:color="auto"/>
            <w:left w:val="none" w:sz="0" w:space="0" w:color="auto"/>
            <w:bottom w:val="none" w:sz="0" w:space="0" w:color="auto"/>
            <w:right w:val="none" w:sz="0" w:space="0" w:color="auto"/>
          </w:divBdr>
        </w:div>
        <w:div w:id="2082406742">
          <w:marLeft w:val="480"/>
          <w:marRight w:val="0"/>
          <w:marTop w:val="0"/>
          <w:marBottom w:val="0"/>
          <w:divBdr>
            <w:top w:val="none" w:sz="0" w:space="0" w:color="auto"/>
            <w:left w:val="none" w:sz="0" w:space="0" w:color="auto"/>
            <w:bottom w:val="none" w:sz="0" w:space="0" w:color="auto"/>
            <w:right w:val="none" w:sz="0" w:space="0" w:color="auto"/>
          </w:divBdr>
        </w:div>
        <w:div w:id="2092196744">
          <w:marLeft w:val="480"/>
          <w:marRight w:val="0"/>
          <w:marTop w:val="0"/>
          <w:marBottom w:val="0"/>
          <w:divBdr>
            <w:top w:val="none" w:sz="0" w:space="0" w:color="auto"/>
            <w:left w:val="none" w:sz="0" w:space="0" w:color="auto"/>
            <w:bottom w:val="none" w:sz="0" w:space="0" w:color="auto"/>
            <w:right w:val="none" w:sz="0" w:space="0" w:color="auto"/>
          </w:divBdr>
        </w:div>
        <w:div w:id="2115902392">
          <w:marLeft w:val="480"/>
          <w:marRight w:val="0"/>
          <w:marTop w:val="0"/>
          <w:marBottom w:val="0"/>
          <w:divBdr>
            <w:top w:val="none" w:sz="0" w:space="0" w:color="auto"/>
            <w:left w:val="none" w:sz="0" w:space="0" w:color="auto"/>
            <w:bottom w:val="none" w:sz="0" w:space="0" w:color="auto"/>
            <w:right w:val="none" w:sz="0" w:space="0" w:color="auto"/>
          </w:divBdr>
        </w:div>
        <w:div w:id="2116170516">
          <w:marLeft w:val="480"/>
          <w:marRight w:val="0"/>
          <w:marTop w:val="0"/>
          <w:marBottom w:val="0"/>
          <w:divBdr>
            <w:top w:val="none" w:sz="0" w:space="0" w:color="auto"/>
            <w:left w:val="none" w:sz="0" w:space="0" w:color="auto"/>
            <w:bottom w:val="none" w:sz="0" w:space="0" w:color="auto"/>
            <w:right w:val="none" w:sz="0" w:space="0" w:color="auto"/>
          </w:divBdr>
        </w:div>
      </w:divsChild>
    </w:div>
    <w:div w:id="1672028237">
      <w:bodyDiv w:val="1"/>
      <w:marLeft w:val="0"/>
      <w:marRight w:val="0"/>
      <w:marTop w:val="0"/>
      <w:marBottom w:val="0"/>
      <w:divBdr>
        <w:top w:val="none" w:sz="0" w:space="0" w:color="auto"/>
        <w:left w:val="none" w:sz="0" w:space="0" w:color="auto"/>
        <w:bottom w:val="none" w:sz="0" w:space="0" w:color="auto"/>
        <w:right w:val="none" w:sz="0" w:space="0" w:color="auto"/>
      </w:divBdr>
    </w:div>
    <w:div w:id="1672876838">
      <w:bodyDiv w:val="1"/>
      <w:marLeft w:val="0"/>
      <w:marRight w:val="0"/>
      <w:marTop w:val="0"/>
      <w:marBottom w:val="0"/>
      <w:divBdr>
        <w:top w:val="none" w:sz="0" w:space="0" w:color="auto"/>
        <w:left w:val="none" w:sz="0" w:space="0" w:color="auto"/>
        <w:bottom w:val="none" w:sz="0" w:space="0" w:color="auto"/>
        <w:right w:val="none" w:sz="0" w:space="0" w:color="auto"/>
      </w:divBdr>
    </w:div>
    <w:div w:id="1673994479">
      <w:bodyDiv w:val="1"/>
      <w:marLeft w:val="0"/>
      <w:marRight w:val="0"/>
      <w:marTop w:val="0"/>
      <w:marBottom w:val="0"/>
      <w:divBdr>
        <w:top w:val="none" w:sz="0" w:space="0" w:color="auto"/>
        <w:left w:val="none" w:sz="0" w:space="0" w:color="auto"/>
        <w:bottom w:val="none" w:sz="0" w:space="0" w:color="auto"/>
        <w:right w:val="none" w:sz="0" w:space="0" w:color="auto"/>
      </w:divBdr>
    </w:div>
    <w:div w:id="1675764106">
      <w:bodyDiv w:val="1"/>
      <w:marLeft w:val="0"/>
      <w:marRight w:val="0"/>
      <w:marTop w:val="0"/>
      <w:marBottom w:val="0"/>
      <w:divBdr>
        <w:top w:val="none" w:sz="0" w:space="0" w:color="auto"/>
        <w:left w:val="none" w:sz="0" w:space="0" w:color="auto"/>
        <w:bottom w:val="none" w:sz="0" w:space="0" w:color="auto"/>
        <w:right w:val="none" w:sz="0" w:space="0" w:color="auto"/>
      </w:divBdr>
    </w:div>
    <w:div w:id="1677878036">
      <w:bodyDiv w:val="1"/>
      <w:marLeft w:val="0"/>
      <w:marRight w:val="0"/>
      <w:marTop w:val="0"/>
      <w:marBottom w:val="0"/>
      <w:divBdr>
        <w:top w:val="none" w:sz="0" w:space="0" w:color="auto"/>
        <w:left w:val="none" w:sz="0" w:space="0" w:color="auto"/>
        <w:bottom w:val="none" w:sz="0" w:space="0" w:color="auto"/>
        <w:right w:val="none" w:sz="0" w:space="0" w:color="auto"/>
      </w:divBdr>
    </w:div>
    <w:div w:id="1680426079">
      <w:bodyDiv w:val="1"/>
      <w:marLeft w:val="0"/>
      <w:marRight w:val="0"/>
      <w:marTop w:val="0"/>
      <w:marBottom w:val="0"/>
      <w:divBdr>
        <w:top w:val="none" w:sz="0" w:space="0" w:color="auto"/>
        <w:left w:val="none" w:sz="0" w:space="0" w:color="auto"/>
        <w:bottom w:val="none" w:sz="0" w:space="0" w:color="auto"/>
        <w:right w:val="none" w:sz="0" w:space="0" w:color="auto"/>
      </w:divBdr>
    </w:div>
    <w:div w:id="1681542454">
      <w:bodyDiv w:val="1"/>
      <w:marLeft w:val="0"/>
      <w:marRight w:val="0"/>
      <w:marTop w:val="0"/>
      <w:marBottom w:val="0"/>
      <w:divBdr>
        <w:top w:val="none" w:sz="0" w:space="0" w:color="auto"/>
        <w:left w:val="none" w:sz="0" w:space="0" w:color="auto"/>
        <w:bottom w:val="none" w:sz="0" w:space="0" w:color="auto"/>
        <w:right w:val="none" w:sz="0" w:space="0" w:color="auto"/>
      </w:divBdr>
    </w:div>
    <w:div w:id="1684282836">
      <w:bodyDiv w:val="1"/>
      <w:marLeft w:val="0"/>
      <w:marRight w:val="0"/>
      <w:marTop w:val="0"/>
      <w:marBottom w:val="0"/>
      <w:divBdr>
        <w:top w:val="none" w:sz="0" w:space="0" w:color="auto"/>
        <w:left w:val="none" w:sz="0" w:space="0" w:color="auto"/>
        <w:bottom w:val="none" w:sz="0" w:space="0" w:color="auto"/>
        <w:right w:val="none" w:sz="0" w:space="0" w:color="auto"/>
      </w:divBdr>
    </w:div>
    <w:div w:id="1684937889">
      <w:bodyDiv w:val="1"/>
      <w:marLeft w:val="0"/>
      <w:marRight w:val="0"/>
      <w:marTop w:val="0"/>
      <w:marBottom w:val="0"/>
      <w:divBdr>
        <w:top w:val="none" w:sz="0" w:space="0" w:color="auto"/>
        <w:left w:val="none" w:sz="0" w:space="0" w:color="auto"/>
        <w:bottom w:val="none" w:sz="0" w:space="0" w:color="auto"/>
        <w:right w:val="none" w:sz="0" w:space="0" w:color="auto"/>
      </w:divBdr>
    </w:div>
    <w:div w:id="1685857952">
      <w:bodyDiv w:val="1"/>
      <w:marLeft w:val="0"/>
      <w:marRight w:val="0"/>
      <w:marTop w:val="0"/>
      <w:marBottom w:val="0"/>
      <w:divBdr>
        <w:top w:val="none" w:sz="0" w:space="0" w:color="auto"/>
        <w:left w:val="none" w:sz="0" w:space="0" w:color="auto"/>
        <w:bottom w:val="none" w:sz="0" w:space="0" w:color="auto"/>
        <w:right w:val="none" w:sz="0" w:space="0" w:color="auto"/>
      </w:divBdr>
    </w:div>
    <w:div w:id="1685938820">
      <w:bodyDiv w:val="1"/>
      <w:marLeft w:val="0"/>
      <w:marRight w:val="0"/>
      <w:marTop w:val="0"/>
      <w:marBottom w:val="0"/>
      <w:divBdr>
        <w:top w:val="none" w:sz="0" w:space="0" w:color="auto"/>
        <w:left w:val="none" w:sz="0" w:space="0" w:color="auto"/>
        <w:bottom w:val="none" w:sz="0" w:space="0" w:color="auto"/>
        <w:right w:val="none" w:sz="0" w:space="0" w:color="auto"/>
      </w:divBdr>
    </w:div>
    <w:div w:id="1686790184">
      <w:bodyDiv w:val="1"/>
      <w:marLeft w:val="0"/>
      <w:marRight w:val="0"/>
      <w:marTop w:val="0"/>
      <w:marBottom w:val="0"/>
      <w:divBdr>
        <w:top w:val="none" w:sz="0" w:space="0" w:color="auto"/>
        <w:left w:val="none" w:sz="0" w:space="0" w:color="auto"/>
        <w:bottom w:val="none" w:sz="0" w:space="0" w:color="auto"/>
        <w:right w:val="none" w:sz="0" w:space="0" w:color="auto"/>
      </w:divBdr>
    </w:div>
    <w:div w:id="1687561227">
      <w:bodyDiv w:val="1"/>
      <w:marLeft w:val="0"/>
      <w:marRight w:val="0"/>
      <w:marTop w:val="0"/>
      <w:marBottom w:val="0"/>
      <w:divBdr>
        <w:top w:val="none" w:sz="0" w:space="0" w:color="auto"/>
        <w:left w:val="none" w:sz="0" w:space="0" w:color="auto"/>
        <w:bottom w:val="none" w:sz="0" w:space="0" w:color="auto"/>
        <w:right w:val="none" w:sz="0" w:space="0" w:color="auto"/>
      </w:divBdr>
    </w:div>
    <w:div w:id="1688556591">
      <w:bodyDiv w:val="1"/>
      <w:marLeft w:val="0"/>
      <w:marRight w:val="0"/>
      <w:marTop w:val="0"/>
      <w:marBottom w:val="0"/>
      <w:divBdr>
        <w:top w:val="none" w:sz="0" w:space="0" w:color="auto"/>
        <w:left w:val="none" w:sz="0" w:space="0" w:color="auto"/>
        <w:bottom w:val="none" w:sz="0" w:space="0" w:color="auto"/>
        <w:right w:val="none" w:sz="0" w:space="0" w:color="auto"/>
      </w:divBdr>
    </w:div>
    <w:div w:id="1688628823">
      <w:bodyDiv w:val="1"/>
      <w:marLeft w:val="0"/>
      <w:marRight w:val="0"/>
      <w:marTop w:val="0"/>
      <w:marBottom w:val="0"/>
      <w:divBdr>
        <w:top w:val="none" w:sz="0" w:space="0" w:color="auto"/>
        <w:left w:val="none" w:sz="0" w:space="0" w:color="auto"/>
        <w:bottom w:val="none" w:sz="0" w:space="0" w:color="auto"/>
        <w:right w:val="none" w:sz="0" w:space="0" w:color="auto"/>
      </w:divBdr>
    </w:div>
    <w:div w:id="1689718925">
      <w:bodyDiv w:val="1"/>
      <w:marLeft w:val="0"/>
      <w:marRight w:val="0"/>
      <w:marTop w:val="0"/>
      <w:marBottom w:val="0"/>
      <w:divBdr>
        <w:top w:val="none" w:sz="0" w:space="0" w:color="auto"/>
        <w:left w:val="none" w:sz="0" w:space="0" w:color="auto"/>
        <w:bottom w:val="none" w:sz="0" w:space="0" w:color="auto"/>
        <w:right w:val="none" w:sz="0" w:space="0" w:color="auto"/>
      </w:divBdr>
    </w:div>
    <w:div w:id="1690763544">
      <w:bodyDiv w:val="1"/>
      <w:marLeft w:val="0"/>
      <w:marRight w:val="0"/>
      <w:marTop w:val="0"/>
      <w:marBottom w:val="0"/>
      <w:divBdr>
        <w:top w:val="none" w:sz="0" w:space="0" w:color="auto"/>
        <w:left w:val="none" w:sz="0" w:space="0" w:color="auto"/>
        <w:bottom w:val="none" w:sz="0" w:space="0" w:color="auto"/>
        <w:right w:val="none" w:sz="0" w:space="0" w:color="auto"/>
      </w:divBdr>
    </w:div>
    <w:div w:id="1691225658">
      <w:bodyDiv w:val="1"/>
      <w:marLeft w:val="0"/>
      <w:marRight w:val="0"/>
      <w:marTop w:val="0"/>
      <w:marBottom w:val="0"/>
      <w:divBdr>
        <w:top w:val="none" w:sz="0" w:space="0" w:color="auto"/>
        <w:left w:val="none" w:sz="0" w:space="0" w:color="auto"/>
        <w:bottom w:val="none" w:sz="0" w:space="0" w:color="auto"/>
        <w:right w:val="none" w:sz="0" w:space="0" w:color="auto"/>
      </w:divBdr>
    </w:div>
    <w:div w:id="1691446678">
      <w:bodyDiv w:val="1"/>
      <w:marLeft w:val="0"/>
      <w:marRight w:val="0"/>
      <w:marTop w:val="0"/>
      <w:marBottom w:val="0"/>
      <w:divBdr>
        <w:top w:val="none" w:sz="0" w:space="0" w:color="auto"/>
        <w:left w:val="none" w:sz="0" w:space="0" w:color="auto"/>
        <w:bottom w:val="none" w:sz="0" w:space="0" w:color="auto"/>
        <w:right w:val="none" w:sz="0" w:space="0" w:color="auto"/>
      </w:divBdr>
    </w:div>
    <w:div w:id="1692609973">
      <w:bodyDiv w:val="1"/>
      <w:marLeft w:val="0"/>
      <w:marRight w:val="0"/>
      <w:marTop w:val="0"/>
      <w:marBottom w:val="0"/>
      <w:divBdr>
        <w:top w:val="none" w:sz="0" w:space="0" w:color="auto"/>
        <w:left w:val="none" w:sz="0" w:space="0" w:color="auto"/>
        <w:bottom w:val="none" w:sz="0" w:space="0" w:color="auto"/>
        <w:right w:val="none" w:sz="0" w:space="0" w:color="auto"/>
      </w:divBdr>
    </w:div>
    <w:div w:id="1692993147">
      <w:bodyDiv w:val="1"/>
      <w:marLeft w:val="0"/>
      <w:marRight w:val="0"/>
      <w:marTop w:val="0"/>
      <w:marBottom w:val="0"/>
      <w:divBdr>
        <w:top w:val="none" w:sz="0" w:space="0" w:color="auto"/>
        <w:left w:val="none" w:sz="0" w:space="0" w:color="auto"/>
        <w:bottom w:val="none" w:sz="0" w:space="0" w:color="auto"/>
        <w:right w:val="none" w:sz="0" w:space="0" w:color="auto"/>
      </w:divBdr>
    </w:div>
    <w:div w:id="1694187335">
      <w:bodyDiv w:val="1"/>
      <w:marLeft w:val="0"/>
      <w:marRight w:val="0"/>
      <w:marTop w:val="0"/>
      <w:marBottom w:val="0"/>
      <w:divBdr>
        <w:top w:val="none" w:sz="0" w:space="0" w:color="auto"/>
        <w:left w:val="none" w:sz="0" w:space="0" w:color="auto"/>
        <w:bottom w:val="none" w:sz="0" w:space="0" w:color="auto"/>
        <w:right w:val="none" w:sz="0" w:space="0" w:color="auto"/>
      </w:divBdr>
    </w:div>
    <w:div w:id="1696153841">
      <w:bodyDiv w:val="1"/>
      <w:marLeft w:val="0"/>
      <w:marRight w:val="0"/>
      <w:marTop w:val="0"/>
      <w:marBottom w:val="0"/>
      <w:divBdr>
        <w:top w:val="none" w:sz="0" w:space="0" w:color="auto"/>
        <w:left w:val="none" w:sz="0" w:space="0" w:color="auto"/>
        <w:bottom w:val="none" w:sz="0" w:space="0" w:color="auto"/>
        <w:right w:val="none" w:sz="0" w:space="0" w:color="auto"/>
      </w:divBdr>
    </w:div>
    <w:div w:id="1698195291">
      <w:bodyDiv w:val="1"/>
      <w:marLeft w:val="0"/>
      <w:marRight w:val="0"/>
      <w:marTop w:val="0"/>
      <w:marBottom w:val="0"/>
      <w:divBdr>
        <w:top w:val="none" w:sz="0" w:space="0" w:color="auto"/>
        <w:left w:val="none" w:sz="0" w:space="0" w:color="auto"/>
        <w:bottom w:val="none" w:sz="0" w:space="0" w:color="auto"/>
        <w:right w:val="none" w:sz="0" w:space="0" w:color="auto"/>
      </w:divBdr>
    </w:div>
    <w:div w:id="1699155850">
      <w:bodyDiv w:val="1"/>
      <w:marLeft w:val="0"/>
      <w:marRight w:val="0"/>
      <w:marTop w:val="0"/>
      <w:marBottom w:val="0"/>
      <w:divBdr>
        <w:top w:val="none" w:sz="0" w:space="0" w:color="auto"/>
        <w:left w:val="none" w:sz="0" w:space="0" w:color="auto"/>
        <w:bottom w:val="none" w:sz="0" w:space="0" w:color="auto"/>
        <w:right w:val="none" w:sz="0" w:space="0" w:color="auto"/>
      </w:divBdr>
    </w:div>
    <w:div w:id="1700543615">
      <w:bodyDiv w:val="1"/>
      <w:marLeft w:val="0"/>
      <w:marRight w:val="0"/>
      <w:marTop w:val="0"/>
      <w:marBottom w:val="0"/>
      <w:divBdr>
        <w:top w:val="none" w:sz="0" w:space="0" w:color="auto"/>
        <w:left w:val="none" w:sz="0" w:space="0" w:color="auto"/>
        <w:bottom w:val="none" w:sz="0" w:space="0" w:color="auto"/>
        <w:right w:val="none" w:sz="0" w:space="0" w:color="auto"/>
      </w:divBdr>
    </w:div>
    <w:div w:id="1700857271">
      <w:bodyDiv w:val="1"/>
      <w:marLeft w:val="0"/>
      <w:marRight w:val="0"/>
      <w:marTop w:val="0"/>
      <w:marBottom w:val="0"/>
      <w:divBdr>
        <w:top w:val="none" w:sz="0" w:space="0" w:color="auto"/>
        <w:left w:val="none" w:sz="0" w:space="0" w:color="auto"/>
        <w:bottom w:val="none" w:sz="0" w:space="0" w:color="auto"/>
        <w:right w:val="none" w:sz="0" w:space="0" w:color="auto"/>
      </w:divBdr>
    </w:div>
    <w:div w:id="1702321094">
      <w:bodyDiv w:val="1"/>
      <w:marLeft w:val="0"/>
      <w:marRight w:val="0"/>
      <w:marTop w:val="0"/>
      <w:marBottom w:val="0"/>
      <w:divBdr>
        <w:top w:val="none" w:sz="0" w:space="0" w:color="auto"/>
        <w:left w:val="none" w:sz="0" w:space="0" w:color="auto"/>
        <w:bottom w:val="none" w:sz="0" w:space="0" w:color="auto"/>
        <w:right w:val="none" w:sz="0" w:space="0" w:color="auto"/>
      </w:divBdr>
    </w:div>
    <w:div w:id="1702391427">
      <w:bodyDiv w:val="1"/>
      <w:marLeft w:val="0"/>
      <w:marRight w:val="0"/>
      <w:marTop w:val="0"/>
      <w:marBottom w:val="0"/>
      <w:divBdr>
        <w:top w:val="none" w:sz="0" w:space="0" w:color="auto"/>
        <w:left w:val="none" w:sz="0" w:space="0" w:color="auto"/>
        <w:bottom w:val="none" w:sz="0" w:space="0" w:color="auto"/>
        <w:right w:val="none" w:sz="0" w:space="0" w:color="auto"/>
      </w:divBdr>
    </w:div>
    <w:div w:id="1702631195">
      <w:bodyDiv w:val="1"/>
      <w:marLeft w:val="0"/>
      <w:marRight w:val="0"/>
      <w:marTop w:val="0"/>
      <w:marBottom w:val="0"/>
      <w:divBdr>
        <w:top w:val="none" w:sz="0" w:space="0" w:color="auto"/>
        <w:left w:val="none" w:sz="0" w:space="0" w:color="auto"/>
        <w:bottom w:val="none" w:sz="0" w:space="0" w:color="auto"/>
        <w:right w:val="none" w:sz="0" w:space="0" w:color="auto"/>
      </w:divBdr>
    </w:div>
    <w:div w:id="1703747007">
      <w:bodyDiv w:val="1"/>
      <w:marLeft w:val="0"/>
      <w:marRight w:val="0"/>
      <w:marTop w:val="0"/>
      <w:marBottom w:val="0"/>
      <w:divBdr>
        <w:top w:val="none" w:sz="0" w:space="0" w:color="auto"/>
        <w:left w:val="none" w:sz="0" w:space="0" w:color="auto"/>
        <w:bottom w:val="none" w:sz="0" w:space="0" w:color="auto"/>
        <w:right w:val="none" w:sz="0" w:space="0" w:color="auto"/>
      </w:divBdr>
    </w:div>
    <w:div w:id="1706829257">
      <w:bodyDiv w:val="1"/>
      <w:marLeft w:val="0"/>
      <w:marRight w:val="0"/>
      <w:marTop w:val="0"/>
      <w:marBottom w:val="0"/>
      <w:divBdr>
        <w:top w:val="none" w:sz="0" w:space="0" w:color="auto"/>
        <w:left w:val="none" w:sz="0" w:space="0" w:color="auto"/>
        <w:bottom w:val="none" w:sz="0" w:space="0" w:color="auto"/>
        <w:right w:val="none" w:sz="0" w:space="0" w:color="auto"/>
      </w:divBdr>
    </w:div>
    <w:div w:id="1710186143">
      <w:bodyDiv w:val="1"/>
      <w:marLeft w:val="0"/>
      <w:marRight w:val="0"/>
      <w:marTop w:val="0"/>
      <w:marBottom w:val="0"/>
      <w:divBdr>
        <w:top w:val="none" w:sz="0" w:space="0" w:color="auto"/>
        <w:left w:val="none" w:sz="0" w:space="0" w:color="auto"/>
        <w:bottom w:val="none" w:sz="0" w:space="0" w:color="auto"/>
        <w:right w:val="none" w:sz="0" w:space="0" w:color="auto"/>
      </w:divBdr>
    </w:div>
    <w:div w:id="1710253066">
      <w:bodyDiv w:val="1"/>
      <w:marLeft w:val="0"/>
      <w:marRight w:val="0"/>
      <w:marTop w:val="0"/>
      <w:marBottom w:val="0"/>
      <w:divBdr>
        <w:top w:val="none" w:sz="0" w:space="0" w:color="auto"/>
        <w:left w:val="none" w:sz="0" w:space="0" w:color="auto"/>
        <w:bottom w:val="none" w:sz="0" w:space="0" w:color="auto"/>
        <w:right w:val="none" w:sz="0" w:space="0" w:color="auto"/>
      </w:divBdr>
    </w:div>
    <w:div w:id="1711414196">
      <w:bodyDiv w:val="1"/>
      <w:marLeft w:val="0"/>
      <w:marRight w:val="0"/>
      <w:marTop w:val="0"/>
      <w:marBottom w:val="0"/>
      <w:divBdr>
        <w:top w:val="none" w:sz="0" w:space="0" w:color="auto"/>
        <w:left w:val="none" w:sz="0" w:space="0" w:color="auto"/>
        <w:bottom w:val="none" w:sz="0" w:space="0" w:color="auto"/>
        <w:right w:val="none" w:sz="0" w:space="0" w:color="auto"/>
      </w:divBdr>
    </w:div>
    <w:div w:id="1711682780">
      <w:bodyDiv w:val="1"/>
      <w:marLeft w:val="0"/>
      <w:marRight w:val="0"/>
      <w:marTop w:val="0"/>
      <w:marBottom w:val="0"/>
      <w:divBdr>
        <w:top w:val="none" w:sz="0" w:space="0" w:color="auto"/>
        <w:left w:val="none" w:sz="0" w:space="0" w:color="auto"/>
        <w:bottom w:val="none" w:sz="0" w:space="0" w:color="auto"/>
        <w:right w:val="none" w:sz="0" w:space="0" w:color="auto"/>
      </w:divBdr>
    </w:div>
    <w:div w:id="1712995104">
      <w:bodyDiv w:val="1"/>
      <w:marLeft w:val="0"/>
      <w:marRight w:val="0"/>
      <w:marTop w:val="0"/>
      <w:marBottom w:val="0"/>
      <w:divBdr>
        <w:top w:val="none" w:sz="0" w:space="0" w:color="auto"/>
        <w:left w:val="none" w:sz="0" w:space="0" w:color="auto"/>
        <w:bottom w:val="none" w:sz="0" w:space="0" w:color="auto"/>
        <w:right w:val="none" w:sz="0" w:space="0" w:color="auto"/>
      </w:divBdr>
    </w:div>
    <w:div w:id="1713070906">
      <w:bodyDiv w:val="1"/>
      <w:marLeft w:val="0"/>
      <w:marRight w:val="0"/>
      <w:marTop w:val="0"/>
      <w:marBottom w:val="0"/>
      <w:divBdr>
        <w:top w:val="none" w:sz="0" w:space="0" w:color="auto"/>
        <w:left w:val="none" w:sz="0" w:space="0" w:color="auto"/>
        <w:bottom w:val="none" w:sz="0" w:space="0" w:color="auto"/>
        <w:right w:val="none" w:sz="0" w:space="0" w:color="auto"/>
      </w:divBdr>
    </w:div>
    <w:div w:id="1713772614">
      <w:bodyDiv w:val="1"/>
      <w:marLeft w:val="0"/>
      <w:marRight w:val="0"/>
      <w:marTop w:val="0"/>
      <w:marBottom w:val="0"/>
      <w:divBdr>
        <w:top w:val="none" w:sz="0" w:space="0" w:color="auto"/>
        <w:left w:val="none" w:sz="0" w:space="0" w:color="auto"/>
        <w:bottom w:val="none" w:sz="0" w:space="0" w:color="auto"/>
        <w:right w:val="none" w:sz="0" w:space="0" w:color="auto"/>
      </w:divBdr>
    </w:div>
    <w:div w:id="1714503603">
      <w:bodyDiv w:val="1"/>
      <w:marLeft w:val="0"/>
      <w:marRight w:val="0"/>
      <w:marTop w:val="0"/>
      <w:marBottom w:val="0"/>
      <w:divBdr>
        <w:top w:val="none" w:sz="0" w:space="0" w:color="auto"/>
        <w:left w:val="none" w:sz="0" w:space="0" w:color="auto"/>
        <w:bottom w:val="none" w:sz="0" w:space="0" w:color="auto"/>
        <w:right w:val="none" w:sz="0" w:space="0" w:color="auto"/>
      </w:divBdr>
    </w:div>
    <w:div w:id="1714648504">
      <w:bodyDiv w:val="1"/>
      <w:marLeft w:val="0"/>
      <w:marRight w:val="0"/>
      <w:marTop w:val="0"/>
      <w:marBottom w:val="0"/>
      <w:divBdr>
        <w:top w:val="none" w:sz="0" w:space="0" w:color="auto"/>
        <w:left w:val="none" w:sz="0" w:space="0" w:color="auto"/>
        <w:bottom w:val="none" w:sz="0" w:space="0" w:color="auto"/>
        <w:right w:val="none" w:sz="0" w:space="0" w:color="auto"/>
      </w:divBdr>
    </w:div>
    <w:div w:id="1719816357">
      <w:bodyDiv w:val="1"/>
      <w:marLeft w:val="0"/>
      <w:marRight w:val="0"/>
      <w:marTop w:val="0"/>
      <w:marBottom w:val="0"/>
      <w:divBdr>
        <w:top w:val="none" w:sz="0" w:space="0" w:color="auto"/>
        <w:left w:val="none" w:sz="0" w:space="0" w:color="auto"/>
        <w:bottom w:val="none" w:sz="0" w:space="0" w:color="auto"/>
        <w:right w:val="none" w:sz="0" w:space="0" w:color="auto"/>
      </w:divBdr>
    </w:div>
    <w:div w:id="1720011358">
      <w:bodyDiv w:val="1"/>
      <w:marLeft w:val="0"/>
      <w:marRight w:val="0"/>
      <w:marTop w:val="0"/>
      <w:marBottom w:val="0"/>
      <w:divBdr>
        <w:top w:val="none" w:sz="0" w:space="0" w:color="auto"/>
        <w:left w:val="none" w:sz="0" w:space="0" w:color="auto"/>
        <w:bottom w:val="none" w:sz="0" w:space="0" w:color="auto"/>
        <w:right w:val="none" w:sz="0" w:space="0" w:color="auto"/>
      </w:divBdr>
    </w:div>
    <w:div w:id="1720283817">
      <w:bodyDiv w:val="1"/>
      <w:marLeft w:val="0"/>
      <w:marRight w:val="0"/>
      <w:marTop w:val="0"/>
      <w:marBottom w:val="0"/>
      <w:divBdr>
        <w:top w:val="none" w:sz="0" w:space="0" w:color="auto"/>
        <w:left w:val="none" w:sz="0" w:space="0" w:color="auto"/>
        <w:bottom w:val="none" w:sz="0" w:space="0" w:color="auto"/>
        <w:right w:val="none" w:sz="0" w:space="0" w:color="auto"/>
      </w:divBdr>
    </w:div>
    <w:div w:id="1723746411">
      <w:bodyDiv w:val="1"/>
      <w:marLeft w:val="0"/>
      <w:marRight w:val="0"/>
      <w:marTop w:val="0"/>
      <w:marBottom w:val="0"/>
      <w:divBdr>
        <w:top w:val="none" w:sz="0" w:space="0" w:color="auto"/>
        <w:left w:val="none" w:sz="0" w:space="0" w:color="auto"/>
        <w:bottom w:val="none" w:sz="0" w:space="0" w:color="auto"/>
        <w:right w:val="none" w:sz="0" w:space="0" w:color="auto"/>
      </w:divBdr>
    </w:div>
    <w:div w:id="1724599616">
      <w:bodyDiv w:val="1"/>
      <w:marLeft w:val="0"/>
      <w:marRight w:val="0"/>
      <w:marTop w:val="0"/>
      <w:marBottom w:val="0"/>
      <w:divBdr>
        <w:top w:val="none" w:sz="0" w:space="0" w:color="auto"/>
        <w:left w:val="none" w:sz="0" w:space="0" w:color="auto"/>
        <w:bottom w:val="none" w:sz="0" w:space="0" w:color="auto"/>
        <w:right w:val="none" w:sz="0" w:space="0" w:color="auto"/>
      </w:divBdr>
    </w:div>
    <w:div w:id="1725175374">
      <w:bodyDiv w:val="1"/>
      <w:marLeft w:val="0"/>
      <w:marRight w:val="0"/>
      <w:marTop w:val="0"/>
      <w:marBottom w:val="0"/>
      <w:divBdr>
        <w:top w:val="none" w:sz="0" w:space="0" w:color="auto"/>
        <w:left w:val="none" w:sz="0" w:space="0" w:color="auto"/>
        <w:bottom w:val="none" w:sz="0" w:space="0" w:color="auto"/>
        <w:right w:val="none" w:sz="0" w:space="0" w:color="auto"/>
      </w:divBdr>
    </w:div>
    <w:div w:id="1725563342">
      <w:bodyDiv w:val="1"/>
      <w:marLeft w:val="0"/>
      <w:marRight w:val="0"/>
      <w:marTop w:val="0"/>
      <w:marBottom w:val="0"/>
      <w:divBdr>
        <w:top w:val="none" w:sz="0" w:space="0" w:color="auto"/>
        <w:left w:val="none" w:sz="0" w:space="0" w:color="auto"/>
        <w:bottom w:val="none" w:sz="0" w:space="0" w:color="auto"/>
        <w:right w:val="none" w:sz="0" w:space="0" w:color="auto"/>
      </w:divBdr>
    </w:div>
    <w:div w:id="1725635566">
      <w:bodyDiv w:val="1"/>
      <w:marLeft w:val="0"/>
      <w:marRight w:val="0"/>
      <w:marTop w:val="0"/>
      <w:marBottom w:val="0"/>
      <w:divBdr>
        <w:top w:val="none" w:sz="0" w:space="0" w:color="auto"/>
        <w:left w:val="none" w:sz="0" w:space="0" w:color="auto"/>
        <w:bottom w:val="none" w:sz="0" w:space="0" w:color="auto"/>
        <w:right w:val="none" w:sz="0" w:space="0" w:color="auto"/>
      </w:divBdr>
    </w:div>
    <w:div w:id="1729066463">
      <w:bodyDiv w:val="1"/>
      <w:marLeft w:val="0"/>
      <w:marRight w:val="0"/>
      <w:marTop w:val="0"/>
      <w:marBottom w:val="0"/>
      <w:divBdr>
        <w:top w:val="none" w:sz="0" w:space="0" w:color="auto"/>
        <w:left w:val="none" w:sz="0" w:space="0" w:color="auto"/>
        <w:bottom w:val="none" w:sz="0" w:space="0" w:color="auto"/>
        <w:right w:val="none" w:sz="0" w:space="0" w:color="auto"/>
      </w:divBdr>
    </w:div>
    <w:div w:id="1729380358">
      <w:bodyDiv w:val="1"/>
      <w:marLeft w:val="0"/>
      <w:marRight w:val="0"/>
      <w:marTop w:val="0"/>
      <w:marBottom w:val="0"/>
      <w:divBdr>
        <w:top w:val="none" w:sz="0" w:space="0" w:color="auto"/>
        <w:left w:val="none" w:sz="0" w:space="0" w:color="auto"/>
        <w:bottom w:val="none" w:sz="0" w:space="0" w:color="auto"/>
        <w:right w:val="none" w:sz="0" w:space="0" w:color="auto"/>
      </w:divBdr>
    </w:div>
    <w:div w:id="1729645020">
      <w:bodyDiv w:val="1"/>
      <w:marLeft w:val="0"/>
      <w:marRight w:val="0"/>
      <w:marTop w:val="0"/>
      <w:marBottom w:val="0"/>
      <w:divBdr>
        <w:top w:val="none" w:sz="0" w:space="0" w:color="auto"/>
        <w:left w:val="none" w:sz="0" w:space="0" w:color="auto"/>
        <w:bottom w:val="none" w:sz="0" w:space="0" w:color="auto"/>
        <w:right w:val="none" w:sz="0" w:space="0" w:color="auto"/>
      </w:divBdr>
    </w:div>
    <w:div w:id="1729720051">
      <w:bodyDiv w:val="1"/>
      <w:marLeft w:val="0"/>
      <w:marRight w:val="0"/>
      <w:marTop w:val="0"/>
      <w:marBottom w:val="0"/>
      <w:divBdr>
        <w:top w:val="none" w:sz="0" w:space="0" w:color="auto"/>
        <w:left w:val="none" w:sz="0" w:space="0" w:color="auto"/>
        <w:bottom w:val="none" w:sz="0" w:space="0" w:color="auto"/>
        <w:right w:val="none" w:sz="0" w:space="0" w:color="auto"/>
      </w:divBdr>
    </w:div>
    <w:div w:id="1729765392">
      <w:bodyDiv w:val="1"/>
      <w:marLeft w:val="0"/>
      <w:marRight w:val="0"/>
      <w:marTop w:val="0"/>
      <w:marBottom w:val="0"/>
      <w:divBdr>
        <w:top w:val="none" w:sz="0" w:space="0" w:color="auto"/>
        <w:left w:val="none" w:sz="0" w:space="0" w:color="auto"/>
        <w:bottom w:val="none" w:sz="0" w:space="0" w:color="auto"/>
        <w:right w:val="none" w:sz="0" w:space="0" w:color="auto"/>
      </w:divBdr>
    </w:div>
    <w:div w:id="1729839022">
      <w:bodyDiv w:val="1"/>
      <w:marLeft w:val="0"/>
      <w:marRight w:val="0"/>
      <w:marTop w:val="0"/>
      <w:marBottom w:val="0"/>
      <w:divBdr>
        <w:top w:val="none" w:sz="0" w:space="0" w:color="auto"/>
        <w:left w:val="none" w:sz="0" w:space="0" w:color="auto"/>
        <w:bottom w:val="none" w:sz="0" w:space="0" w:color="auto"/>
        <w:right w:val="none" w:sz="0" w:space="0" w:color="auto"/>
      </w:divBdr>
    </w:div>
    <w:div w:id="1730417358">
      <w:bodyDiv w:val="1"/>
      <w:marLeft w:val="0"/>
      <w:marRight w:val="0"/>
      <w:marTop w:val="0"/>
      <w:marBottom w:val="0"/>
      <w:divBdr>
        <w:top w:val="none" w:sz="0" w:space="0" w:color="auto"/>
        <w:left w:val="none" w:sz="0" w:space="0" w:color="auto"/>
        <w:bottom w:val="none" w:sz="0" w:space="0" w:color="auto"/>
        <w:right w:val="none" w:sz="0" w:space="0" w:color="auto"/>
      </w:divBdr>
    </w:div>
    <w:div w:id="1731734775">
      <w:bodyDiv w:val="1"/>
      <w:marLeft w:val="0"/>
      <w:marRight w:val="0"/>
      <w:marTop w:val="0"/>
      <w:marBottom w:val="0"/>
      <w:divBdr>
        <w:top w:val="none" w:sz="0" w:space="0" w:color="auto"/>
        <w:left w:val="none" w:sz="0" w:space="0" w:color="auto"/>
        <w:bottom w:val="none" w:sz="0" w:space="0" w:color="auto"/>
        <w:right w:val="none" w:sz="0" w:space="0" w:color="auto"/>
      </w:divBdr>
    </w:div>
    <w:div w:id="1732076978">
      <w:bodyDiv w:val="1"/>
      <w:marLeft w:val="0"/>
      <w:marRight w:val="0"/>
      <w:marTop w:val="0"/>
      <w:marBottom w:val="0"/>
      <w:divBdr>
        <w:top w:val="none" w:sz="0" w:space="0" w:color="auto"/>
        <w:left w:val="none" w:sz="0" w:space="0" w:color="auto"/>
        <w:bottom w:val="none" w:sz="0" w:space="0" w:color="auto"/>
        <w:right w:val="none" w:sz="0" w:space="0" w:color="auto"/>
      </w:divBdr>
    </w:div>
    <w:div w:id="1732998517">
      <w:bodyDiv w:val="1"/>
      <w:marLeft w:val="0"/>
      <w:marRight w:val="0"/>
      <w:marTop w:val="0"/>
      <w:marBottom w:val="0"/>
      <w:divBdr>
        <w:top w:val="none" w:sz="0" w:space="0" w:color="auto"/>
        <w:left w:val="none" w:sz="0" w:space="0" w:color="auto"/>
        <w:bottom w:val="none" w:sz="0" w:space="0" w:color="auto"/>
        <w:right w:val="none" w:sz="0" w:space="0" w:color="auto"/>
      </w:divBdr>
    </w:div>
    <w:div w:id="1733654724">
      <w:bodyDiv w:val="1"/>
      <w:marLeft w:val="0"/>
      <w:marRight w:val="0"/>
      <w:marTop w:val="0"/>
      <w:marBottom w:val="0"/>
      <w:divBdr>
        <w:top w:val="none" w:sz="0" w:space="0" w:color="auto"/>
        <w:left w:val="none" w:sz="0" w:space="0" w:color="auto"/>
        <w:bottom w:val="none" w:sz="0" w:space="0" w:color="auto"/>
        <w:right w:val="none" w:sz="0" w:space="0" w:color="auto"/>
      </w:divBdr>
    </w:div>
    <w:div w:id="1735465482">
      <w:bodyDiv w:val="1"/>
      <w:marLeft w:val="0"/>
      <w:marRight w:val="0"/>
      <w:marTop w:val="0"/>
      <w:marBottom w:val="0"/>
      <w:divBdr>
        <w:top w:val="none" w:sz="0" w:space="0" w:color="auto"/>
        <w:left w:val="none" w:sz="0" w:space="0" w:color="auto"/>
        <w:bottom w:val="none" w:sz="0" w:space="0" w:color="auto"/>
        <w:right w:val="none" w:sz="0" w:space="0" w:color="auto"/>
      </w:divBdr>
    </w:div>
    <w:div w:id="1738236919">
      <w:bodyDiv w:val="1"/>
      <w:marLeft w:val="0"/>
      <w:marRight w:val="0"/>
      <w:marTop w:val="0"/>
      <w:marBottom w:val="0"/>
      <w:divBdr>
        <w:top w:val="none" w:sz="0" w:space="0" w:color="auto"/>
        <w:left w:val="none" w:sz="0" w:space="0" w:color="auto"/>
        <w:bottom w:val="none" w:sz="0" w:space="0" w:color="auto"/>
        <w:right w:val="none" w:sz="0" w:space="0" w:color="auto"/>
      </w:divBdr>
    </w:div>
    <w:div w:id="1738357952">
      <w:bodyDiv w:val="1"/>
      <w:marLeft w:val="0"/>
      <w:marRight w:val="0"/>
      <w:marTop w:val="0"/>
      <w:marBottom w:val="0"/>
      <w:divBdr>
        <w:top w:val="none" w:sz="0" w:space="0" w:color="auto"/>
        <w:left w:val="none" w:sz="0" w:space="0" w:color="auto"/>
        <w:bottom w:val="none" w:sz="0" w:space="0" w:color="auto"/>
        <w:right w:val="none" w:sz="0" w:space="0" w:color="auto"/>
      </w:divBdr>
    </w:div>
    <w:div w:id="1739326737">
      <w:bodyDiv w:val="1"/>
      <w:marLeft w:val="0"/>
      <w:marRight w:val="0"/>
      <w:marTop w:val="0"/>
      <w:marBottom w:val="0"/>
      <w:divBdr>
        <w:top w:val="none" w:sz="0" w:space="0" w:color="auto"/>
        <w:left w:val="none" w:sz="0" w:space="0" w:color="auto"/>
        <w:bottom w:val="none" w:sz="0" w:space="0" w:color="auto"/>
        <w:right w:val="none" w:sz="0" w:space="0" w:color="auto"/>
      </w:divBdr>
    </w:div>
    <w:div w:id="1739589284">
      <w:bodyDiv w:val="1"/>
      <w:marLeft w:val="0"/>
      <w:marRight w:val="0"/>
      <w:marTop w:val="0"/>
      <w:marBottom w:val="0"/>
      <w:divBdr>
        <w:top w:val="none" w:sz="0" w:space="0" w:color="auto"/>
        <w:left w:val="none" w:sz="0" w:space="0" w:color="auto"/>
        <w:bottom w:val="none" w:sz="0" w:space="0" w:color="auto"/>
        <w:right w:val="none" w:sz="0" w:space="0" w:color="auto"/>
      </w:divBdr>
    </w:div>
    <w:div w:id="1740667542">
      <w:bodyDiv w:val="1"/>
      <w:marLeft w:val="0"/>
      <w:marRight w:val="0"/>
      <w:marTop w:val="0"/>
      <w:marBottom w:val="0"/>
      <w:divBdr>
        <w:top w:val="none" w:sz="0" w:space="0" w:color="auto"/>
        <w:left w:val="none" w:sz="0" w:space="0" w:color="auto"/>
        <w:bottom w:val="none" w:sz="0" w:space="0" w:color="auto"/>
        <w:right w:val="none" w:sz="0" w:space="0" w:color="auto"/>
      </w:divBdr>
    </w:div>
    <w:div w:id="1741899872">
      <w:bodyDiv w:val="1"/>
      <w:marLeft w:val="0"/>
      <w:marRight w:val="0"/>
      <w:marTop w:val="0"/>
      <w:marBottom w:val="0"/>
      <w:divBdr>
        <w:top w:val="none" w:sz="0" w:space="0" w:color="auto"/>
        <w:left w:val="none" w:sz="0" w:space="0" w:color="auto"/>
        <w:bottom w:val="none" w:sz="0" w:space="0" w:color="auto"/>
        <w:right w:val="none" w:sz="0" w:space="0" w:color="auto"/>
      </w:divBdr>
    </w:div>
    <w:div w:id="1741979447">
      <w:bodyDiv w:val="1"/>
      <w:marLeft w:val="0"/>
      <w:marRight w:val="0"/>
      <w:marTop w:val="0"/>
      <w:marBottom w:val="0"/>
      <w:divBdr>
        <w:top w:val="none" w:sz="0" w:space="0" w:color="auto"/>
        <w:left w:val="none" w:sz="0" w:space="0" w:color="auto"/>
        <w:bottom w:val="none" w:sz="0" w:space="0" w:color="auto"/>
        <w:right w:val="none" w:sz="0" w:space="0" w:color="auto"/>
      </w:divBdr>
    </w:div>
    <w:div w:id="1742169338">
      <w:bodyDiv w:val="1"/>
      <w:marLeft w:val="0"/>
      <w:marRight w:val="0"/>
      <w:marTop w:val="0"/>
      <w:marBottom w:val="0"/>
      <w:divBdr>
        <w:top w:val="none" w:sz="0" w:space="0" w:color="auto"/>
        <w:left w:val="none" w:sz="0" w:space="0" w:color="auto"/>
        <w:bottom w:val="none" w:sz="0" w:space="0" w:color="auto"/>
        <w:right w:val="none" w:sz="0" w:space="0" w:color="auto"/>
      </w:divBdr>
    </w:div>
    <w:div w:id="1742218925">
      <w:bodyDiv w:val="1"/>
      <w:marLeft w:val="0"/>
      <w:marRight w:val="0"/>
      <w:marTop w:val="0"/>
      <w:marBottom w:val="0"/>
      <w:divBdr>
        <w:top w:val="none" w:sz="0" w:space="0" w:color="auto"/>
        <w:left w:val="none" w:sz="0" w:space="0" w:color="auto"/>
        <w:bottom w:val="none" w:sz="0" w:space="0" w:color="auto"/>
        <w:right w:val="none" w:sz="0" w:space="0" w:color="auto"/>
      </w:divBdr>
    </w:div>
    <w:div w:id="1742481553">
      <w:bodyDiv w:val="1"/>
      <w:marLeft w:val="0"/>
      <w:marRight w:val="0"/>
      <w:marTop w:val="0"/>
      <w:marBottom w:val="0"/>
      <w:divBdr>
        <w:top w:val="none" w:sz="0" w:space="0" w:color="auto"/>
        <w:left w:val="none" w:sz="0" w:space="0" w:color="auto"/>
        <w:bottom w:val="none" w:sz="0" w:space="0" w:color="auto"/>
        <w:right w:val="none" w:sz="0" w:space="0" w:color="auto"/>
      </w:divBdr>
    </w:div>
    <w:div w:id="1742605000">
      <w:bodyDiv w:val="1"/>
      <w:marLeft w:val="0"/>
      <w:marRight w:val="0"/>
      <w:marTop w:val="0"/>
      <w:marBottom w:val="0"/>
      <w:divBdr>
        <w:top w:val="none" w:sz="0" w:space="0" w:color="auto"/>
        <w:left w:val="none" w:sz="0" w:space="0" w:color="auto"/>
        <w:bottom w:val="none" w:sz="0" w:space="0" w:color="auto"/>
        <w:right w:val="none" w:sz="0" w:space="0" w:color="auto"/>
      </w:divBdr>
    </w:div>
    <w:div w:id="1746954426">
      <w:bodyDiv w:val="1"/>
      <w:marLeft w:val="0"/>
      <w:marRight w:val="0"/>
      <w:marTop w:val="0"/>
      <w:marBottom w:val="0"/>
      <w:divBdr>
        <w:top w:val="none" w:sz="0" w:space="0" w:color="auto"/>
        <w:left w:val="none" w:sz="0" w:space="0" w:color="auto"/>
        <w:bottom w:val="none" w:sz="0" w:space="0" w:color="auto"/>
        <w:right w:val="none" w:sz="0" w:space="0" w:color="auto"/>
      </w:divBdr>
    </w:div>
    <w:div w:id="1747989671">
      <w:bodyDiv w:val="1"/>
      <w:marLeft w:val="0"/>
      <w:marRight w:val="0"/>
      <w:marTop w:val="0"/>
      <w:marBottom w:val="0"/>
      <w:divBdr>
        <w:top w:val="none" w:sz="0" w:space="0" w:color="auto"/>
        <w:left w:val="none" w:sz="0" w:space="0" w:color="auto"/>
        <w:bottom w:val="none" w:sz="0" w:space="0" w:color="auto"/>
        <w:right w:val="none" w:sz="0" w:space="0" w:color="auto"/>
      </w:divBdr>
    </w:div>
    <w:div w:id="1748654085">
      <w:bodyDiv w:val="1"/>
      <w:marLeft w:val="0"/>
      <w:marRight w:val="0"/>
      <w:marTop w:val="0"/>
      <w:marBottom w:val="0"/>
      <w:divBdr>
        <w:top w:val="none" w:sz="0" w:space="0" w:color="auto"/>
        <w:left w:val="none" w:sz="0" w:space="0" w:color="auto"/>
        <w:bottom w:val="none" w:sz="0" w:space="0" w:color="auto"/>
        <w:right w:val="none" w:sz="0" w:space="0" w:color="auto"/>
      </w:divBdr>
    </w:div>
    <w:div w:id="1749422373">
      <w:bodyDiv w:val="1"/>
      <w:marLeft w:val="0"/>
      <w:marRight w:val="0"/>
      <w:marTop w:val="0"/>
      <w:marBottom w:val="0"/>
      <w:divBdr>
        <w:top w:val="none" w:sz="0" w:space="0" w:color="auto"/>
        <w:left w:val="none" w:sz="0" w:space="0" w:color="auto"/>
        <w:bottom w:val="none" w:sz="0" w:space="0" w:color="auto"/>
        <w:right w:val="none" w:sz="0" w:space="0" w:color="auto"/>
      </w:divBdr>
    </w:div>
    <w:div w:id="1749693910">
      <w:bodyDiv w:val="1"/>
      <w:marLeft w:val="0"/>
      <w:marRight w:val="0"/>
      <w:marTop w:val="0"/>
      <w:marBottom w:val="0"/>
      <w:divBdr>
        <w:top w:val="none" w:sz="0" w:space="0" w:color="auto"/>
        <w:left w:val="none" w:sz="0" w:space="0" w:color="auto"/>
        <w:bottom w:val="none" w:sz="0" w:space="0" w:color="auto"/>
        <w:right w:val="none" w:sz="0" w:space="0" w:color="auto"/>
      </w:divBdr>
    </w:div>
    <w:div w:id="1749840695">
      <w:bodyDiv w:val="1"/>
      <w:marLeft w:val="0"/>
      <w:marRight w:val="0"/>
      <w:marTop w:val="0"/>
      <w:marBottom w:val="0"/>
      <w:divBdr>
        <w:top w:val="none" w:sz="0" w:space="0" w:color="auto"/>
        <w:left w:val="none" w:sz="0" w:space="0" w:color="auto"/>
        <w:bottom w:val="none" w:sz="0" w:space="0" w:color="auto"/>
        <w:right w:val="none" w:sz="0" w:space="0" w:color="auto"/>
      </w:divBdr>
    </w:div>
    <w:div w:id="1751196535">
      <w:bodyDiv w:val="1"/>
      <w:marLeft w:val="0"/>
      <w:marRight w:val="0"/>
      <w:marTop w:val="0"/>
      <w:marBottom w:val="0"/>
      <w:divBdr>
        <w:top w:val="none" w:sz="0" w:space="0" w:color="auto"/>
        <w:left w:val="none" w:sz="0" w:space="0" w:color="auto"/>
        <w:bottom w:val="none" w:sz="0" w:space="0" w:color="auto"/>
        <w:right w:val="none" w:sz="0" w:space="0" w:color="auto"/>
      </w:divBdr>
    </w:div>
    <w:div w:id="1752388007">
      <w:bodyDiv w:val="1"/>
      <w:marLeft w:val="0"/>
      <w:marRight w:val="0"/>
      <w:marTop w:val="0"/>
      <w:marBottom w:val="0"/>
      <w:divBdr>
        <w:top w:val="none" w:sz="0" w:space="0" w:color="auto"/>
        <w:left w:val="none" w:sz="0" w:space="0" w:color="auto"/>
        <w:bottom w:val="none" w:sz="0" w:space="0" w:color="auto"/>
        <w:right w:val="none" w:sz="0" w:space="0" w:color="auto"/>
      </w:divBdr>
    </w:div>
    <w:div w:id="1752769751">
      <w:bodyDiv w:val="1"/>
      <w:marLeft w:val="0"/>
      <w:marRight w:val="0"/>
      <w:marTop w:val="0"/>
      <w:marBottom w:val="0"/>
      <w:divBdr>
        <w:top w:val="none" w:sz="0" w:space="0" w:color="auto"/>
        <w:left w:val="none" w:sz="0" w:space="0" w:color="auto"/>
        <w:bottom w:val="none" w:sz="0" w:space="0" w:color="auto"/>
        <w:right w:val="none" w:sz="0" w:space="0" w:color="auto"/>
      </w:divBdr>
    </w:div>
    <w:div w:id="1754350165">
      <w:bodyDiv w:val="1"/>
      <w:marLeft w:val="0"/>
      <w:marRight w:val="0"/>
      <w:marTop w:val="0"/>
      <w:marBottom w:val="0"/>
      <w:divBdr>
        <w:top w:val="none" w:sz="0" w:space="0" w:color="auto"/>
        <w:left w:val="none" w:sz="0" w:space="0" w:color="auto"/>
        <w:bottom w:val="none" w:sz="0" w:space="0" w:color="auto"/>
        <w:right w:val="none" w:sz="0" w:space="0" w:color="auto"/>
      </w:divBdr>
    </w:div>
    <w:div w:id="1754617802">
      <w:bodyDiv w:val="1"/>
      <w:marLeft w:val="0"/>
      <w:marRight w:val="0"/>
      <w:marTop w:val="0"/>
      <w:marBottom w:val="0"/>
      <w:divBdr>
        <w:top w:val="none" w:sz="0" w:space="0" w:color="auto"/>
        <w:left w:val="none" w:sz="0" w:space="0" w:color="auto"/>
        <w:bottom w:val="none" w:sz="0" w:space="0" w:color="auto"/>
        <w:right w:val="none" w:sz="0" w:space="0" w:color="auto"/>
      </w:divBdr>
    </w:div>
    <w:div w:id="1755126646">
      <w:bodyDiv w:val="1"/>
      <w:marLeft w:val="0"/>
      <w:marRight w:val="0"/>
      <w:marTop w:val="0"/>
      <w:marBottom w:val="0"/>
      <w:divBdr>
        <w:top w:val="none" w:sz="0" w:space="0" w:color="auto"/>
        <w:left w:val="none" w:sz="0" w:space="0" w:color="auto"/>
        <w:bottom w:val="none" w:sz="0" w:space="0" w:color="auto"/>
        <w:right w:val="none" w:sz="0" w:space="0" w:color="auto"/>
      </w:divBdr>
    </w:div>
    <w:div w:id="1755397009">
      <w:bodyDiv w:val="1"/>
      <w:marLeft w:val="0"/>
      <w:marRight w:val="0"/>
      <w:marTop w:val="0"/>
      <w:marBottom w:val="0"/>
      <w:divBdr>
        <w:top w:val="none" w:sz="0" w:space="0" w:color="auto"/>
        <w:left w:val="none" w:sz="0" w:space="0" w:color="auto"/>
        <w:bottom w:val="none" w:sz="0" w:space="0" w:color="auto"/>
        <w:right w:val="none" w:sz="0" w:space="0" w:color="auto"/>
      </w:divBdr>
    </w:div>
    <w:div w:id="1755469473">
      <w:bodyDiv w:val="1"/>
      <w:marLeft w:val="0"/>
      <w:marRight w:val="0"/>
      <w:marTop w:val="0"/>
      <w:marBottom w:val="0"/>
      <w:divBdr>
        <w:top w:val="none" w:sz="0" w:space="0" w:color="auto"/>
        <w:left w:val="none" w:sz="0" w:space="0" w:color="auto"/>
        <w:bottom w:val="none" w:sz="0" w:space="0" w:color="auto"/>
        <w:right w:val="none" w:sz="0" w:space="0" w:color="auto"/>
      </w:divBdr>
    </w:div>
    <w:div w:id="1756048312">
      <w:bodyDiv w:val="1"/>
      <w:marLeft w:val="0"/>
      <w:marRight w:val="0"/>
      <w:marTop w:val="0"/>
      <w:marBottom w:val="0"/>
      <w:divBdr>
        <w:top w:val="none" w:sz="0" w:space="0" w:color="auto"/>
        <w:left w:val="none" w:sz="0" w:space="0" w:color="auto"/>
        <w:bottom w:val="none" w:sz="0" w:space="0" w:color="auto"/>
        <w:right w:val="none" w:sz="0" w:space="0" w:color="auto"/>
      </w:divBdr>
      <w:divsChild>
        <w:div w:id="97677140">
          <w:marLeft w:val="480"/>
          <w:marRight w:val="0"/>
          <w:marTop w:val="0"/>
          <w:marBottom w:val="0"/>
          <w:divBdr>
            <w:top w:val="none" w:sz="0" w:space="0" w:color="auto"/>
            <w:left w:val="none" w:sz="0" w:space="0" w:color="auto"/>
            <w:bottom w:val="none" w:sz="0" w:space="0" w:color="auto"/>
            <w:right w:val="none" w:sz="0" w:space="0" w:color="auto"/>
          </w:divBdr>
        </w:div>
        <w:div w:id="133106762">
          <w:marLeft w:val="480"/>
          <w:marRight w:val="0"/>
          <w:marTop w:val="0"/>
          <w:marBottom w:val="0"/>
          <w:divBdr>
            <w:top w:val="none" w:sz="0" w:space="0" w:color="auto"/>
            <w:left w:val="none" w:sz="0" w:space="0" w:color="auto"/>
            <w:bottom w:val="none" w:sz="0" w:space="0" w:color="auto"/>
            <w:right w:val="none" w:sz="0" w:space="0" w:color="auto"/>
          </w:divBdr>
        </w:div>
        <w:div w:id="162667486">
          <w:marLeft w:val="480"/>
          <w:marRight w:val="0"/>
          <w:marTop w:val="0"/>
          <w:marBottom w:val="0"/>
          <w:divBdr>
            <w:top w:val="none" w:sz="0" w:space="0" w:color="auto"/>
            <w:left w:val="none" w:sz="0" w:space="0" w:color="auto"/>
            <w:bottom w:val="none" w:sz="0" w:space="0" w:color="auto"/>
            <w:right w:val="none" w:sz="0" w:space="0" w:color="auto"/>
          </w:divBdr>
        </w:div>
        <w:div w:id="254673949">
          <w:marLeft w:val="480"/>
          <w:marRight w:val="0"/>
          <w:marTop w:val="0"/>
          <w:marBottom w:val="0"/>
          <w:divBdr>
            <w:top w:val="none" w:sz="0" w:space="0" w:color="auto"/>
            <w:left w:val="none" w:sz="0" w:space="0" w:color="auto"/>
            <w:bottom w:val="none" w:sz="0" w:space="0" w:color="auto"/>
            <w:right w:val="none" w:sz="0" w:space="0" w:color="auto"/>
          </w:divBdr>
        </w:div>
        <w:div w:id="365328710">
          <w:marLeft w:val="480"/>
          <w:marRight w:val="0"/>
          <w:marTop w:val="0"/>
          <w:marBottom w:val="0"/>
          <w:divBdr>
            <w:top w:val="none" w:sz="0" w:space="0" w:color="auto"/>
            <w:left w:val="none" w:sz="0" w:space="0" w:color="auto"/>
            <w:bottom w:val="none" w:sz="0" w:space="0" w:color="auto"/>
            <w:right w:val="none" w:sz="0" w:space="0" w:color="auto"/>
          </w:divBdr>
        </w:div>
        <w:div w:id="372393018">
          <w:marLeft w:val="480"/>
          <w:marRight w:val="0"/>
          <w:marTop w:val="0"/>
          <w:marBottom w:val="0"/>
          <w:divBdr>
            <w:top w:val="none" w:sz="0" w:space="0" w:color="auto"/>
            <w:left w:val="none" w:sz="0" w:space="0" w:color="auto"/>
            <w:bottom w:val="none" w:sz="0" w:space="0" w:color="auto"/>
            <w:right w:val="none" w:sz="0" w:space="0" w:color="auto"/>
          </w:divBdr>
        </w:div>
        <w:div w:id="388723457">
          <w:marLeft w:val="480"/>
          <w:marRight w:val="0"/>
          <w:marTop w:val="0"/>
          <w:marBottom w:val="0"/>
          <w:divBdr>
            <w:top w:val="none" w:sz="0" w:space="0" w:color="auto"/>
            <w:left w:val="none" w:sz="0" w:space="0" w:color="auto"/>
            <w:bottom w:val="none" w:sz="0" w:space="0" w:color="auto"/>
            <w:right w:val="none" w:sz="0" w:space="0" w:color="auto"/>
          </w:divBdr>
        </w:div>
        <w:div w:id="428504579">
          <w:marLeft w:val="480"/>
          <w:marRight w:val="0"/>
          <w:marTop w:val="0"/>
          <w:marBottom w:val="0"/>
          <w:divBdr>
            <w:top w:val="none" w:sz="0" w:space="0" w:color="auto"/>
            <w:left w:val="none" w:sz="0" w:space="0" w:color="auto"/>
            <w:bottom w:val="none" w:sz="0" w:space="0" w:color="auto"/>
            <w:right w:val="none" w:sz="0" w:space="0" w:color="auto"/>
          </w:divBdr>
        </w:div>
        <w:div w:id="429395412">
          <w:marLeft w:val="480"/>
          <w:marRight w:val="0"/>
          <w:marTop w:val="0"/>
          <w:marBottom w:val="0"/>
          <w:divBdr>
            <w:top w:val="none" w:sz="0" w:space="0" w:color="auto"/>
            <w:left w:val="none" w:sz="0" w:space="0" w:color="auto"/>
            <w:bottom w:val="none" w:sz="0" w:space="0" w:color="auto"/>
            <w:right w:val="none" w:sz="0" w:space="0" w:color="auto"/>
          </w:divBdr>
        </w:div>
        <w:div w:id="456222177">
          <w:marLeft w:val="480"/>
          <w:marRight w:val="0"/>
          <w:marTop w:val="0"/>
          <w:marBottom w:val="0"/>
          <w:divBdr>
            <w:top w:val="none" w:sz="0" w:space="0" w:color="auto"/>
            <w:left w:val="none" w:sz="0" w:space="0" w:color="auto"/>
            <w:bottom w:val="none" w:sz="0" w:space="0" w:color="auto"/>
            <w:right w:val="none" w:sz="0" w:space="0" w:color="auto"/>
          </w:divBdr>
        </w:div>
        <w:div w:id="461190927">
          <w:marLeft w:val="480"/>
          <w:marRight w:val="0"/>
          <w:marTop w:val="0"/>
          <w:marBottom w:val="0"/>
          <w:divBdr>
            <w:top w:val="none" w:sz="0" w:space="0" w:color="auto"/>
            <w:left w:val="none" w:sz="0" w:space="0" w:color="auto"/>
            <w:bottom w:val="none" w:sz="0" w:space="0" w:color="auto"/>
            <w:right w:val="none" w:sz="0" w:space="0" w:color="auto"/>
          </w:divBdr>
        </w:div>
        <w:div w:id="474030930">
          <w:marLeft w:val="480"/>
          <w:marRight w:val="0"/>
          <w:marTop w:val="0"/>
          <w:marBottom w:val="0"/>
          <w:divBdr>
            <w:top w:val="none" w:sz="0" w:space="0" w:color="auto"/>
            <w:left w:val="none" w:sz="0" w:space="0" w:color="auto"/>
            <w:bottom w:val="none" w:sz="0" w:space="0" w:color="auto"/>
            <w:right w:val="none" w:sz="0" w:space="0" w:color="auto"/>
          </w:divBdr>
        </w:div>
        <w:div w:id="485630097">
          <w:marLeft w:val="480"/>
          <w:marRight w:val="0"/>
          <w:marTop w:val="0"/>
          <w:marBottom w:val="0"/>
          <w:divBdr>
            <w:top w:val="none" w:sz="0" w:space="0" w:color="auto"/>
            <w:left w:val="none" w:sz="0" w:space="0" w:color="auto"/>
            <w:bottom w:val="none" w:sz="0" w:space="0" w:color="auto"/>
            <w:right w:val="none" w:sz="0" w:space="0" w:color="auto"/>
          </w:divBdr>
        </w:div>
        <w:div w:id="536163456">
          <w:marLeft w:val="480"/>
          <w:marRight w:val="0"/>
          <w:marTop w:val="0"/>
          <w:marBottom w:val="0"/>
          <w:divBdr>
            <w:top w:val="none" w:sz="0" w:space="0" w:color="auto"/>
            <w:left w:val="none" w:sz="0" w:space="0" w:color="auto"/>
            <w:bottom w:val="none" w:sz="0" w:space="0" w:color="auto"/>
            <w:right w:val="none" w:sz="0" w:space="0" w:color="auto"/>
          </w:divBdr>
        </w:div>
        <w:div w:id="591822443">
          <w:marLeft w:val="480"/>
          <w:marRight w:val="0"/>
          <w:marTop w:val="0"/>
          <w:marBottom w:val="0"/>
          <w:divBdr>
            <w:top w:val="none" w:sz="0" w:space="0" w:color="auto"/>
            <w:left w:val="none" w:sz="0" w:space="0" w:color="auto"/>
            <w:bottom w:val="none" w:sz="0" w:space="0" w:color="auto"/>
            <w:right w:val="none" w:sz="0" w:space="0" w:color="auto"/>
          </w:divBdr>
        </w:div>
        <w:div w:id="593444569">
          <w:marLeft w:val="480"/>
          <w:marRight w:val="0"/>
          <w:marTop w:val="0"/>
          <w:marBottom w:val="0"/>
          <w:divBdr>
            <w:top w:val="none" w:sz="0" w:space="0" w:color="auto"/>
            <w:left w:val="none" w:sz="0" w:space="0" w:color="auto"/>
            <w:bottom w:val="none" w:sz="0" w:space="0" w:color="auto"/>
            <w:right w:val="none" w:sz="0" w:space="0" w:color="auto"/>
          </w:divBdr>
        </w:div>
        <w:div w:id="651913787">
          <w:marLeft w:val="480"/>
          <w:marRight w:val="0"/>
          <w:marTop w:val="0"/>
          <w:marBottom w:val="0"/>
          <w:divBdr>
            <w:top w:val="none" w:sz="0" w:space="0" w:color="auto"/>
            <w:left w:val="none" w:sz="0" w:space="0" w:color="auto"/>
            <w:bottom w:val="none" w:sz="0" w:space="0" w:color="auto"/>
            <w:right w:val="none" w:sz="0" w:space="0" w:color="auto"/>
          </w:divBdr>
        </w:div>
        <w:div w:id="667368121">
          <w:marLeft w:val="480"/>
          <w:marRight w:val="0"/>
          <w:marTop w:val="0"/>
          <w:marBottom w:val="0"/>
          <w:divBdr>
            <w:top w:val="none" w:sz="0" w:space="0" w:color="auto"/>
            <w:left w:val="none" w:sz="0" w:space="0" w:color="auto"/>
            <w:bottom w:val="none" w:sz="0" w:space="0" w:color="auto"/>
            <w:right w:val="none" w:sz="0" w:space="0" w:color="auto"/>
          </w:divBdr>
        </w:div>
        <w:div w:id="708383510">
          <w:marLeft w:val="480"/>
          <w:marRight w:val="0"/>
          <w:marTop w:val="0"/>
          <w:marBottom w:val="0"/>
          <w:divBdr>
            <w:top w:val="none" w:sz="0" w:space="0" w:color="auto"/>
            <w:left w:val="none" w:sz="0" w:space="0" w:color="auto"/>
            <w:bottom w:val="none" w:sz="0" w:space="0" w:color="auto"/>
            <w:right w:val="none" w:sz="0" w:space="0" w:color="auto"/>
          </w:divBdr>
        </w:div>
        <w:div w:id="727843317">
          <w:marLeft w:val="480"/>
          <w:marRight w:val="0"/>
          <w:marTop w:val="0"/>
          <w:marBottom w:val="0"/>
          <w:divBdr>
            <w:top w:val="none" w:sz="0" w:space="0" w:color="auto"/>
            <w:left w:val="none" w:sz="0" w:space="0" w:color="auto"/>
            <w:bottom w:val="none" w:sz="0" w:space="0" w:color="auto"/>
            <w:right w:val="none" w:sz="0" w:space="0" w:color="auto"/>
          </w:divBdr>
        </w:div>
        <w:div w:id="763305022">
          <w:marLeft w:val="480"/>
          <w:marRight w:val="0"/>
          <w:marTop w:val="0"/>
          <w:marBottom w:val="0"/>
          <w:divBdr>
            <w:top w:val="none" w:sz="0" w:space="0" w:color="auto"/>
            <w:left w:val="none" w:sz="0" w:space="0" w:color="auto"/>
            <w:bottom w:val="none" w:sz="0" w:space="0" w:color="auto"/>
            <w:right w:val="none" w:sz="0" w:space="0" w:color="auto"/>
          </w:divBdr>
        </w:div>
        <w:div w:id="805515132">
          <w:marLeft w:val="480"/>
          <w:marRight w:val="0"/>
          <w:marTop w:val="0"/>
          <w:marBottom w:val="0"/>
          <w:divBdr>
            <w:top w:val="none" w:sz="0" w:space="0" w:color="auto"/>
            <w:left w:val="none" w:sz="0" w:space="0" w:color="auto"/>
            <w:bottom w:val="none" w:sz="0" w:space="0" w:color="auto"/>
            <w:right w:val="none" w:sz="0" w:space="0" w:color="auto"/>
          </w:divBdr>
        </w:div>
        <w:div w:id="806632695">
          <w:marLeft w:val="480"/>
          <w:marRight w:val="0"/>
          <w:marTop w:val="0"/>
          <w:marBottom w:val="0"/>
          <w:divBdr>
            <w:top w:val="none" w:sz="0" w:space="0" w:color="auto"/>
            <w:left w:val="none" w:sz="0" w:space="0" w:color="auto"/>
            <w:bottom w:val="none" w:sz="0" w:space="0" w:color="auto"/>
            <w:right w:val="none" w:sz="0" w:space="0" w:color="auto"/>
          </w:divBdr>
        </w:div>
        <w:div w:id="884293824">
          <w:marLeft w:val="480"/>
          <w:marRight w:val="0"/>
          <w:marTop w:val="0"/>
          <w:marBottom w:val="0"/>
          <w:divBdr>
            <w:top w:val="none" w:sz="0" w:space="0" w:color="auto"/>
            <w:left w:val="none" w:sz="0" w:space="0" w:color="auto"/>
            <w:bottom w:val="none" w:sz="0" w:space="0" w:color="auto"/>
            <w:right w:val="none" w:sz="0" w:space="0" w:color="auto"/>
          </w:divBdr>
        </w:div>
        <w:div w:id="887959850">
          <w:marLeft w:val="480"/>
          <w:marRight w:val="0"/>
          <w:marTop w:val="0"/>
          <w:marBottom w:val="0"/>
          <w:divBdr>
            <w:top w:val="none" w:sz="0" w:space="0" w:color="auto"/>
            <w:left w:val="none" w:sz="0" w:space="0" w:color="auto"/>
            <w:bottom w:val="none" w:sz="0" w:space="0" w:color="auto"/>
            <w:right w:val="none" w:sz="0" w:space="0" w:color="auto"/>
          </w:divBdr>
        </w:div>
        <w:div w:id="928999989">
          <w:marLeft w:val="480"/>
          <w:marRight w:val="0"/>
          <w:marTop w:val="0"/>
          <w:marBottom w:val="0"/>
          <w:divBdr>
            <w:top w:val="none" w:sz="0" w:space="0" w:color="auto"/>
            <w:left w:val="none" w:sz="0" w:space="0" w:color="auto"/>
            <w:bottom w:val="none" w:sz="0" w:space="0" w:color="auto"/>
            <w:right w:val="none" w:sz="0" w:space="0" w:color="auto"/>
          </w:divBdr>
        </w:div>
        <w:div w:id="948395972">
          <w:marLeft w:val="480"/>
          <w:marRight w:val="0"/>
          <w:marTop w:val="0"/>
          <w:marBottom w:val="0"/>
          <w:divBdr>
            <w:top w:val="none" w:sz="0" w:space="0" w:color="auto"/>
            <w:left w:val="none" w:sz="0" w:space="0" w:color="auto"/>
            <w:bottom w:val="none" w:sz="0" w:space="0" w:color="auto"/>
            <w:right w:val="none" w:sz="0" w:space="0" w:color="auto"/>
          </w:divBdr>
        </w:div>
        <w:div w:id="1004210124">
          <w:marLeft w:val="480"/>
          <w:marRight w:val="0"/>
          <w:marTop w:val="0"/>
          <w:marBottom w:val="0"/>
          <w:divBdr>
            <w:top w:val="none" w:sz="0" w:space="0" w:color="auto"/>
            <w:left w:val="none" w:sz="0" w:space="0" w:color="auto"/>
            <w:bottom w:val="none" w:sz="0" w:space="0" w:color="auto"/>
            <w:right w:val="none" w:sz="0" w:space="0" w:color="auto"/>
          </w:divBdr>
        </w:div>
        <w:div w:id="1008095379">
          <w:marLeft w:val="480"/>
          <w:marRight w:val="0"/>
          <w:marTop w:val="0"/>
          <w:marBottom w:val="0"/>
          <w:divBdr>
            <w:top w:val="none" w:sz="0" w:space="0" w:color="auto"/>
            <w:left w:val="none" w:sz="0" w:space="0" w:color="auto"/>
            <w:bottom w:val="none" w:sz="0" w:space="0" w:color="auto"/>
            <w:right w:val="none" w:sz="0" w:space="0" w:color="auto"/>
          </w:divBdr>
        </w:div>
        <w:div w:id="1009603481">
          <w:marLeft w:val="480"/>
          <w:marRight w:val="0"/>
          <w:marTop w:val="0"/>
          <w:marBottom w:val="0"/>
          <w:divBdr>
            <w:top w:val="none" w:sz="0" w:space="0" w:color="auto"/>
            <w:left w:val="none" w:sz="0" w:space="0" w:color="auto"/>
            <w:bottom w:val="none" w:sz="0" w:space="0" w:color="auto"/>
            <w:right w:val="none" w:sz="0" w:space="0" w:color="auto"/>
          </w:divBdr>
        </w:div>
        <w:div w:id="1049496871">
          <w:marLeft w:val="480"/>
          <w:marRight w:val="0"/>
          <w:marTop w:val="0"/>
          <w:marBottom w:val="0"/>
          <w:divBdr>
            <w:top w:val="none" w:sz="0" w:space="0" w:color="auto"/>
            <w:left w:val="none" w:sz="0" w:space="0" w:color="auto"/>
            <w:bottom w:val="none" w:sz="0" w:space="0" w:color="auto"/>
            <w:right w:val="none" w:sz="0" w:space="0" w:color="auto"/>
          </w:divBdr>
        </w:div>
        <w:div w:id="1056510183">
          <w:marLeft w:val="480"/>
          <w:marRight w:val="0"/>
          <w:marTop w:val="0"/>
          <w:marBottom w:val="0"/>
          <w:divBdr>
            <w:top w:val="none" w:sz="0" w:space="0" w:color="auto"/>
            <w:left w:val="none" w:sz="0" w:space="0" w:color="auto"/>
            <w:bottom w:val="none" w:sz="0" w:space="0" w:color="auto"/>
            <w:right w:val="none" w:sz="0" w:space="0" w:color="auto"/>
          </w:divBdr>
        </w:div>
        <w:div w:id="1070080366">
          <w:marLeft w:val="480"/>
          <w:marRight w:val="0"/>
          <w:marTop w:val="0"/>
          <w:marBottom w:val="0"/>
          <w:divBdr>
            <w:top w:val="none" w:sz="0" w:space="0" w:color="auto"/>
            <w:left w:val="none" w:sz="0" w:space="0" w:color="auto"/>
            <w:bottom w:val="none" w:sz="0" w:space="0" w:color="auto"/>
            <w:right w:val="none" w:sz="0" w:space="0" w:color="auto"/>
          </w:divBdr>
        </w:div>
        <w:div w:id="1086075342">
          <w:marLeft w:val="480"/>
          <w:marRight w:val="0"/>
          <w:marTop w:val="0"/>
          <w:marBottom w:val="0"/>
          <w:divBdr>
            <w:top w:val="none" w:sz="0" w:space="0" w:color="auto"/>
            <w:left w:val="none" w:sz="0" w:space="0" w:color="auto"/>
            <w:bottom w:val="none" w:sz="0" w:space="0" w:color="auto"/>
            <w:right w:val="none" w:sz="0" w:space="0" w:color="auto"/>
          </w:divBdr>
        </w:div>
        <w:div w:id="1131902087">
          <w:marLeft w:val="480"/>
          <w:marRight w:val="0"/>
          <w:marTop w:val="0"/>
          <w:marBottom w:val="0"/>
          <w:divBdr>
            <w:top w:val="none" w:sz="0" w:space="0" w:color="auto"/>
            <w:left w:val="none" w:sz="0" w:space="0" w:color="auto"/>
            <w:bottom w:val="none" w:sz="0" w:space="0" w:color="auto"/>
            <w:right w:val="none" w:sz="0" w:space="0" w:color="auto"/>
          </w:divBdr>
        </w:div>
        <w:div w:id="1136992607">
          <w:marLeft w:val="480"/>
          <w:marRight w:val="0"/>
          <w:marTop w:val="0"/>
          <w:marBottom w:val="0"/>
          <w:divBdr>
            <w:top w:val="none" w:sz="0" w:space="0" w:color="auto"/>
            <w:left w:val="none" w:sz="0" w:space="0" w:color="auto"/>
            <w:bottom w:val="none" w:sz="0" w:space="0" w:color="auto"/>
            <w:right w:val="none" w:sz="0" w:space="0" w:color="auto"/>
          </w:divBdr>
        </w:div>
        <w:div w:id="1140149502">
          <w:marLeft w:val="480"/>
          <w:marRight w:val="0"/>
          <w:marTop w:val="0"/>
          <w:marBottom w:val="0"/>
          <w:divBdr>
            <w:top w:val="none" w:sz="0" w:space="0" w:color="auto"/>
            <w:left w:val="none" w:sz="0" w:space="0" w:color="auto"/>
            <w:bottom w:val="none" w:sz="0" w:space="0" w:color="auto"/>
            <w:right w:val="none" w:sz="0" w:space="0" w:color="auto"/>
          </w:divBdr>
        </w:div>
        <w:div w:id="1278030033">
          <w:marLeft w:val="480"/>
          <w:marRight w:val="0"/>
          <w:marTop w:val="0"/>
          <w:marBottom w:val="0"/>
          <w:divBdr>
            <w:top w:val="none" w:sz="0" w:space="0" w:color="auto"/>
            <w:left w:val="none" w:sz="0" w:space="0" w:color="auto"/>
            <w:bottom w:val="none" w:sz="0" w:space="0" w:color="auto"/>
            <w:right w:val="none" w:sz="0" w:space="0" w:color="auto"/>
          </w:divBdr>
        </w:div>
        <w:div w:id="1279875624">
          <w:marLeft w:val="480"/>
          <w:marRight w:val="0"/>
          <w:marTop w:val="0"/>
          <w:marBottom w:val="0"/>
          <w:divBdr>
            <w:top w:val="none" w:sz="0" w:space="0" w:color="auto"/>
            <w:left w:val="none" w:sz="0" w:space="0" w:color="auto"/>
            <w:bottom w:val="none" w:sz="0" w:space="0" w:color="auto"/>
            <w:right w:val="none" w:sz="0" w:space="0" w:color="auto"/>
          </w:divBdr>
        </w:div>
        <w:div w:id="1281688206">
          <w:marLeft w:val="480"/>
          <w:marRight w:val="0"/>
          <w:marTop w:val="0"/>
          <w:marBottom w:val="0"/>
          <w:divBdr>
            <w:top w:val="none" w:sz="0" w:space="0" w:color="auto"/>
            <w:left w:val="none" w:sz="0" w:space="0" w:color="auto"/>
            <w:bottom w:val="none" w:sz="0" w:space="0" w:color="auto"/>
            <w:right w:val="none" w:sz="0" w:space="0" w:color="auto"/>
          </w:divBdr>
        </w:div>
        <w:div w:id="1302266476">
          <w:marLeft w:val="480"/>
          <w:marRight w:val="0"/>
          <w:marTop w:val="0"/>
          <w:marBottom w:val="0"/>
          <w:divBdr>
            <w:top w:val="none" w:sz="0" w:space="0" w:color="auto"/>
            <w:left w:val="none" w:sz="0" w:space="0" w:color="auto"/>
            <w:bottom w:val="none" w:sz="0" w:space="0" w:color="auto"/>
            <w:right w:val="none" w:sz="0" w:space="0" w:color="auto"/>
          </w:divBdr>
        </w:div>
        <w:div w:id="1314213178">
          <w:marLeft w:val="480"/>
          <w:marRight w:val="0"/>
          <w:marTop w:val="0"/>
          <w:marBottom w:val="0"/>
          <w:divBdr>
            <w:top w:val="none" w:sz="0" w:space="0" w:color="auto"/>
            <w:left w:val="none" w:sz="0" w:space="0" w:color="auto"/>
            <w:bottom w:val="none" w:sz="0" w:space="0" w:color="auto"/>
            <w:right w:val="none" w:sz="0" w:space="0" w:color="auto"/>
          </w:divBdr>
        </w:div>
        <w:div w:id="1340964316">
          <w:marLeft w:val="480"/>
          <w:marRight w:val="0"/>
          <w:marTop w:val="0"/>
          <w:marBottom w:val="0"/>
          <w:divBdr>
            <w:top w:val="none" w:sz="0" w:space="0" w:color="auto"/>
            <w:left w:val="none" w:sz="0" w:space="0" w:color="auto"/>
            <w:bottom w:val="none" w:sz="0" w:space="0" w:color="auto"/>
            <w:right w:val="none" w:sz="0" w:space="0" w:color="auto"/>
          </w:divBdr>
        </w:div>
        <w:div w:id="1343315998">
          <w:marLeft w:val="480"/>
          <w:marRight w:val="0"/>
          <w:marTop w:val="0"/>
          <w:marBottom w:val="0"/>
          <w:divBdr>
            <w:top w:val="none" w:sz="0" w:space="0" w:color="auto"/>
            <w:left w:val="none" w:sz="0" w:space="0" w:color="auto"/>
            <w:bottom w:val="none" w:sz="0" w:space="0" w:color="auto"/>
            <w:right w:val="none" w:sz="0" w:space="0" w:color="auto"/>
          </w:divBdr>
        </w:div>
        <w:div w:id="1353337566">
          <w:marLeft w:val="480"/>
          <w:marRight w:val="0"/>
          <w:marTop w:val="0"/>
          <w:marBottom w:val="0"/>
          <w:divBdr>
            <w:top w:val="none" w:sz="0" w:space="0" w:color="auto"/>
            <w:left w:val="none" w:sz="0" w:space="0" w:color="auto"/>
            <w:bottom w:val="none" w:sz="0" w:space="0" w:color="auto"/>
            <w:right w:val="none" w:sz="0" w:space="0" w:color="auto"/>
          </w:divBdr>
        </w:div>
        <w:div w:id="1380083838">
          <w:marLeft w:val="480"/>
          <w:marRight w:val="0"/>
          <w:marTop w:val="0"/>
          <w:marBottom w:val="0"/>
          <w:divBdr>
            <w:top w:val="none" w:sz="0" w:space="0" w:color="auto"/>
            <w:left w:val="none" w:sz="0" w:space="0" w:color="auto"/>
            <w:bottom w:val="none" w:sz="0" w:space="0" w:color="auto"/>
            <w:right w:val="none" w:sz="0" w:space="0" w:color="auto"/>
          </w:divBdr>
        </w:div>
        <w:div w:id="1403525432">
          <w:marLeft w:val="480"/>
          <w:marRight w:val="0"/>
          <w:marTop w:val="0"/>
          <w:marBottom w:val="0"/>
          <w:divBdr>
            <w:top w:val="none" w:sz="0" w:space="0" w:color="auto"/>
            <w:left w:val="none" w:sz="0" w:space="0" w:color="auto"/>
            <w:bottom w:val="none" w:sz="0" w:space="0" w:color="auto"/>
            <w:right w:val="none" w:sz="0" w:space="0" w:color="auto"/>
          </w:divBdr>
        </w:div>
        <w:div w:id="1409184857">
          <w:marLeft w:val="480"/>
          <w:marRight w:val="0"/>
          <w:marTop w:val="0"/>
          <w:marBottom w:val="0"/>
          <w:divBdr>
            <w:top w:val="none" w:sz="0" w:space="0" w:color="auto"/>
            <w:left w:val="none" w:sz="0" w:space="0" w:color="auto"/>
            <w:bottom w:val="none" w:sz="0" w:space="0" w:color="auto"/>
            <w:right w:val="none" w:sz="0" w:space="0" w:color="auto"/>
          </w:divBdr>
        </w:div>
        <w:div w:id="1554661683">
          <w:marLeft w:val="480"/>
          <w:marRight w:val="0"/>
          <w:marTop w:val="0"/>
          <w:marBottom w:val="0"/>
          <w:divBdr>
            <w:top w:val="none" w:sz="0" w:space="0" w:color="auto"/>
            <w:left w:val="none" w:sz="0" w:space="0" w:color="auto"/>
            <w:bottom w:val="none" w:sz="0" w:space="0" w:color="auto"/>
            <w:right w:val="none" w:sz="0" w:space="0" w:color="auto"/>
          </w:divBdr>
        </w:div>
        <w:div w:id="1600408026">
          <w:marLeft w:val="480"/>
          <w:marRight w:val="0"/>
          <w:marTop w:val="0"/>
          <w:marBottom w:val="0"/>
          <w:divBdr>
            <w:top w:val="none" w:sz="0" w:space="0" w:color="auto"/>
            <w:left w:val="none" w:sz="0" w:space="0" w:color="auto"/>
            <w:bottom w:val="none" w:sz="0" w:space="0" w:color="auto"/>
            <w:right w:val="none" w:sz="0" w:space="0" w:color="auto"/>
          </w:divBdr>
        </w:div>
        <w:div w:id="1617907390">
          <w:marLeft w:val="480"/>
          <w:marRight w:val="0"/>
          <w:marTop w:val="0"/>
          <w:marBottom w:val="0"/>
          <w:divBdr>
            <w:top w:val="none" w:sz="0" w:space="0" w:color="auto"/>
            <w:left w:val="none" w:sz="0" w:space="0" w:color="auto"/>
            <w:bottom w:val="none" w:sz="0" w:space="0" w:color="auto"/>
            <w:right w:val="none" w:sz="0" w:space="0" w:color="auto"/>
          </w:divBdr>
        </w:div>
        <w:div w:id="1647272496">
          <w:marLeft w:val="480"/>
          <w:marRight w:val="0"/>
          <w:marTop w:val="0"/>
          <w:marBottom w:val="0"/>
          <w:divBdr>
            <w:top w:val="none" w:sz="0" w:space="0" w:color="auto"/>
            <w:left w:val="none" w:sz="0" w:space="0" w:color="auto"/>
            <w:bottom w:val="none" w:sz="0" w:space="0" w:color="auto"/>
            <w:right w:val="none" w:sz="0" w:space="0" w:color="auto"/>
          </w:divBdr>
        </w:div>
        <w:div w:id="1711151162">
          <w:marLeft w:val="480"/>
          <w:marRight w:val="0"/>
          <w:marTop w:val="0"/>
          <w:marBottom w:val="0"/>
          <w:divBdr>
            <w:top w:val="none" w:sz="0" w:space="0" w:color="auto"/>
            <w:left w:val="none" w:sz="0" w:space="0" w:color="auto"/>
            <w:bottom w:val="none" w:sz="0" w:space="0" w:color="auto"/>
            <w:right w:val="none" w:sz="0" w:space="0" w:color="auto"/>
          </w:divBdr>
        </w:div>
        <w:div w:id="1774664245">
          <w:marLeft w:val="480"/>
          <w:marRight w:val="0"/>
          <w:marTop w:val="0"/>
          <w:marBottom w:val="0"/>
          <w:divBdr>
            <w:top w:val="none" w:sz="0" w:space="0" w:color="auto"/>
            <w:left w:val="none" w:sz="0" w:space="0" w:color="auto"/>
            <w:bottom w:val="none" w:sz="0" w:space="0" w:color="auto"/>
            <w:right w:val="none" w:sz="0" w:space="0" w:color="auto"/>
          </w:divBdr>
        </w:div>
        <w:div w:id="1817184207">
          <w:marLeft w:val="480"/>
          <w:marRight w:val="0"/>
          <w:marTop w:val="0"/>
          <w:marBottom w:val="0"/>
          <w:divBdr>
            <w:top w:val="none" w:sz="0" w:space="0" w:color="auto"/>
            <w:left w:val="none" w:sz="0" w:space="0" w:color="auto"/>
            <w:bottom w:val="none" w:sz="0" w:space="0" w:color="auto"/>
            <w:right w:val="none" w:sz="0" w:space="0" w:color="auto"/>
          </w:divBdr>
        </w:div>
        <w:div w:id="1919972719">
          <w:marLeft w:val="480"/>
          <w:marRight w:val="0"/>
          <w:marTop w:val="0"/>
          <w:marBottom w:val="0"/>
          <w:divBdr>
            <w:top w:val="none" w:sz="0" w:space="0" w:color="auto"/>
            <w:left w:val="none" w:sz="0" w:space="0" w:color="auto"/>
            <w:bottom w:val="none" w:sz="0" w:space="0" w:color="auto"/>
            <w:right w:val="none" w:sz="0" w:space="0" w:color="auto"/>
          </w:divBdr>
        </w:div>
        <w:div w:id="1952784133">
          <w:marLeft w:val="480"/>
          <w:marRight w:val="0"/>
          <w:marTop w:val="0"/>
          <w:marBottom w:val="0"/>
          <w:divBdr>
            <w:top w:val="none" w:sz="0" w:space="0" w:color="auto"/>
            <w:left w:val="none" w:sz="0" w:space="0" w:color="auto"/>
            <w:bottom w:val="none" w:sz="0" w:space="0" w:color="auto"/>
            <w:right w:val="none" w:sz="0" w:space="0" w:color="auto"/>
          </w:divBdr>
        </w:div>
        <w:div w:id="1963149459">
          <w:marLeft w:val="480"/>
          <w:marRight w:val="0"/>
          <w:marTop w:val="0"/>
          <w:marBottom w:val="0"/>
          <w:divBdr>
            <w:top w:val="none" w:sz="0" w:space="0" w:color="auto"/>
            <w:left w:val="none" w:sz="0" w:space="0" w:color="auto"/>
            <w:bottom w:val="none" w:sz="0" w:space="0" w:color="auto"/>
            <w:right w:val="none" w:sz="0" w:space="0" w:color="auto"/>
          </w:divBdr>
        </w:div>
        <w:div w:id="1991251012">
          <w:marLeft w:val="480"/>
          <w:marRight w:val="0"/>
          <w:marTop w:val="0"/>
          <w:marBottom w:val="0"/>
          <w:divBdr>
            <w:top w:val="none" w:sz="0" w:space="0" w:color="auto"/>
            <w:left w:val="none" w:sz="0" w:space="0" w:color="auto"/>
            <w:bottom w:val="none" w:sz="0" w:space="0" w:color="auto"/>
            <w:right w:val="none" w:sz="0" w:space="0" w:color="auto"/>
          </w:divBdr>
        </w:div>
        <w:div w:id="2019111595">
          <w:marLeft w:val="480"/>
          <w:marRight w:val="0"/>
          <w:marTop w:val="0"/>
          <w:marBottom w:val="0"/>
          <w:divBdr>
            <w:top w:val="none" w:sz="0" w:space="0" w:color="auto"/>
            <w:left w:val="none" w:sz="0" w:space="0" w:color="auto"/>
            <w:bottom w:val="none" w:sz="0" w:space="0" w:color="auto"/>
            <w:right w:val="none" w:sz="0" w:space="0" w:color="auto"/>
          </w:divBdr>
        </w:div>
        <w:div w:id="2083676042">
          <w:marLeft w:val="480"/>
          <w:marRight w:val="0"/>
          <w:marTop w:val="0"/>
          <w:marBottom w:val="0"/>
          <w:divBdr>
            <w:top w:val="none" w:sz="0" w:space="0" w:color="auto"/>
            <w:left w:val="none" w:sz="0" w:space="0" w:color="auto"/>
            <w:bottom w:val="none" w:sz="0" w:space="0" w:color="auto"/>
            <w:right w:val="none" w:sz="0" w:space="0" w:color="auto"/>
          </w:divBdr>
        </w:div>
        <w:div w:id="2085370440">
          <w:marLeft w:val="480"/>
          <w:marRight w:val="0"/>
          <w:marTop w:val="0"/>
          <w:marBottom w:val="0"/>
          <w:divBdr>
            <w:top w:val="none" w:sz="0" w:space="0" w:color="auto"/>
            <w:left w:val="none" w:sz="0" w:space="0" w:color="auto"/>
            <w:bottom w:val="none" w:sz="0" w:space="0" w:color="auto"/>
            <w:right w:val="none" w:sz="0" w:space="0" w:color="auto"/>
          </w:divBdr>
        </w:div>
        <w:div w:id="2087995499">
          <w:marLeft w:val="480"/>
          <w:marRight w:val="0"/>
          <w:marTop w:val="0"/>
          <w:marBottom w:val="0"/>
          <w:divBdr>
            <w:top w:val="none" w:sz="0" w:space="0" w:color="auto"/>
            <w:left w:val="none" w:sz="0" w:space="0" w:color="auto"/>
            <w:bottom w:val="none" w:sz="0" w:space="0" w:color="auto"/>
            <w:right w:val="none" w:sz="0" w:space="0" w:color="auto"/>
          </w:divBdr>
        </w:div>
        <w:div w:id="2111732372">
          <w:marLeft w:val="480"/>
          <w:marRight w:val="0"/>
          <w:marTop w:val="0"/>
          <w:marBottom w:val="0"/>
          <w:divBdr>
            <w:top w:val="none" w:sz="0" w:space="0" w:color="auto"/>
            <w:left w:val="none" w:sz="0" w:space="0" w:color="auto"/>
            <w:bottom w:val="none" w:sz="0" w:space="0" w:color="auto"/>
            <w:right w:val="none" w:sz="0" w:space="0" w:color="auto"/>
          </w:divBdr>
        </w:div>
      </w:divsChild>
    </w:div>
    <w:div w:id="1758863336">
      <w:bodyDiv w:val="1"/>
      <w:marLeft w:val="0"/>
      <w:marRight w:val="0"/>
      <w:marTop w:val="0"/>
      <w:marBottom w:val="0"/>
      <w:divBdr>
        <w:top w:val="none" w:sz="0" w:space="0" w:color="auto"/>
        <w:left w:val="none" w:sz="0" w:space="0" w:color="auto"/>
        <w:bottom w:val="none" w:sz="0" w:space="0" w:color="auto"/>
        <w:right w:val="none" w:sz="0" w:space="0" w:color="auto"/>
      </w:divBdr>
    </w:div>
    <w:div w:id="1758865323">
      <w:bodyDiv w:val="1"/>
      <w:marLeft w:val="0"/>
      <w:marRight w:val="0"/>
      <w:marTop w:val="0"/>
      <w:marBottom w:val="0"/>
      <w:divBdr>
        <w:top w:val="none" w:sz="0" w:space="0" w:color="auto"/>
        <w:left w:val="none" w:sz="0" w:space="0" w:color="auto"/>
        <w:bottom w:val="none" w:sz="0" w:space="0" w:color="auto"/>
        <w:right w:val="none" w:sz="0" w:space="0" w:color="auto"/>
      </w:divBdr>
    </w:div>
    <w:div w:id="1761951140">
      <w:bodyDiv w:val="1"/>
      <w:marLeft w:val="0"/>
      <w:marRight w:val="0"/>
      <w:marTop w:val="0"/>
      <w:marBottom w:val="0"/>
      <w:divBdr>
        <w:top w:val="none" w:sz="0" w:space="0" w:color="auto"/>
        <w:left w:val="none" w:sz="0" w:space="0" w:color="auto"/>
        <w:bottom w:val="none" w:sz="0" w:space="0" w:color="auto"/>
        <w:right w:val="none" w:sz="0" w:space="0" w:color="auto"/>
      </w:divBdr>
    </w:div>
    <w:div w:id="1762295128">
      <w:bodyDiv w:val="1"/>
      <w:marLeft w:val="0"/>
      <w:marRight w:val="0"/>
      <w:marTop w:val="0"/>
      <w:marBottom w:val="0"/>
      <w:divBdr>
        <w:top w:val="none" w:sz="0" w:space="0" w:color="auto"/>
        <w:left w:val="none" w:sz="0" w:space="0" w:color="auto"/>
        <w:bottom w:val="none" w:sz="0" w:space="0" w:color="auto"/>
        <w:right w:val="none" w:sz="0" w:space="0" w:color="auto"/>
      </w:divBdr>
    </w:div>
    <w:div w:id="1763138508">
      <w:bodyDiv w:val="1"/>
      <w:marLeft w:val="0"/>
      <w:marRight w:val="0"/>
      <w:marTop w:val="0"/>
      <w:marBottom w:val="0"/>
      <w:divBdr>
        <w:top w:val="none" w:sz="0" w:space="0" w:color="auto"/>
        <w:left w:val="none" w:sz="0" w:space="0" w:color="auto"/>
        <w:bottom w:val="none" w:sz="0" w:space="0" w:color="auto"/>
        <w:right w:val="none" w:sz="0" w:space="0" w:color="auto"/>
      </w:divBdr>
    </w:div>
    <w:div w:id="1770270423">
      <w:bodyDiv w:val="1"/>
      <w:marLeft w:val="0"/>
      <w:marRight w:val="0"/>
      <w:marTop w:val="0"/>
      <w:marBottom w:val="0"/>
      <w:divBdr>
        <w:top w:val="none" w:sz="0" w:space="0" w:color="auto"/>
        <w:left w:val="none" w:sz="0" w:space="0" w:color="auto"/>
        <w:bottom w:val="none" w:sz="0" w:space="0" w:color="auto"/>
        <w:right w:val="none" w:sz="0" w:space="0" w:color="auto"/>
      </w:divBdr>
    </w:div>
    <w:div w:id="1771975361">
      <w:bodyDiv w:val="1"/>
      <w:marLeft w:val="0"/>
      <w:marRight w:val="0"/>
      <w:marTop w:val="0"/>
      <w:marBottom w:val="0"/>
      <w:divBdr>
        <w:top w:val="none" w:sz="0" w:space="0" w:color="auto"/>
        <w:left w:val="none" w:sz="0" w:space="0" w:color="auto"/>
        <w:bottom w:val="none" w:sz="0" w:space="0" w:color="auto"/>
        <w:right w:val="none" w:sz="0" w:space="0" w:color="auto"/>
      </w:divBdr>
    </w:div>
    <w:div w:id="1772583577">
      <w:bodyDiv w:val="1"/>
      <w:marLeft w:val="0"/>
      <w:marRight w:val="0"/>
      <w:marTop w:val="0"/>
      <w:marBottom w:val="0"/>
      <w:divBdr>
        <w:top w:val="none" w:sz="0" w:space="0" w:color="auto"/>
        <w:left w:val="none" w:sz="0" w:space="0" w:color="auto"/>
        <w:bottom w:val="none" w:sz="0" w:space="0" w:color="auto"/>
        <w:right w:val="none" w:sz="0" w:space="0" w:color="auto"/>
      </w:divBdr>
    </w:div>
    <w:div w:id="1772626426">
      <w:bodyDiv w:val="1"/>
      <w:marLeft w:val="0"/>
      <w:marRight w:val="0"/>
      <w:marTop w:val="0"/>
      <w:marBottom w:val="0"/>
      <w:divBdr>
        <w:top w:val="none" w:sz="0" w:space="0" w:color="auto"/>
        <w:left w:val="none" w:sz="0" w:space="0" w:color="auto"/>
        <w:bottom w:val="none" w:sz="0" w:space="0" w:color="auto"/>
        <w:right w:val="none" w:sz="0" w:space="0" w:color="auto"/>
      </w:divBdr>
    </w:div>
    <w:div w:id="1772779879">
      <w:bodyDiv w:val="1"/>
      <w:marLeft w:val="0"/>
      <w:marRight w:val="0"/>
      <w:marTop w:val="0"/>
      <w:marBottom w:val="0"/>
      <w:divBdr>
        <w:top w:val="none" w:sz="0" w:space="0" w:color="auto"/>
        <w:left w:val="none" w:sz="0" w:space="0" w:color="auto"/>
        <w:bottom w:val="none" w:sz="0" w:space="0" w:color="auto"/>
        <w:right w:val="none" w:sz="0" w:space="0" w:color="auto"/>
      </w:divBdr>
    </w:div>
    <w:div w:id="1772822485">
      <w:bodyDiv w:val="1"/>
      <w:marLeft w:val="0"/>
      <w:marRight w:val="0"/>
      <w:marTop w:val="0"/>
      <w:marBottom w:val="0"/>
      <w:divBdr>
        <w:top w:val="none" w:sz="0" w:space="0" w:color="auto"/>
        <w:left w:val="none" w:sz="0" w:space="0" w:color="auto"/>
        <w:bottom w:val="none" w:sz="0" w:space="0" w:color="auto"/>
        <w:right w:val="none" w:sz="0" w:space="0" w:color="auto"/>
      </w:divBdr>
    </w:div>
    <w:div w:id="1774010105">
      <w:bodyDiv w:val="1"/>
      <w:marLeft w:val="0"/>
      <w:marRight w:val="0"/>
      <w:marTop w:val="0"/>
      <w:marBottom w:val="0"/>
      <w:divBdr>
        <w:top w:val="none" w:sz="0" w:space="0" w:color="auto"/>
        <w:left w:val="none" w:sz="0" w:space="0" w:color="auto"/>
        <w:bottom w:val="none" w:sz="0" w:space="0" w:color="auto"/>
        <w:right w:val="none" w:sz="0" w:space="0" w:color="auto"/>
      </w:divBdr>
    </w:div>
    <w:div w:id="1774133441">
      <w:bodyDiv w:val="1"/>
      <w:marLeft w:val="0"/>
      <w:marRight w:val="0"/>
      <w:marTop w:val="0"/>
      <w:marBottom w:val="0"/>
      <w:divBdr>
        <w:top w:val="none" w:sz="0" w:space="0" w:color="auto"/>
        <w:left w:val="none" w:sz="0" w:space="0" w:color="auto"/>
        <w:bottom w:val="none" w:sz="0" w:space="0" w:color="auto"/>
        <w:right w:val="none" w:sz="0" w:space="0" w:color="auto"/>
      </w:divBdr>
    </w:div>
    <w:div w:id="1775053201">
      <w:bodyDiv w:val="1"/>
      <w:marLeft w:val="0"/>
      <w:marRight w:val="0"/>
      <w:marTop w:val="0"/>
      <w:marBottom w:val="0"/>
      <w:divBdr>
        <w:top w:val="none" w:sz="0" w:space="0" w:color="auto"/>
        <w:left w:val="none" w:sz="0" w:space="0" w:color="auto"/>
        <w:bottom w:val="none" w:sz="0" w:space="0" w:color="auto"/>
        <w:right w:val="none" w:sz="0" w:space="0" w:color="auto"/>
      </w:divBdr>
    </w:div>
    <w:div w:id="1775395528">
      <w:bodyDiv w:val="1"/>
      <w:marLeft w:val="0"/>
      <w:marRight w:val="0"/>
      <w:marTop w:val="0"/>
      <w:marBottom w:val="0"/>
      <w:divBdr>
        <w:top w:val="none" w:sz="0" w:space="0" w:color="auto"/>
        <w:left w:val="none" w:sz="0" w:space="0" w:color="auto"/>
        <w:bottom w:val="none" w:sz="0" w:space="0" w:color="auto"/>
        <w:right w:val="none" w:sz="0" w:space="0" w:color="auto"/>
      </w:divBdr>
    </w:div>
    <w:div w:id="1776048261">
      <w:bodyDiv w:val="1"/>
      <w:marLeft w:val="0"/>
      <w:marRight w:val="0"/>
      <w:marTop w:val="0"/>
      <w:marBottom w:val="0"/>
      <w:divBdr>
        <w:top w:val="none" w:sz="0" w:space="0" w:color="auto"/>
        <w:left w:val="none" w:sz="0" w:space="0" w:color="auto"/>
        <w:bottom w:val="none" w:sz="0" w:space="0" w:color="auto"/>
        <w:right w:val="none" w:sz="0" w:space="0" w:color="auto"/>
      </w:divBdr>
    </w:div>
    <w:div w:id="1777097463">
      <w:bodyDiv w:val="1"/>
      <w:marLeft w:val="0"/>
      <w:marRight w:val="0"/>
      <w:marTop w:val="0"/>
      <w:marBottom w:val="0"/>
      <w:divBdr>
        <w:top w:val="none" w:sz="0" w:space="0" w:color="auto"/>
        <w:left w:val="none" w:sz="0" w:space="0" w:color="auto"/>
        <w:bottom w:val="none" w:sz="0" w:space="0" w:color="auto"/>
        <w:right w:val="none" w:sz="0" w:space="0" w:color="auto"/>
      </w:divBdr>
    </w:div>
    <w:div w:id="1777673268">
      <w:bodyDiv w:val="1"/>
      <w:marLeft w:val="0"/>
      <w:marRight w:val="0"/>
      <w:marTop w:val="0"/>
      <w:marBottom w:val="0"/>
      <w:divBdr>
        <w:top w:val="none" w:sz="0" w:space="0" w:color="auto"/>
        <w:left w:val="none" w:sz="0" w:space="0" w:color="auto"/>
        <w:bottom w:val="none" w:sz="0" w:space="0" w:color="auto"/>
        <w:right w:val="none" w:sz="0" w:space="0" w:color="auto"/>
      </w:divBdr>
    </w:div>
    <w:div w:id="1780296993">
      <w:bodyDiv w:val="1"/>
      <w:marLeft w:val="0"/>
      <w:marRight w:val="0"/>
      <w:marTop w:val="0"/>
      <w:marBottom w:val="0"/>
      <w:divBdr>
        <w:top w:val="none" w:sz="0" w:space="0" w:color="auto"/>
        <w:left w:val="none" w:sz="0" w:space="0" w:color="auto"/>
        <w:bottom w:val="none" w:sz="0" w:space="0" w:color="auto"/>
        <w:right w:val="none" w:sz="0" w:space="0" w:color="auto"/>
      </w:divBdr>
    </w:div>
    <w:div w:id="1780679078">
      <w:bodyDiv w:val="1"/>
      <w:marLeft w:val="0"/>
      <w:marRight w:val="0"/>
      <w:marTop w:val="0"/>
      <w:marBottom w:val="0"/>
      <w:divBdr>
        <w:top w:val="none" w:sz="0" w:space="0" w:color="auto"/>
        <w:left w:val="none" w:sz="0" w:space="0" w:color="auto"/>
        <w:bottom w:val="none" w:sz="0" w:space="0" w:color="auto"/>
        <w:right w:val="none" w:sz="0" w:space="0" w:color="auto"/>
      </w:divBdr>
    </w:div>
    <w:div w:id="1783576893">
      <w:bodyDiv w:val="1"/>
      <w:marLeft w:val="0"/>
      <w:marRight w:val="0"/>
      <w:marTop w:val="0"/>
      <w:marBottom w:val="0"/>
      <w:divBdr>
        <w:top w:val="none" w:sz="0" w:space="0" w:color="auto"/>
        <w:left w:val="none" w:sz="0" w:space="0" w:color="auto"/>
        <w:bottom w:val="none" w:sz="0" w:space="0" w:color="auto"/>
        <w:right w:val="none" w:sz="0" w:space="0" w:color="auto"/>
      </w:divBdr>
    </w:div>
    <w:div w:id="1784375217">
      <w:bodyDiv w:val="1"/>
      <w:marLeft w:val="0"/>
      <w:marRight w:val="0"/>
      <w:marTop w:val="0"/>
      <w:marBottom w:val="0"/>
      <w:divBdr>
        <w:top w:val="none" w:sz="0" w:space="0" w:color="auto"/>
        <w:left w:val="none" w:sz="0" w:space="0" w:color="auto"/>
        <w:bottom w:val="none" w:sz="0" w:space="0" w:color="auto"/>
        <w:right w:val="none" w:sz="0" w:space="0" w:color="auto"/>
      </w:divBdr>
    </w:div>
    <w:div w:id="1784808167">
      <w:bodyDiv w:val="1"/>
      <w:marLeft w:val="0"/>
      <w:marRight w:val="0"/>
      <w:marTop w:val="0"/>
      <w:marBottom w:val="0"/>
      <w:divBdr>
        <w:top w:val="none" w:sz="0" w:space="0" w:color="auto"/>
        <w:left w:val="none" w:sz="0" w:space="0" w:color="auto"/>
        <w:bottom w:val="none" w:sz="0" w:space="0" w:color="auto"/>
        <w:right w:val="none" w:sz="0" w:space="0" w:color="auto"/>
      </w:divBdr>
    </w:div>
    <w:div w:id="1785035062">
      <w:bodyDiv w:val="1"/>
      <w:marLeft w:val="0"/>
      <w:marRight w:val="0"/>
      <w:marTop w:val="0"/>
      <w:marBottom w:val="0"/>
      <w:divBdr>
        <w:top w:val="none" w:sz="0" w:space="0" w:color="auto"/>
        <w:left w:val="none" w:sz="0" w:space="0" w:color="auto"/>
        <w:bottom w:val="none" w:sz="0" w:space="0" w:color="auto"/>
        <w:right w:val="none" w:sz="0" w:space="0" w:color="auto"/>
      </w:divBdr>
    </w:div>
    <w:div w:id="1785073751">
      <w:bodyDiv w:val="1"/>
      <w:marLeft w:val="0"/>
      <w:marRight w:val="0"/>
      <w:marTop w:val="0"/>
      <w:marBottom w:val="0"/>
      <w:divBdr>
        <w:top w:val="none" w:sz="0" w:space="0" w:color="auto"/>
        <w:left w:val="none" w:sz="0" w:space="0" w:color="auto"/>
        <w:bottom w:val="none" w:sz="0" w:space="0" w:color="auto"/>
        <w:right w:val="none" w:sz="0" w:space="0" w:color="auto"/>
      </w:divBdr>
    </w:div>
    <w:div w:id="1786076793">
      <w:bodyDiv w:val="1"/>
      <w:marLeft w:val="0"/>
      <w:marRight w:val="0"/>
      <w:marTop w:val="0"/>
      <w:marBottom w:val="0"/>
      <w:divBdr>
        <w:top w:val="none" w:sz="0" w:space="0" w:color="auto"/>
        <w:left w:val="none" w:sz="0" w:space="0" w:color="auto"/>
        <w:bottom w:val="none" w:sz="0" w:space="0" w:color="auto"/>
        <w:right w:val="none" w:sz="0" w:space="0" w:color="auto"/>
      </w:divBdr>
    </w:div>
    <w:div w:id="1786653514">
      <w:bodyDiv w:val="1"/>
      <w:marLeft w:val="0"/>
      <w:marRight w:val="0"/>
      <w:marTop w:val="0"/>
      <w:marBottom w:val="0"/>
      <w:divBdr>
        <w:top w:val="none" w:sz="0" w:space="0" w:color="auto"/>
        <w:left w:val="none" w:sz="0" w:space="0" w:color="auto"/>
        <w:bottom w:val="none" w:sz="0" w:space="0" w:color="auto"/>
        <w:right w:val="none" w:sz="0" w:space="0" w:color="auto"/>
      </w:divBdr>
    </w:div>
    <w:div w:id="1786998512">
      <w:bodyDiv w:val="1"/>
      <w:marLeft w:val="0"/>
      <w:marRight w:val="0"/>
      <w:marTop w:val="0"/>
      <w:marBottom w:val="0"/>
      <w:divBdr>
        <w:top w:val="none" w:sz="0" w:space="0" w:color="auto"/>
        <w:left w:val="none" w:sz="0" w:space="0" w:color="auto"/>
        <w:bottom w:val="none" w:sz="0" w:space="0" w:color="auto"/>
        <w:right w:val="none" w:sz="0" w:space="0" w:color="auto"/>
      </w:divBdr>
    </w:div>
    <w:div w:id="1787776921">
      <w:bodyDiv w:val="1"/>
      <w:marLeft w:val="0"/>
      <w:marRight w:val="0"/>
      <w:marTop w:val="0"/>
      <w:marBottom w:val="0"/>
      <w:divBdr>
        <w:top w:val="none" w:sz="0" w:space="0" w:color="auto"/>
        <w:left w:val="none" w:sz="0" w:space="0" w:color="auto"/>
        <w:bottom w:val="none" w:sz="0" w:space="0" w:color="auto"/>
        <w:right w:val="none" w:sz="0" w:space="0" w:color="auto"/>
      </w:divBdr>
    </w:div>
    <w:div w:id="1789623123">
      <w:bodyDiv w:val="1"/>
      <w:marLeft w:val="0"/>
      <w:marRight w:val="0"/>
      <w:marTop w:val="0"/>
      <w:marBottom w:val="0"/>
      <w:divBdr>
        <w:top w:val="none" w:sz="0" w:space="0" w:color="auto"/>
        <w:left w:val="none" w:sz="0" w:space="0" w:color="auto"/>
        <w:bottom w:val="none" w:sz="0" w:space="0" w:color="auto"/>
        <w:right w:val="none" w:sz="0" w:space="0" w:color="auto"/>
      </w:divBdr>
    </w:div>
    <w:div w:id="1789884586">
      <w:bodyDiv w:val="1"/>
      <w:marLeft w:val="0"/>
      <w:marRight w:val="0"/>
      <w:marTop w:val="0"/>
      <w:marBottom w:val="0"/>
      <w:divBdr>
        <w:top w:val="none" w:sz="0" w:space="0" w:color="auto"/>
        <w:left w:val="none" w:sz="0" w:space="0" w:color="auto"/>
        <w:bottom w:val="none" w:sz="0" w:space="0" w:color="auto"/>
        <w:right w:val="none" w:sz="0" w:space="0" w:color="auto"/>
      </w:divBdr>
    </w:div>
    <w:div w:id="1790515163">
      <w:bodyDiv w:val="1"/>
      <w:marLeft w:val="0"/>
      <w:marRight w:val="0"/>
      <w:marTop w:val="0"/>
      <w:marBottom w:val="0"/>
      <w:divBdr>
        <w:top w:val="none" w:sz="0" w:space="0" w:color="auto"/>
        <w:left w:val="none" w:sz="0" w:space="0" w:color="auto"/>
        <w:bottom w:val="none" w:sz="0" w:space="0" w:color="auto"/>
        <w:right w:val="none" w:sz="0" w:space="0" w:color="auto"/>
      </w:divBdr>
    </w:div>
    <w:div w:id="1790972383">
      <w:bodyDiv w:val="1"/>
      <w:marLeft w:val="0"/>
      <w:marRight w:val="0"/>
      <w:marTop w:val="0"/>
      <w:marBottom w:val="0"/>
      <w:divBdr>
        <w:top w:val="none" w:sz="0" w:space="0" w:color="auto"/>
        <w:left w:val="none" w:sz="0" w:space="0" w:color="auto"/>
        <w:bottom w:val="none" w:sz="0" w:space="0" w:color="auto"/>
        <w:right w:val="none" w:sz="0" w:space="0" w:color="auto"/>
      </w:divBdr>
    </w:div>
    <w:div w:id="1792044382">
      <w:bodyDiv w:val="1"/>
      <w:marLeft w:val="0"/>
      <w:marRight w:val="0"/>
      <w:marTop w:val="0"/>
      <w:marBottom w:val="0"/>
      <w:divBdr>
        <w:top w:val="none" w:sz="0" w:space="0" w:color="auto"/>
        <w:left w:val="none" w:sz="0" w:space="0" w:color="auto"/>
        <w:bottom w:val="none" w:sz="0" w:space="0" w:color="auto"/>
        <w:right w:val="none" w:sz="0" w:space="0" w:color="auto"/>
      </w:divBdr>
    </w:div>
    <w:div w:id="1792432769">
      <w:bodyDiv w:val="1"/>
      <w:marLeft w:val="0"/>
      <w:marRight w:val="0"/>
      <w:marTop w:val="0"/>
      <w:marBottom w:val="0"/>
      <w:divBdr>
        <w:top w:val="none" w:sz="0" w:space="0" w:color="auto"/>
        <w:left w:val="none" w:sz="0" w:space="0" w:color="auto"/>
        <w:bottom w:val="none" w:sz="0" w:space="0" w:color="auto"/>
        <w:right w:val="none" w:sz="0" w:space="0" w:color="auto"/>
      </w:divBdr>
    </w:div>
    <w:div w:id="1793741915">
      <w:bodyDiv w:val="1"/>
      <w:marLeft w:val="0"/>
      <w:marRight w:val="0"/>
      <w:marTop w:val="0"/>
      <w:marBottom w:val="0"/>
      <w:divBdr>
        <w:top w:val="none" w:sz="0" w:space="0" w:color="auto"/>
        <w:left w:val="none" w:sz="0" w:space="0" w:color="auto"/>
        <w:bottom w:val="none" w:sz="0" w:space="0" w:color="auto"/>
        <w:right w:val="none" w:sz="0" w:space="0" w:color="auto"/>
      </w:divBdr>
    </w:div>
    <w:div w:id="1794471567">
      <w:bodyDiv w:val="1"/>
      <w:marLeft w:val="0"/>
      <w:marRight w:val="0"/>
      <w:marTop w:val="0"/>
      <w:marBottom w:val="0"/>
      <w:divBdr>
        <w:top w:val="none" w:sz="0" w:space="0" w:color="auto"/>
        <w:left w:val="none" w:sz="0" w:space="0" w:color="auto"/>
        <w:bottom w:val="none" w:sz="0" w:space="0" w:color="auto"/>
        <w:right w:val="none" w:sz="0" w:space="0" w:color="auto"/>
      </w:divBdr>
    </w:div>
    <w:div w:id="1794519751">
      <w:bodyDiv w:val="1"/>
      <w:marLeft w:val="0"/>
      <w:marRight w:val="0"/>
      <w:marTop w:val="0"/>
      <w:marBottom w:val="0"/>
      <w:divBdr>
        <w:top w:val="none" w:sz="0" w:space="0" w:color="auto"/>
        <w:left w:val="none" w:sz="0" w:space="0" w:color="auto"/>
        <w:bottom w:val="none" w:sz="0" w:space="0" w:color="auto"/>
        <w:right w:val="none" w:sz="0" w:space="0" w:color="auto"/>
      </w:divBdr>
    </w:div>
    <w:div w:id="1796024241">
      <w:bodyDiv w:val="1"/>
      <w:marLeft w:val="0"/>
      <w:marRight w:val="0"/>
      <w:marTop w:val="0"/>
      <w:marBottom w:val="0"/>
      <w:divBdr>
        <w:top w:val="none" w:sz="0" w:space="0" w:color="auto"/>
        <w:left w:val="none" w:sz="0" w:space="0" w:color="auto"/>
        <w:bottom w:val="none" w:sz="0" w:space="0" w:color="auto"/>
        <w:right w:val="none" w:sz="0" w:space="0" w:color="auto"/>
      </w:divBdr>
    </w:div>
    <w:div w:id="1796025927">
      <w:bodyDiv w:val="1"/>
      <w:marLeft w:val="0"/>
      <w:marRight w:val="0"/>
      <w:marTop w:val="0"/>
      <w:marBottom w:val="0"/>
      <w:divBdr>
        <w:top w:val="none" w:sz="0" w:space="0" w:color="auto"/>
        <w:left w:val="none" w:sz="0" w:space="0" w:color="auto"/>
        <w:bottom w:val="none" w:sz="0" w:space="0" w:color="auto"/>
        <w:right w:val="none" w:sz="0" w:space="0" w:color="auto"/>
      </w:divBdr>
    </w:div>
    <w:div w:id="1797605575">
      <w:bodyDiv w:val="1"/>
      <w:marLeft w:val="0"/>
      <w:marRight w:val="0"/>
      <w:marTop w:val="0"/>
      <w:marBottom w:val="0"/>
      <w:divBdr>
        <w:top w:val="none" w:sz="0" w:space="0" w:color="auto"/>
        <w:left w:val="none" w:sz="0" w:space="0" w:color="auto"/>
        <w:bottom w:val="none" w:sz="0" w:space="0" w:color="auto"/>
        <w:right w:val="none" w:sz="0" w:space="0" w:color="auto"/>
      </w:divBdr>
    </w:div>
    <w:div w:id="1799837464">
      <w:bodyDiv w:val="1"/>
      <w:marLeft w:val="0"/>
      <w:marRight w:val="0"/>
      <w:marTop w:val="0"/>
      <w:marBottom w:val="0"/>
      <w:divBdr>
        <w:top w:val="none" w:sz="0" w:space="0" w:color="auto"/>
        <w:left w:val="none" w:sz="0" w:space="0" w:color="auto"/>
        <w:bottom w:val="none" w:sz="0" w:space="0" w:color="auto"/>
        <w:right w:val="none" w:sz="0" w:space="0" w:color="auto"/>
      </w:divBdr>
    </w:div>
    <w:div w:id="1800805556">
      <w:bodyDiv w:val="1"/>
      <w:marLeft w:val="0"/>
      <w:marRight w:val="0"/>
      <w:marTop w:val="0"/>
      <w:marBottom w:val="0"/>
      <w:divBdr>
        <w:top w:val="none" w:sz="0" w:space="0" w:color="auto"/>
        <w:left w:val="none" w:sz="0" w:space="0" w:color="auto"/>
        <w:bottom w:val="none" w:sz="0" w:space="0" w:color="auto"/>
        <w:right w:val="none" w:sz="0" w:space="0" w:color="auto"/>
      </w:divBdr>
    </w:div>
    <w:div w:id="1801141892">
      <w:bodyDiv w:val="1"/>
      <w:marLeft w:val="0"/>
      <w:marRight w:val="0"/>
      <w:marTop w:val="0"/>
      <w:marBottom w:val="0"/>
      <w:divBdr>
        <w:top w:val="none" w:sz="0" w:space="0" w:color="auto"/>
        <w:left w:val="none" w:sz="0" w:space="0" w:color="auto"/>
        <w:bottom w:val="none" w:sz="0" w:space="0" w:color="auto"/>
        <w:right w:val="none" w:sz="0" w:space="0" w:color="auto"/>
      </w:divBdr>
    </w:div>
    <w:div w:id="1801266659">
      <w:bodyDiv w:val="1"/>
      <w:marLeft w:val="0"/>
      <w:marRight w:val="0"/>
      <w:marTop w:val="0"/>
      <w:marBottom w:val="0"/>
      <w:divBdr>
        <w:top w:val="none" w:sz="0" w:space="0" w:color="auto"/>
        <w:left w:val="none" w:sz="0" w:space="0" w:color="auto"/>
        <w:bottom w:val="none" w:sz="0" w:space="0" w:color="auto"/>
        <w:right w:val="none" w:sz="0" w:space="0" w:color="auto"/>
      </w:divBdr>
    </w:div>
    <w:div w:id="1801650834">
      <w:bodyDiv w:val="1"/>
      <w:marLeft w:val="0"/>
      <w:marRight w:val="0"/>
      <w:marTop w:val="0"/>
      <w:marBottom w:val="0"/>
      <w:divBdr>
        <w:top w:val="none" w:sz="0" w:space="0" w:color="auto"/>
        <w:left w:val="none" w:sz="0" w:space="0" w:color="auto"/>
        <w:bottom w:val="none" w:sz="0" w:space="0" w:color="auto"/>
        <w:right w:val="none" w:sz="0" w:space="0" w:color="auto"/>
      </w:divBdr>
    </w:div>
    <w:div w:id="1802112637">
      <w:bodyDiv w:val="1"/>
      <w:marLeft w:val="0"/>
      <w:marRight w:val="0"/>
      <w:marTop w:val="0"/>
      <w:marBottom w:val="0"/>
      <w:divBdr>
        <w:top w:val="none" w:sz="0" w:space="0" w:color="auto"/>
        <w:left w:val="none" w:sz="0" w:space="0" w:color="auto"/>
        <w:bottom w:val="none" w:sz="0" w:space="0" w:color="auto"/>
        <w:right w:val="none" w:sz="0" w:space="0" w:color="auto"/>
      </w:divBdr>
    </w:div>
    <w:div w:id="1802574506">
      <w:bodyDiv w:val="1"/>
      <w:marLeft w:val="0"/>
      <w:marRight w:val="0"/>
      <w:marTop w:val="0"/>
      <w:marBottom w:val="0"/>
      <w:divBdr>
        <w:top w:val="none" w:sz="0" w:space="0" w:color="auto"/>
        <w:left w:val="none" w:sz="0" w:space="0" w:color="auto"/>
        <w:bottom w:val="none" w:sz="0" w:space="0" w:color="auto"/>
        <w:right w:val="none" w:sz="0" w:space="0" w:color="auto"/>
      </w:divBdr>
      <w:divsChild>
        <w:div w:id="50665469">
          <w:marLeft w:val="480"/>
          <w:marRight w:val="0"/>
          <w:marTop w:val="0"/>
          <w:marBottom w:val="0"/>
          <w:divBdr>
            <w:top w:val="none" w:sz="0" w:space="0" w:color="auto"/>
            <w:left w:val="none" w:sz="0" w:space="0" w:color="auto"/>
            <w:bottom w:val="none" w:sz="0" w:space="0" w:color="auto"/>
            <w:right w:val="none" w:sz="0" w:space="0" w:color="auto"/>
          </w:divBdr>
        </w:div>
        <w:div w:id="51539709">
          <w:marLeft w:val="480"/>
          <w:marRight w:val="0"/>
          <w:marTop w:val="0"/>
          <w:marBottom w:val="0"/>
          <w:divBdr>
            <w:top w:val="none" w:sz="0" w:space="0" w:color="auto"/>
            <w:left w:val="none" w:sz="0" w:space="0" w:color="auto"/>
            <w:bottom w:val="none" w:sz="0" w:space="0" w:color="auto"/>
            <w:right w:val="none" w:sz="0" w:space="0" w:color="auto"/>
          </w:divBdr>
        </w:div>
        <w:div w:id="119762075">
          <w:marLeft w:val="480"/>
          <w:marRight w:val="0"/>
          <w:marTop w:val="0"/>
          <w:marBottom w:val="0"/>
          <w:divBdr>
            <w:top w:val="none" w:sz="0" w:space="0" w:color="auto"/>
            <w:left w:val="none" w:sz="0" w:space="0" w:color="auto"/>
            <w:bottom w:val="none" w:sz="0" w:space="0" w:color="auto"/>
            <w:right w:val="none" w:sz="0" w:space="0" w:color="auto"/>
          </w:divBdr>
        </w:div>
        <w:div w:id="121196517">
          <w:marLeft w:val="480"/>
          <w:marRight w:val="0"/>
          <w:marTop w:val="0"/>
          <w:marBottom w:val="0"/>
          <w:divBdr>
            <w:top w:val="none" w:sz="0" w:space="0" w:color="auto"/>
            <w:left w:val="none" w:sz="0" w:space="0" w:color="auto"/>
            <w:bottom w:val="none" w:sz="0" w:space="0" w:color="auto"/>
            <w:right w:val="none" w:sz="0" w:space="0" w:color="auto"/>
          </w:divBdr>
        </w:div>
        <w:div w:id="124467711">
          <w:marLeft w:val="480"/>
          <w:marRight w:val="0"/>
          <w:marTop w:val="0"/>
          <w:marBottom w:val="0"/>
          <w:divBdr>
            <w:top w:val="none" w:sz="0" w:space="0" w:color="auto"/>
            <w:left w:val="none" w:sz="0" w:space="0" w:color="auto"/>
            <w:bottom w:val="none" w:sz="0" w:space="0" w:color="auto"/>
            <w:right w:val="none" w:sz="0" w:space="0" w:color="auto"/>
          </w:divBdr>
        </w:div>
        <w:div w:id="154490071">
          <w:marLeft w:val="480"/>
          <w:marRight w:val="0"/>
          <w:marTop w:val="0"/>
          <w:marBottom w:val="0"/>
          <w:divBdr>
            <w:top w:val="none" w:sz="0" w:space="0" w:color="auto"/>
            <w:left w:val="none" w:sz="0" w:space="0" w:color="auto"/>
            <w:bottom w:val="none" w:sz="0" w:space="0" w:color="auto"/>
            <w:right w:val="none" w:sz="0" w:space="0" w:color="auto"/>
          </w:divBdr>
        </w:div>
        <w:div w:id="165444721">
          <w:marLeft w:val="480"/>
          <w:marRight w:val="0"/>
          <w:marTop w:val="0"/>
          <w:marBottom w:val="0"/>
          <w:divBdr>
            <w:top w:val="none" w:sz="0" w:space="0" w:color="auto"/>
            <w:left w:val="none" w:sz="0" w:space="0" w:color="auto"/>
            <w:bottom w:val="none" w:sz="0" w:space="0" w:color="auto"/>
            <w:right w:val="none" w:sz="0" w:space="0" w:color="auto"/>
          </w:divBdr>
        </w:div>
        <w:div w:id="182135932">
          <w:marLeft w:val="480"/>
          <w:marRight w:val="0"/>
          <w:marTop w:val="0"/>
          <w:marBottom w:val="0"/>
          <w:divBdr>
            <w:top w:val="none" w:sz="0" w:space="0" w:color="auto"/>
            <w:left w:val="none" w:sz="0" w:space="0" w:color="auto"/>
            <w:bottom w:val="none" w:sz="0" w:space="0" w:color="auto"/>
            <w:right w:val="none" w:sz="0" w:space="0" w:color="auto"/>
          </w:divBdr>
        </w:div>
        <w:div w:id="194737359">
          <w:marLeft w:val="480"/>
          <w:marRight w:val="0"/>
          <w:marTop w:val="0"/>
          <w:marBottom w:val="0"/>
          <w:divBdr>
            <w:top w:val="none" w:sz="0" w:space="0" w:color="auto"/>
            <w:left w:val="none" w:sz="0" w:space="0" w:color="auto"/>
            <w:bottom w:val="none" w:sz="0" w:space="0" w:color="auto"/>
            <w:right w:val="none" w:sz="0" w:space="0" w:color="auto"/>
          </w:divBdr>
        </w:div>
        <w:div w:id="205920765">
          <w:marLeft w:val="480"/>
          <w:marRight w:val="0"/>
          <w:marTop w:val="0"/>
          <w:marBottom w:val="0"/>
          <w:divBdr>
            <w:top w:val="none" w:sz="0" w:space="0" w:color="auto"/>
            <w:left w:val="none" w:sz="0" w:space="0" w:color="auto"/>
            <w:bottom w:val="none" w:sz="0" w:space="0" w:color="auto"/>
            <w:right w:val="none" w:sz="0" w:space="0" w:color="auto"/>
          </w:divBdr>
        </w:div>
        <w:div w:id="206995454">
          <w:marLeft w:val="480"/>
          <w:marRight w:val="0"/>
          <w:marTop w:val="0"/>
          <w:marBottom w:val="0"/>
          <w:divBdr>
            <w:top w:val="none" w:sz="0" w:space="0" w:color="auto"/>
            <w:left w:val="none" w:sz="0" w:space="0" w:color="auto"/>
            <w:bottom w:val="none" w:sz="0" w:space="0" w:color="auto"/>
            <w:right w:val="none" w:sz="0" w:space="0" w:color="auto"/>
          </w:divBdr>
        </w:div>
        <w:div w:id="210851667">
          <w:marLeft w:val="480"/>
          <w:marRight w:val="0"/>
          <w:marTop w:val="0"/>
          <w:marBottom w:val="0"/>
          <w:divBdr>
            <w:top w:val="none" w:sz="0" w:space="0" w:color="auto"/>
            <w:left w:val="none" w:sz="0" w:space="0" w:color="auto"/>
            <w:bottom w:val="none" w:sz="0" w:space="0" w:color="auto"/>
            <w:right w:val="none" w:sz="0" w:space="0" w:color="auto"/>
          </w:divBdr>
        </w:div>
        <w:div w:id="220556834">
          <w:marLeft w:val="480"/>
          <w:marRight w:val="0"/>
          <w:marTop w:val="0"/>
          <w:marBottom w:val="0"/>
          <w:divBdr>
            <w:top w:val="none" w:sz="0" w:space="0" w:color="auto"/>
            <w:left w:val="none" w:sz="0" w:space="0" w:color="auto"/>
            <w:bottom w:val="none" w:sz="0" w:space="0" w:color="auto"/>
            <w:right w:val="none" w:sz="0" w:space="0" w:color="auto"/>
          </w:divBdr>
        </w:div>
        <w:div w:id="242490369">
          <w:marLeft w:val="480"/>
          <w:marRight w:val="0"/>
          <w:marTop w:val="0"/>
          <w:marBottom w:val="0"/>
          <w:divBdr>
            <w:top w:val="none" w:sz="0" w:space="0" w:color="auto"/>
            <w:left w:val="none" w:sz="0" w:space="0" w:color="auto"/>
            <w:bottom w:val="none" w:sz="0" w:space="0" w:color="auto"/>
            <w:right w:val="none" w:sz="0" w:space="0" w:color="auto"/>
          </w:divBdr>
        </w:div>
        <w:div w:id="249852910">
          <w:marLeft w:val="480"/>
          <w:marRight w:val="0"/>
          <w:marTop w:val="0"/>
          <w:marBottom w:val="0"/>
          <w:divBdr>
            <w:top w:val="none" w:sz="0" w:space="0" w:color="auto"/>
            <w:left w:val="none" w:sz="0" w:space="0" w:color="auto"/>
            <w:bottom w:val="none" w:sz="0" w:space="0" w:color="auto"/>
            <w:right w:val="none" w:sz="0" w:space="0" w:color="auto"/>
          </w:divBdr>
        </w:div>
        <w:div w:id="266276434">
          <w:marLeft w:val="480"/>
          <w:marRight w:val="0"/>
          <w:marTop w:val="0"/>
          <w:marBottom w:val="0"/>
          <w:divBdr>
            <w:top w:val="none" w:sz="0" w:space="0" w:color="auto"/>
            <w:left w:val="none" w:sz="0" w:space="0" w:color="auto"/>
            <w:bottom w:val="none" w:sz="0" w:space="0" w:color="auto"/>
            <w:right w:val="none" w:sz="0" w:space="0" w:color="auto"/>
          </w:divBdr>
        </w:div>
        <w:div w:id="282805750">
          <w:marLeft w:val="480"/>
          <w:marRight w:val="0"/>
          <w:marTop w:val="0"/>
          <w:marBottom w:val="0"/>
          <w:divBdr>
            <w:top w:val="none" w:sz="0" w:space="0" w:color="auto"/>
            <w:left w:val="none" w:sz="0" w:space="0" w:color="auto"/>
            <w:bottom w:val="none" w:sz="0" w:space="0" w:color="auto"/>
            <w:right w:val="none" w:sz="0" w:space="0" w:color="auto"/>
          </w:divBdr>
        </w:div>
        <w:div w:id="309016695">
          <w:marLeft w:val="480"/>
          <w:marRight w:val="0"/>
          <w:marTop w:val="0"/>
          <w:marBottom w:val="0"/>
          <w:divBdr>
            <w:top w:val="none" w:sz="0" w:space="0" w:color="auto"/>
            <w:left w:val="none" w:sz="0" w:space="0" w:color="auto"/>
            <w:bottom w:val="none" w:sz="0" w:space="0" w:color="auto"/>
            <w:right w:val="none" w:sz="0" w:space="0" w:color="auto"/>
          </w:divBdr>
        </w:div>
        <w:div w:id="312369158">
          <w:marLeft w:val="480"/>
          <w:marRight w:val="0"/>
          <w:marTop w:val="0"/>
          <w:marBottom w:val="0"/>
          <w:divBdr>
            <w:top w:val="none" w:sz="0" w:space="0" w:color="auto"/>
            <w:left w:val="none" w:sz="0" w:space="0" w:color="auto"/>
            <w:bottom w:val="none" w:sz="0" w:space="0" w:color="auto"/>
            <w:right w:val="none" w:sz="0" w:space="0" w:color="auto"/>
          </w:divBdr>
        </w:div>
        <w:div w:id="380206028">
          <w:marLeft w:val="480"/>
          <w:marRight w:val="0"/>
          <w:marTop w:val="0"/>
          <w:marBottom w:val="0"/>
          <w:divBdr>
            <w:top w:val="none" w:sz="0" w:space="0" w:color="auto"/>
            <w:left w:val="none" w:sz="0" w:space="0" w:color="auto"/>
            <w:bottom w:val="none" w:sz="0" w:space="0" w:color="auto"/>
            <w:right w:val="none" w:sz="0" w:space="0" w:color="auto"/>
          </w:divBdr>
        </w:div>
        <w:div w:id="450786272">
          <w:marLeft w:val="480"/>
          <w:marRight w:val="0"/>
          <w:marTop w:val="0"/>
          <w:marBottom w:val="0"/>
          <w:divBdr>
            <w:top w:val="none" w:sz="0" w:space="0" w:color="auto"/>
            <w:left w:val="none" w:sz="0" w:space="0" w:color="auto"/>
            <w:bottom w:val="none" w:sz="0" w:space="0" w:color="auto"/>
            <w:right w:val="none" w:sz="0" w:space="0" w:color="auto"/>
          </w:divBdr>
        </w:div>
        <w:div w:id="521092688">
          <w:marLeft w:val="480"/>
          <w:marRight w:val="0"/>
          <w:marTop w:val="0"/>
          <w:marBottom w:val="0"/>
          <w:divBdr>
            <w:top w:val="none" w:sz="0" w:space="0" w:color="auto"/>
            <w:left w:val="none" w:sz="0" w:space="0" w:color="auto"/>
            <w:bottom w:val="none" w:sz="0" w:space="0" w:color="auto"/>
            <w:right w:val="none" w:sz="0" w:space="0" w:color="auto"/>
          </w:divBdr>
        </w:div>
        <w:div w:id="549847990">
          <w:marLeft w:val="480"/>
          <w:marRight w:val="0"/>
          <w:marTop w:val="0"/>
          <w:marBottom w:val="0"/>
          <w:divBdr>
            <w:top w:val="none" w:sz="0" w:space="0" w:color="auto"/>
            <w:left w:val="none" w:sz="0" w:space="0" w:color="auto"/>
            <w:bottom w:val="none" w:sz="0" w:space="0" w:color="auto"/>
            <w:right w:val="none" w:sz="0" w:space="0" w:color="auto"/>
          </w:divBdr>
        </w:div>
        <w:div w:id="596407955">
          <w:marLeft w:val="480"/>
          <w:marRight w:val="0"/>
          <w:marTop w:val="0"/>
          <w:marBottom w:val="0"/>
          <w:divBdr>
            <w:top w:val="none" w:sz="0" w:space="0" w:color="auto"/>
            <w:left w:val="none" w:sz="0" w:space="0" w:color="auto"/>
            <w:bottom w:val="none" w:sz="0" w:space="0" w:color="auto"/>
            <w:right w:val="none" w:sz="0" w:space="0" w:color="auto"/>
          </w:divBdr>
        </w:div>
        <w:div w:id="601958772">
          <w:marLeft w:val="480"/>
          <w:marRight w:val="0"/>
          <w:marTop w:val="0"/>
          <w:marBottom w:val="0"/>
          <w:divBdr>
            <w:top w:val="none" w:sz="0" w:space="0" w:color="auto"/>
            <w:left w:val="none" w:sz="0" w:space="0" w:color="auto"/>
            <w:bottom w:val="none" w:sz="0" w:space="0" w:color="auto"/>
            <w:right w:val="none" w:sz="0" w:space="0" w:color="auto"/>
          </w:divBdr>
        </w:div>
        <w:div w:id="629211566">
          <w:marLeft w:val="480"/>
          <w:marRight w:val="0"/>
          <w:marTop w:val="0"/>
          <w:marBottom w:val="0"/>
          <w:divBdr>
            <w:top w:val="none" w:sz="0" w:space="0" w:color="auto"/>
            <w:left w:val="none" w:sz="0" w:space="0" w:color="auto"/>
            <w:bottom w:val="none" w:sz="0" w:space="0" w:color="auto"/>
            <w:right w:val="none" w:sz="0" w:space="0" w:color="auto"/>
          </w:divBdr>
        </w:div>
        <w:div w:id="642344226">
          <w:marLeft w:val="480"/>
          <w:marRight w:val="0"/>
          <w:marTop w:val="0"/>
          <w:marBottom w:val="0"/>
          <w:divBdr>
            <w:top w:val="none" w:sz="0" w:space="0" w:color="auto"/>
            <w:left w:val="none" w:sz="0" w:space="0" w:color="auto"/>
            <w:bottom w:val="none" w:sz="0" w:space="0" w:color="auto"/>
            <w:right w:val="none" w:sz="0" w:space="0" w:color="auto"/>
          </w:divBdr>
        </w:div>
        <w:div w:id="645011268">
          <w:marLeft w:val="480"/>
          <w:marRight w:val="0"/>
          <w:marTop w:val="0"/>
          <w:marBottom w:val="0"/>
          <w:divBdr>
            <w:top w:val="none" w:sz="0" w:space="0" w:color="auto"/>
            <w:left w:val="none" w:sz="0" w:space="0" w:color="auto"/>
            <w:bottom w:val="none" w:sz="0" w:space="0" w:color="auto"/>
            <w:right w:val="none" w:sz="0" w:space="0" w:color="auto"/>
          </w:divBdr>
        </w:div>
        <w:div w:id="645627314">
          <w:marLeft w:val="480"/>
          <w:marRight w:val="0"/>
          <w:marTop w:val="0"/>
          <w:marBottom w:val="0"/>
          <w:divBdr>
            <w:top w:val="none" w:sz="0" w:space="0" w:color="auto"/>
            <w:left w:val="none" w:sz="0" w:space="0" w:color="auto"/>
            <w:bottom w:val="none" w:sz="0" w:space="0" w:color="auto"/>
            <w:right w:val="none" w:sz="0" w:space="0" w:color="auto"/>
          </w:divBdr>
        </w:div>
        <w:div w:id="735710481">
          <w:marLeft w:val="480"/>
          <w:marRight w:val="0"/>
          <w:marTop w:val="0"/>
          <w:marBottom w:val="0"/>
          <w:divBdr>
            <w:top w:val="none" w:sz="0" w:space="0" w:color="auto"/>
            <w:left w:val="none" w:sz="0" w:space="0" w:color="auto"/>
            <w:bottom w:val="none" w:sz="0" w:space="0" w:color="auto"/>
            <w:right w:val="none" w:sz="0" w:space="0" w:color="auto"/>
          </w:divBdr>
        </w:div>
        <w:div w:id="756907894">
          <w:marLeft w:val="480"/>
          <w:marRight w:val="0"/>
          <w:marTop w:val="0"/>
          <w:marBottom w:val="0"/>
          <w:divBdr>
            <w:top w:val="none" w:sz="0" w:space="0" w:color="auto"/>
            <w:left w:val="none" w:sz="0" w:space="0" w:color="auto"/>
            <w:bottom w:val="none" w:sz="0" w:space="0" w:color="auto"/>
            <w:right w:val="none" w:sz="0" w:space="0" w:color="auto"/>
          </w:divBdr>
        </w:div>
        <w:div w:id="763723131">
          <w:marLeft w:val="480"/>
          <w:marRight w:val="0"/>
          <w:marTop w:val="0"/>
          <w:marBottom w:val="0"/>
          <w:divBdr>
            <w:top w:val="none" w:sz="0" w:space="0" w:color="auto"/>
            <w:left w:val="none" w:sz="0" w:space="0" w:color="auto"/>
            <w:bottom w:val="none" w:sz="0" w:space="0" w:color="auto"/>
            <w:right w:val="none" w:sz="0" w:space="0" w:color="auto"/>
          </w:divBdr>
        </w:div>
        <w:div w:id="832256875">
          <w:marLeft w:val="480"/>
          <w:marRight w:val="0"/>
          <w:marTop w:val="0"/>
          <w:marBottom w:val="0"/>
          <w:divBdr>
            <w:top w:val="none" w:sz="0" w:space="0" w:color="auto"/>
            <w:left w:val="none" w:sz="0" w:space="0" w:color="auto"/>
            <w:bottom w:val="none" w:sz="0" w:space="0" w:color="auto"/>
            <w:right w:val="none" w:sz="0" w:space="0" w:color="auto"/>
          </w:divBdr>
        </w:div>
        <w:div w:id="832530138">
          <w:marLeft w:val="480"/>
          <w:marRight w:val="0"/>
          <w:marTop w:val="0"/>
          <w:marBottom w:val="0"/>
          <w:divBdr>
            <w:top w:val="none" w:sz="0" w:space="0" w:color="auto"/>
            <w:left w:val="none" w:sz="0" w:space="0" w:color="auto"/>
            <w:bottom w:val="none" w:sz="0" w:space="0" w:color="auto"/>
            <w:right w:val="none" w:sz="0" w:space="0" w:color="auto"/>
          </w:divBdr>
        </w:div>
        <w:div w:id="853108632">
          <w:marLeft w:val="480"/>
          <w:marRight w:val="0"/>
          <w:marTop w:val="0"/>
          <w:marBottom w:val="0"/>
          <w:divBdr>
            <w:top w:val="none" w:sz="0" w:space="0" w:color="auto"/>
            <w:left w:val="none" w:sz="0" w:space="0" w:color="auto"/>
            <w:bottom w:val="none" w:sz="0" w:space="0" w:color="auto"/>
            <w:right w:val="none" w:sz="0" w:space="0" w:color="auto"/>
          </w:divBdr>
        </w:div>
        <w:div w:id="879243192">
          <w:marLeft w:val="480"/>
          <w:marRight w:val="0"/>
          <w:marTop w:val="0"/>
          <w:marBottom w:val="0"/>
          <w:divBdr>
            <w:top w:val="none" w:sz="0" w:space="0" w:color="auto"/>
            <w:left w:val="none" w:sz="0" w:space="0" w:color="auto"/>
            <w:bottom w:val="none" w:sz="0" w:space="0" w:color="auto"/>
            <w:right w:val="none" w:sz="0" w:space="0" w:color="auto"/>
          </w:divBdr>
        </w:div>
        <w:div w:id="920019637">
          <w:marLeft w:val="480"/>
          <w:marRight w:val="0"/>
          <w:marTop w:val="0"/>
          <w:marBottom w:val="0"/>
          <w:divBdr>
            <w:top w:val="none" w:sz="0" w:space="0" w:color="auto"/>
            <w:left w:val="none" w:sz="0" w:space="0" w:color="auto"/>
            <w:bottom w:val="none" w:sz="0" w:space="0" w:color="auto"/>
            <w:right w:val="none" w:sz="0" w:space="0" w:color="auto"/>
          </w:divBdr>
        </w:div>
        <w:div w:id="980887168">
          <w:marLeft w:val="480"/>
          <w:marRight w:val="0"/>
          <w:marTop w:val="0"/>
          <w:marBottom w:val="0"/>
          <w:divBdr>
            <w:top w:val="none" w:sz="0" w:space="0" w:color="auto"/>
            <w:left w:val="none" w:sz="0" w:space="0" w:color="auto"/>
            <w:bottom w:val="none" w:sz="0" w:space="0" w:color="auto"/>
            <w:right w:val="none" w:sz="0" w:space="0" w:color="auto"/>
          </w:divBdr>
        </w:div>
        <w:div w:id="1008556972">
          <w:marLeft w:val="480"/>
          <w:marRight w:val="0"/>
          <w:marTop w:val="0"/>
          <w:marBottom w:val="0"/>
          <w:divBdr>
            <w:top w:val="none" w:sz="0" w:space="0" w:color="auto"/>
            <w:left w:val="none" w:sz="0" w:space="0" w:color="auto"/>
            <w:bottom w:val="none" w:sz="0" w:space="0" w:color="auto"/>
            <w:right w:val="none" w:sz="0" w:space="0" w:color="auto"/>
          </w:divBdr>
        </w:div>
        <w:div w:id="1088774046">
          <w:marLeft w:val="480"/>
          <w:marRight w:val="0"/>
          <w:marTop w:val="0"/>
          <w:marBottom w:val="0"/>
          <w:divBdr>
            <w:top w:val="none" w:sz="0" w:space="0" w:color="auto"/>
            <w:left w:val="none" w:sz="0" w:space="0" w:color="auto"/>
            <w:bottom w:val="none" w:sz="0" w:space="0" w:color="auto"/>
            <w:right w:val="none" w:sz="0" w:space="0" w:color="auto"/>
          </w:divBdr>
        </w:div>
        <w:div w:id="1110708149">
          <w:marLeft w:val="480"/>
          <w:marRight w:val="0"/>
          <w:marTop w:val="0"/>
          <w:marBottom w:val="0"/>
          <w:divBdr>
            <w:top w:val="none" w:sz="0" w:space="0" w:color="auto"/>
            <w:left w:val="none" w:sz="0" w:space="0" w:color="auto"/>
            <w:bottom w:val="none" w:sz="0" w:space="0" w:color="auto"/>
            <w:right w:val="none" w:sz="0" w:space="0" w:color="auto"/>
          </w:divBdr>
        </w:div>
        <w:div w:id="1135949592">
          <w:marLeft w:val="480"/>
          <w:marRight w:val="0"/>
          <w:marTop w:val="0"/>
          <w:marBottom w:val="0"/>
          <w:divBdr>
            <w:top w:val="none" w:sz="0" w:space="0" w:color="auto"/>
            <w:left w:val="none" w:sz="0" w:space="0" w:color="auto"/>
            <w:bottom w:val="none" w:sz="0" w:space="0" w:color="auto"/>
            <w:right w:val="none" w:sz="0" w:space="0" w:color="auto"/>
          </w:divBdr>
        </w:div>
        <w:div w:id="1147741326">
          <w:marLeft w:val="480"/>
          <w:marRight w:val="0"/>
          <w:marTop w:val="0"/>
          <w:marBottom w:val="0"/>
          <w:divBdr>
            <w:top w:val="none" w:sz="0" w:space="0" w:color="auto"/>
            <w:left w:val="none" w:sz="0" w:space="0" w:color="auto"/>
            <w:bottom w:val="none" w:sz="0" w:space="0" w:color="auto"/>
            <w:right w:val="none" w:sz="0" w:space="0" w:color="auto"/>
          </w:divBdr>
        </w:div>
        <w:div w:id="1162356375">
          <w:marLeft w:val="480"/>
          <w:marRight w:val="0"/>
          <w:marTop w:val="0"/>
          <w:marBottom w:val="0"/>
          <w:divBdr>
            <w:top w:val="none" w:sz="0" w:space="0" w:color="auto"/>
            <w:left w:val="none" w:sz="0" w:space="0" w:color="auto"/>
            <w:bottom w:val="none" w:sz="0" w:space="0" w:color="auto"/>
            <w:right w:val="none" w:sz="0" w:space="0" w:color="auto"/>
          </w:divBdr>
        </w:div>
        <w:div w:id="1253198252">
          <w:marLeft w:val="480"/>
          <w:marRight w:val="0"/>
          <w:marTop w:val="0"/>
          <w:marBottom w:val="0"/>
          <w:divBdr>
            <w:top w:val="none" w:sz="0" w:space="0" w:color="auto"/>
            <w:left w:val="none" w:sz="0" w:space="0" w:color="auto"/>
            <w:bottom w:val="none" w:sz="0" w:space="0" w:color="auto"/>
            <w:right w:val="none" w:sz="0" w:space="0" w:color="auto"/>
          </w:divBdr>
        </w:div>
        <w:div w:id="1260062878">
          <w:marLeft w:val="480"/>
          <w:marRight w:val="0"/>
          <w:marTop w:val="0"/>
          <w:marBottom w:val="0"/>
          <w:divBdr>
            <w:top w:val="none" w:sz="0" w:space="0" w:color="auto"/>
            <w:left w:val="none" w:sz="0" w:space="0" w:color="auto"/>
            <w:bottom w:val="none" w:sz="0" w:space="0" w:color="auto"/>
            <w:right w:val="none" w:sz="0" w:space="0" w:color="auto"/>
          </w:divBdr>
        </w:div>
        <w:div w:id="1334575139">
          <w:marLeft w:val="480"/>
          <w:marRight w:val="0"/>
          <w:marTop w:val="0"/>
          <w:marBottom w:val="0"/>
          <w:divBdr>
            <w:top w:val="none" w:sz="0" w:space="0" w:color="auto"/>
            <w:left w:val="none" w:sz="0" w:space="0" w:color="auto"/>
            <w:bottom w:val="none" w:sz="0" w:space="0" w:color="auto"/>
            <w:right w:val="none" w:sz="0" w:space="0" w:color="auto"/>
          </w:divBdr>
        </w:div>
        <w:div w:id="1403065682">
          <w:marLeft w:val="480"/>
          <w:marRight w:val="0"/>
          <w:marTop w:val="0"/>
          <w:marBottom w:val="0"/>
          <w:divBdr>
            <w:top w:val="none" w:sz="0" w:space="0" w:color="auto"/>
            <w:left w:val="none" w:sz="0" w:space="0" w:color="auto"/>
            <w:bottom w:val="none" w:sz="0" w:space="0" w:color="auto"/>
            <w:right w:val="none" w:sz="0" w:space="0" w:color="auto"/>
          </w:divBdr>
        </w:div>
        <w:div w:id="1430084982">
          <w:marLeft w:val="480"/>
          <w:marRight w:val="0"/>
          <w:marTop w:val="0"/>
          <w:marBottom w:val="0"/>
          <w:divBdr>
            <w:top w:val="none" w:sz="0" w:space="0" w:color="auto"/>
            <w:left w:val="none" w:sz="0" w:space="0" w:color="auto"/>
            <w:bottom w:val="none" w:sz="0" w:space="0" w:color="auto"/>
            <w:right w:val="none" w:sz="0" w:space="0" w:color="auto"/>
          </w:divBdr>
        </w:div>
        <w:div w:id="1453597326">
          <w:marLeft w:val="480"/>
          <w:marRight w:val="0"/>
          <w:marTop w:val="0"/>
          <w:marBottom w:val="0"/>
          <w:divBdr>
            <w:top w:val="none" w:sz="0" w:space="0" w:color="auto"/>
            <w:left w:val="none" w:sz="0" w:space="0" w:color="auto"/>
            <w:bottom w:val="none" w:sz="0" w:space="0" w:color="auto"/>
            <w:right w:val="none" w:sz="0" w:space="0" w:color="auto"/>
          </w:divBdr>
        </w:div>
        <w:div w:id="1511486972">
          <w:marLeft w:val="480"/>
          <w:marRight w:val="0"/>
          <w:marTop w:val="0"/>
          <w:marBottom w:val="0"/>
          <w:divBdr>
            <w:top w:val="none" w:sz="0" w:space="0" w:color="auto"/>
            <w:left w:val="none" w:sz="0" w:space="0" w:color="auto"/>
            <w:bottom w:val="none" w:sz="0" w:space="0" w:color="auto"/>
            <w:right w:val="none" w:sz="0" w:space="0" w:color="auto"/>
          </w:divBdr>
        </w:div>
        <w:div w:id="1514221302">
          <w:marLeft w:val="480"/>
          <w:marRight w:val="0"/>
          <w:marTop w:val="0"/>
          <w:marBottom w:val="0"/>
          <w:divBdr>
            <w:top w:val="none" w:sz="0" w:space="0" w:color="auto"/>
            <w:left w:val="none" w:sz="0" w:space="0" w:color="auto"/>
            <w:bottom w:val="none" w:sz="0" w:space="0" w:color="auto"/>
            <w:right w:val="none" w:sz="0" w:space="0" w:color="auto"/>
          </w:divBdr>
        </w:div>
        <w:div w:id="1519657576">
          <w:marLeft w:val="480"/>
          <w:marRight w:val="0"/>
          <w:marTop w:val="0"/>
          <w:marBottom w:val="0"/>
          <w:divBdr>
            <w:top w:val="none" w:sz="0" w:space="0" w:color="auto"/>
            <w:left w:val="none" w:sz="0" w:space="0" w:color="auto"/>
            <w:bottom w:val="none" w:sz="0" w:space="0" w:color="auto"/>
            <w:right w:val="none" w:sz="0" w:space="0" w:color="auto"/>
          </w:divBdr>
        </w:div>
        <w:div w:id="1594431528">
          <w:marLeft w:val="480"/>
          <w:marRight w:val="0"/>
          <w:marTop w:val="0"/>
          <w:marBottom w:val="0"/>
          <w:divBdr>
            <w:top w:val="none" w:sz="0" w:space="0" w:color="auto"/>
            <w:left w:val="none" w:sz="0" w:space="0" w:color="auto"/>
            <w:bottom w:val="none" w:sz="0" w:space="0" w:color="auto"/>
            <w:right w:val="none" w:sz="0" w:space="0" w:color="auto"/>
          </w:divBdr>
        </w:div>
        <w:div w:id="1678733563">
          <w:marLeft w:val="480"/>
          <w:marRight w:val="0"/>
          <w:marTop w:val="0"/>
          <w:marBottom w:val="0"/>
          <w:divBdr>
            <w:top w:val="none" w:sz="0" w:space="0" w:color="auto"/>
            <w:left w:val="none" w:sz="0" w:space="0" w:color="auto"/>
            <w:bottom w:val="none" w:sz="0" w:space="0" w:color="auto"/>
            <w:right w:val="none" w:sz="0" w:space="0" w:color="auto"/>
          </w:divBdr>
        </w:div>
        <w:div w:id="1742100708">
          <w:marLeft w:val="480"/>
          <w:marRight w:val="0"/>
          <w:marTop w:val="0"/>
          <w:marBottom w:val="0"/>
          <w:divBdr>
            <w:top w:val="none" w:sz="0" w:space="0" w:color="auto"/>
            <w:left w:val="none" w:sz="0" w:space="0" w:color="auto"/>
            <w:bottom w:val="none" w:sz="0" w:space="0" w:color="auto"/>
            <w:right w:val="none" w:sz="0" w:space="0" w:color="auto"/>
          </w:divBdr>
        </w:div>
        <w:div w:id="1746219475">
          <w:marLeft w:val="480"/>
          <w:marRight w:val="0"/>
          <w:marTop w:val="0"/>
          <w:marBottom w:val="0"/>
          <w:divBdr>
            <w:top w:val="none" w:sz="0" w:space="0" w:color="auto"/>
            <w:left w:val="none" w:sz="0" w:space="0" w:color="auto"/>
            <w:bottom w:val="none" w:sz="0" w:space="0" w:color="auto"/>
            <w:right w:val="none" w:sz="0" w:space="0" w:color="auto"/>
          </w:divBdr>
        </w:div>
        <w:div w:id="1814055018">
          <w:marLeft w:val="480"/>
          <w:marRight w:val="0"/>
          <w:marTop w:val="0"/>
          <w:marBottom w:val="0"/>
          <w:divBdr>
            <w:top w:val="none" w:sz="0" w:space="0" w:color="auto"/>
            <w:left w:val="none" w:sz="0" w:space="0" w:color="auto"/>
            <w:bottom w:val="none" w:sz="0" w:space="0" w:color="auto"/>
            <w:right w:val="none" w:sz="0" w:space="0" w:color="auto"/>
          </w:divBdr>
        </w:div>
        <w:div w:id="1922519458">
          <w:marLeft w:val="480"/>
          <w:marRight w:val="0"/>
          <w:marTop w:val="0"/>
          <w:marBottom w:val="0"/>
          <w:divBdr>
            <w:top w:val="none" w:sz="0" w:space="0" w:color="auto"/>
            <w:left w:val="none" w:sz="0" w:space="0" w:color="auto"/>
            <w:bottom w:val="none" w:sz="0" w:space="0" w:color="auto"/>
            <w:right w:val="none" w:sz="0" w:space="0" w:color="auto"/>
          </w:divBdr>
        </w:div>
        <w:div w:id="2028671631">
          <w:marLeft w:val="480"/>
          <w:marRight w:val="0"/>
          <w:marTop w:val="0"/>
          <w:marBottom w:val="0"/>
          <w:divBdr>
            <w:top w:val="none" w:sz="0" w:space="0" w:color="auto"/>
            <w:left w:val="none" w:sz="0" w:space="0" w:color="auto"/>
            <w:bottom w:val="none" w:sz="0" w:space="0" w:color="auto"/>
            <w:right w:val="none" w:sz="0" w:space="0" w:color="auto"/>
          </w:divBdr>
        </w:div>
        <w:div w:id="2056008284">
          <w:marLeft w:val="480"/>
          <w:marRight w:val="0"/>
          <w:marTop w:val="0"/>
          <w:marBottom w:val="0"/>
          <w:divBdr>
            <w:top w:val="none" w:sz="0" w:space="0" w:color="auto"/>
            <w:left w:val="none" w:sz="0" w:space="0" w:color="auto"/>
            <w:bottom w:val="none" w:sz="0" w:space="0" w:color="auto"/>
            <w:right w:val="none" w:sz="0" w:space="0" w:color="auto"/>
          </w:divBdr>
        </w:div>
        <w:div w:id="2061901873">
          <w:marLeft w:val="480"/>
          <w:marRight w:val="0"/>
          <w:marTop w:val="0"/>
          <w:marBottom w:val="0"/>
          <w:divBdr>
            <w:top w:val="none" w:sz="0" w:space="0" w:color="auto"/>
            <w:left w:val="none" w:sz="0" w:space="0" w:color="auto"/>
            <w:bottom w:val="none" w:sz="0" w:space="0" w:color="auto"/>
            <w:right w:val="none" w:sz="0" w:space="0" w:color="auto"/>
          </w:divBdr>
        </w:div>
        <w:div w:id="2069449427">
          <w:marLeft w:val="480"/>
          <w:marRight w:val="0"/>
          <w:marTop w:val="0"/>
          <w:marBottom w:val="0"/>
          <w:divBdr>
            <w:top w:val="none" w:sz="0" w:space="0" w:color="auto"/>
            <w:left w:val="none" w:sz="0" w:space="0" w:color="auto"/>
            <w:bottom w:val="none" w:sz="0" w:space="0" w:color="auto"/>
            <w:right w:val="none" w:sz="0" w:space="0" w:color="auto"/>
          </w:divBdr>
        </w:div>
        <w:div w:id="2086103981">
          <w:marLeft w:val="480"/>
          <w:marRight w:val="0"/>
          <w:marTop w:val="0"/>
          <w:marBottom w:val="0"/>
          <w:divBdr>
            <w:top w:val="none" w:sz="0" w:space="0" w:color="auto"/>
            <w:left w:val="none" w:sz="0" w:space="0" w:color="auto"/>
            <w:bottom w:val="none" w:sz="0" w:space="0" w:color="auto"/>
            <w:right w:val="none" w:sz="0" w:space="0" w:color="auto"/>
          </w:divBdr>
        </w:div>
        <w:div w:id="2115975972">
          <w:marLeft w:val="480"/>
          <w:marRight w:val="0"/>
          <w:marTop w:val="0"/>
          <w:marBottom w:val="0"/>
          <w:divBdr>
            <w:top w:val="none" w:sz="0" w:space="0" w:color="auto"/>
            <w:left w:val="none" w:sz="0" w:space="0" w:color="auto"/>
            <w:bottom w:val="none" w:sz="0" w:space="0" w:color="auto"/>
            <w:right w:val="none" w:sz="0" w:space="0" w:color="auto"/>
          </w:divBdr>
        </w:div>
      </w:divsChild>
    </w:div>
    <w:div w:id="1804350107">
      <w:bodyDiv w:val="1"/>
      <w:marLeft w:val="0"/>
      <w:marRight w:val="0"/>
      <w:marTop w:val="0"/>
      <w:marBottom w:val="0"/>
      <w:divBdr>
        <w:top w:val="none" w:sz="0" w:space="0" w:color="auto"/>
        <w:left w:val="none" w:sz="0" w:space="0" w:color="auto"/>
        <w:bottom w:val="none" w:sz="0" w:space="0" w:color="auto"/>
        <w:right w:val="none" w:sz="0" w:space="0" w:color="auto"/>
      </w:divBdr>
    </w:div>
    <w:div w:id="1805074630">
      <w:bodyDiv w:val="1"/>
      <w:marLeft w:val="0"/>
      <w:marRight w:val="0"/>
      <w:marTop w:val="0"/>
      <w:marBottom w:val="0"/>
      <w:divBdr>
        <w:top w:val="none" w:sz="0" w:space="0" w:color="auto"/>
        <w:left w:val="none" w:sz="0" w:space="0" w:color="auto"/>
        <w:bottom w:val="none" w:sz="0" w:space="0" w:color="auto"/>
        <w:right w:val="none" w:sz="0" w:space="0" w:color="auto"/>
      </w:divBdr>
    </w:div>
    <w:div w:id="1806653583">
      <w:bodyDiv w:val="1"/>
      <w:marLeft w:val="0"/>
      <w:marRight w:val="0"/>
      <w:marTop w:val="0"/>
      <w:marBottom w:val="0"/>
      <w:divBdr>
        <w:top w:val="none" w:sz="0" w:space="0" w:color="auto"/>
        <w:left w:val="none" w:sz="0" w:space="0" w:color="auto"/>
        <w:bottom w:val="none" w:sz="0" w:space="0" w:color="auto"/>
        <w:right w:val="none" w:sz="0" w:space="0" w:color="auto"/>
      </w:divBdr>
    </w:div>
    <w:div w:id="1807501517">
      <w:bodyDiv w:val="1"/>
      <w:marLeft w:val="0"/>
      <w:marRight w:val="0"/>
      <w:marTop w:val="0"/>
      <w:marBottom w:val="0"/>
      <w:divBdr>
        <w:top w:val="none" w:sz="0" w:space="0" w:color="auto"/>
        <w:left w:val="none" w:sz="0" w:space="0" w:color="auto"/>
        <w:bottom w:val="none" w:sz="0" w:space="0" w:color="auto"/>
        <w:right w:val="none" w:sz="0" w:space="0" w:color="auto"/>
      </w:divBdr>
    </w:div>
    <w:div w:id="1810056244">
      <w:bodyDiv w:val="1"/>
      <w:marLeft w:val="0"/>
      <w:marRight w:val="0"/>
      <w:marTop w:val="0"/>
      <w:marBottom w:val="0"/>
      <w:divBdr>
        <w:top w:val="none" w:sz="0" w:space="0" w:color="auto"/>
        <w:left w:val="none" w:sz="0" w:space="0" w:color="auto"/>
        <w:bottom w:val="none" w:sz="0" w:space="0" w:color="auto"/>
        <w:right w:val="none" w:sz="0" w:space="0" w:color="auto"/>
      </w:divBdr>
    </w:div>
    <w:div w:id="1812089408">
      <w:bodyDiv w:val="1"/>
      <w:marLeft w:val="0"/>
      <w:marRight w:val="0"/>
      <w:marTop w:val="0"/>
      <w:marBottom w:val="0"/>
      <w:divBdr>
        <w:top w:val="none" w:sz="0" w:space="0" w:color="auto"/>
        <w:left w:val="none" w:sz="0" w:space="0" w:color="auto"/>
        <w:bottom w:val="none" w:sz="0" w:space="0" w:color="auto"/>
        <w:right w:val="none" w:sz="0" w:space="0" w:color="auto"/>
      </w:divBdr>
    </w:div>
    <w:div w:id="1815757479">
      <w:bodyDiv w:val="1"/>
      <w:marLeft w:val="0"/>
      <w:marRight w:val="0"/>
      <w:marTop w:val="0"/>
      <w:marBottom w:val="0"/>
      <w:divBdr>
        <w:top w:val="none" w:sz="0" w:space="0" w:color="auto"/>
        <w:left w:val="none" w:sz="0" w:space="0" w:color="auto"/>
        <w:bottom w:val="none" w:sz="0" w:space="0" w:color="auto"/>
        <w:right w:val="none" w:sz="0" w:space="0" w:color="auto"/>
      </w:divBdr>
    </w:div>
    <w:div w:id="1816604133">
      <w:bodyDiv w:val="1"/>
      <w:marLeft w:val="0"/>
      <w:marRight w:val="0"/>
      <w:marTop w:val="0"/>
      <w:marBottom w:val="0"/>
      <w:divBdr>
        <w:top w:val="none" w:sz="0" w:space="0" w:color="auto"/>
        <w:left w:val="none" w:sz="0" w:space="0" w:color="auto"/>
        <w:bottom w:val="none" w:sz="0" w:space="0" w:color="auto"/>
        <w:right w:val="none" w:sz="0" w:space="0" w:color="auto"/>
      </w:divBdr>
    </w:div>
    <w:div w:id="1817065571">
      <w:bodyDiv w:val="1"/>
      <w:marLeft w:val="0"/>
      <w:marRight w:val="0"/>
      <w:marTop w:val="0"/>
      <w:marBottom w:val="0"/>
      <w:divBdr>
        <w:top w:val="none" w:sz="0" w:space="0" w:color="auto"/>
        <w:left w:val="none" w:sz="0" w:space="0" w:color="auto"/>
        <w:bottom w:val="none" w:sz="0" w:space="0" w:color="auto"/>
        <w:right w:val="none" w:sz="0" w:space="0" w:color="auto"/>
      </w:divBdr>
    </w:div>
    <w:div w:id="1817262599">
      <w:bodyDiv w:val="1"/>
      <w:marLeft w:val="0"/>
      <w:marRight w:val="0"/>
      <w:marTop w:val="0"/>
      <w:marBottom w:val="0"/>
      <w:divBdr>
        <w:top w:val="none" w:sz="0" w:space="0" w:color="auto"/>
        <w:left w:val="none" w:sz="0" w:space="0" w:color="auto"/>
        <w:bottom w:val="none" w:sz="0" w:space="0" w:color="auto"/>
        <w:right w:val="none" w:sz="0" w:space="0" w:color="auto"/>
      </w:divBdr>
    </w:div>
    <w:div w:id="1818956094">
      <w:bodyDiv w:val="1"/>
      <w:marLeft w:val="0"/>
      <w:marRight w:val="0"/>
      <w:marTop w:val="0"/>
      <w:marBottom w:val="0"/>
      <w:divBdr>
        <w:top w:val="none" w:sz="0" w:space="0" w:color="auto"/>
        <w:left w:val="none" w:sz="0" w:space="0" w:color="auto"/>
        <w:bottom w:val="none" w:sz="0" w:space="0" w:color="auto"/>
        <w:right w:val="none" w:sz="0" w:space="0" w:color="auto"/>
      </w:divBdr>
    </w:div>
    <w:div w:id="1818959246">
      <w:bodyDiv w:val="1"/>
      <w:marLeft w:val="0"/>
      <w:marRight w:val="0"/>
      <w:marTop w:val="0"/>
      <w:marBottom w:val="0"/>
      <w:divBdr>
        <w:top w:val="none" w:sz="0" w:space="0" w:color="auto"/>
        <w:left w:val="none" w:sz="0" w:space="0" w:color="auto"/>
        <w:bottom w:val="none" w:sz="0" w:space="0" w:color="auto"/>
        <w:right w:val="none" w:sz="0" w:space="0" w:color="auto"/>
      </w:divBdr>
    </w:div>
    <w:div w:id="1819151405">
      <w:bodyDiv w:val="1"/>
      <w:marLeft w:val="0"/>
      <w:marRight w:val="0"/>
      <w:marTop w:val="0"/>
      <w:marBottom w:val="0"/>
      <w:divBdr>
        <w:top w:val="none" w:sz="0" w:space="0" w:color="auto"/>
        <w:left w:val="none" w:sz="0" w:space="0" w:color="auto"/>
        <w:bottom w:val="none" w:sz="0" w:space="0" w:color="auto"/>
        <w:right w:val="none" w:sz="0" w:space="0" w:color="auto"/>
      </w:divBdr>
    </w:div>
    <w:div w:id="1819683745">
      <w:bodyDiv w:val="1"/>
      <w:marLeft w:val="0"/>
      <w:marRight w:val="0"/>
      <w:marTop w:val="0"/>
      <w:marBottom w:val="0"/>
      <w:divBdr>
        <w:top w:val="none" w:sz="0" w:space="0" w:color="auto"/>
        <w:left w:val="none" w:sz="0" w:space="0" w:color="auto"/>
        <w:bottom w:val="none" w:sz="0" w:space="0" w:color="auto"/>
        <w:right w:val="none" w:sz="0" w:space="0" w:color="auto"/>
      </w:divBdr>
    </w:div>
    <w:div w:id="1819686803">
      <w:bodyDiv w:val="1"/>
      <w:marLeft w:val="0"/>
      <w:marRight w:val="0"/>
      <w:marTop w:val="0"/>
      <w:marBottom w:val="0"/>
      <w:divBdr>
        <w:top w:val="none" w:sz="0" w:space="0" w:color="auto"/>
        <w:left w:val="none" w:sz="0" w:space="0" w:color="auto"/>
        <w:bottom w:val="none" w:sz="0" w:space="0" w:color="auto"/>
        <w:right w:val="none" w:sz="0" w:space="0" w:color="auto"/>
      </w:divBdr>
    </w:div>
    <w:div w:id="1821146255">
      <w:bodyDiv w:val="1"/>
      <w:marLeft w:val="0"/>
      <w:marRight w:val="0"/>
      <w:marTop w:val="0"/>
      <w:marBottom w:val="0"/>
      <w:divBdr>
        <w:top w:val="none" w:sz="0" w:space="0" w:color="auto"/>
        <w:left w:val="none" w:sz="0" w:space="0" w:color="auto"/>
        <w:bottom w:val="none" w:sz="0" w:space="0" w:color="auto"/>
        <w:right w:val="none" w:sz="0" w:space="0" w:color="auto"/>
      </w:divBdr>
    </w:div>
    <w:div w:id="1821728458">
      <w:bodyDiv w:val="1"/>
      <w:marLeft w:val="0"/>
      <w:marRight w:val="0"/>
      <w:marTop w:val="0"/>
      <w:marBottom w:val="0"/>
      <w:divBdr>
        <w:top w:val="none" w:sz="0" w:space="0" w:color="auto"/>
        <w:left w:val="none" w:sz="0" w:space="0" w:color="auto"/>
        <w:bottom w:val="none" w:sz="0" w:space="0" w:color="auto"/>
        <w:right w:val="none" w:sz="0" w:space="0" w:color="auto"/>
      </w:divBdr>
    </w:div>
    <w:div w:id="1822193924">
      <w:bodyDiv w:val="1"/>
      <w:marLeft w:val="0"/>
      <w:marRight w:val="0"/>
      <w:marTop w:val="0"/>
      <w:marBottom w:val="0"/>
      <w:divBdr>
        <w:top w:val="none" w:sz="0" w:space="0" w:color="auto"/>
        <w:left w:val="none" w:sz="0" w:space="0" w:color="auto"/>
        <w:bottom w:val="none" w:sz="0" w:space="0" w:color="auto"/>
        <w:right w:val="none" w:sz="0" w:space="0" w:color="auto"/>
      </w:divBdr>
    </w:div>
    <w:div w:id="1823430294">
      <w:bodyDiv w:val="1"/>
      <w:marLeft w:val="0"/>
      <w:marRight w:val="0"/>
      <w:marTop w:val="0"/>
      <w:marBottom w:val="0"/>
      <w:divBdr>
        <w:top w:val="none" w:sz="0" w:space="0" w:color="auto"/>
        <w:left w:val="none" w:sz="0" w:space="0" w:color="auto"/>
        <w:bottom w:val="none" w:sz="0" w:space="0" w:color="auto"/>
        <w:right w:val="none" w:sz="0" w:space="0" w:color="auto"/>
      </w:divBdr>
    </w:div>
    <w:div w:id="1825077612">
      <w:bodyDiv w:val="1"/>
      <w:marLeft w:val="0"/>
      <w:marRight w:val="0"/>
      <w:marTop w:val="0"/>
      <w:marBottom w:val="0"/>
      <w:divBdr>
        <w:top w:val="none" w:sz="0" w:space="0" w:color="auto"/>
        <w:left w:val="none" w:sz="0" w:space="0" w:color="auto"/>
        <w:bottom w:val="none" w:sz="0" w:space="0" w:color="auto"/>
        <w:right w:val="none" w:sz="0" w:space="0" w:color="auto"/>
      </w:divBdr>
    </w:div>
    <w:div w:id="1826896911">
      <w:bodyDiv w:val="1"/>
      <w:marLeft w:val="0"/>
      <w:marRight w:val="0"/>
      <w:marTop w:val="0"/>
      <w:marBottom w:val="0"/>
      <w:divBdr>
        <w:top w:val="none" w:sz="0" w:space="0" w:color="auto"/>
        <w:left w:val="none" w:sz="0" w:space="0" w:color="auto"/>
        <w:bottom w:val="none" w:sz="0" w:space="0" w:color="auto"/>
        <w:right w:val="none" w:sz="0" w:space="0" w:color="auto"/>
      </w:divBdr>
    </w:div>
    <w:div w:id="1827473750">
      <w:bodyDiv w:val="1"/>
      <w:marLeft w:val="0"/>
      <w:marRight w:val="0"/>
      <w:marTop w:val="0"/>
      <w:marBottom w:val="0"/>
      <w:divBdr>
        <w:top w:val="none" w:sz="0" w:space="0" w:color="auto"/>
        <w:left w:val="none" w:sz="0" w:space="0" w:color="auto"/>
        <w:bottom w:val="none" w:sz="0" w:space="0" w:color="auto"/>
        <w:right w:val="none" w:sz="0" w:space="0" w:color="auto"/>
      </w:divBdr>
    </w:div>
    <w:div w:id="1827821670">
      <w:bodyDiv w:val="1"/>
      <w:marLeft w:val="0"/>
      <w:marRight w:val="0"/>
      <w:marTop w:val="0"/>
      <w:marBottom w:val="0"/>
      <w:divBdr>
        <w:top w:val="none" w:sz="0" w:space="0" w:color="auto"/>
        <w:left w:val="none" w:sz="0" w:space="0" w:color="auto"/>
        <w:bottom w:val="none" w:sz="0" w:space="0" w:color="auto"/>
        <w:right w:val="none" w:sz="0" w:space="0" w:color="auto"/>
      </w:divBdr>
    </w:div>
    <w:div w:id="1829126893">
      <w:bodyDiv w:val="1"/>
      <w:marLeft w:val="0"/>
      <w:marRight w:val="0"/>
      <w:marTop w:val="0"/>
      <w:marBottom w:val="0"/>
      <w:divBdr>
        <w:top w:val="none" w:sz="0" w:space="0" w:color="auto"/>
        <w:left w:val="none" w:sz="0" w:space="0" w:color="auto"/>
        <w:bottom w:val="none" w:sz="0" w:space="0" w:color="auto"/>
        <w:right w:val="none" w:sz="0" w:space="0" w:color="auto"/>
      </w:divBdr>
    </w:div>
    <w:div w:id="1830092985">
      <w:bodyDiv w:val="1"/>
      <w:marLeft w:val="0"/>
      <w:marRight w:val="0"/>
      <w:marTop w:val="0"/>
      <w:marBottom w:val="0"/>
      <w:divBdr>
        <w:top w:val="none" w:sz="0" w:space="0" w:color="auto"/>
        <w:left w:val="none" w:sz="0" w:space="0" w:color="auto"/>
        <w:bottom w:val="none" w:sz="0" w:space="0" w:color="auto"/>
        <w:right w:val="none" w:sz="0" w:space="0" w:color="auto"/>
      </w:divBdr>
    </w:div>
    <w:div w:id="1830439720">
      <w:bodyDiv w:val="1"/>
      <w:marLeft w:val="0"/>
      <w:marRight w:val="0"/>
      <w:marTop w:val="0"/>
      <w:marBottom w:val="0"/>
      <w:divBdr>
        <w:top w:val="none" w:sz="0" w:space="0" w:color="auto"/>
        <w:left w:val="none" w:sz="0" w:space="0" w:color="auto"/>
        <w:bottom w:val="none" w:sz="0" w:space="0" w:color="auto"/>
        <w:right w:val="none" w:sz="0" w:space="0" w:color="auto"/>
      </w:divBdr>
    </w:div>
    <w:div w:id="1831752579">
      <w:bodyDiv w:val="1"/>
      <w:marLeft w:val="0"/>
      <w:marRight w:val="0"/>
      <w:marTop w:val="0"/>
      <w:marBottom w:val="0"/>
      <w:divBdr>
        <w:top w:val="none" w:sz="0" w:space="0" w:color="auto"/>
        <w:left w:val="none" w:sz="0" w:space="0" w:color="auto"/>
        <w:bottom w:val="none" w:sz="0" w:space="0" w:color="auto"/>
        <w:right w:val="none" w:sz="0" w:space="0" w:color="auto"/>
      </w:divBdr>
    </w:div>
    <w:div w:id="1834056078">
      <w:bodyDiv w:val="1"/>
      <w:marLeft w:val="0"/>
      <w:marRight w:val="0"/>
      <w:marTop w:val="0"/>
      <w:marBottom w:val="0"/>
      <w:divBdr>
        <w:top w:val="none" w:sz="0" w:space="0" w:color="auto"/>
        <w:left w:val="none" w:sz="0" w:space="0" w:color="auto"/>
        <w:bottom w:val="none" w:sz="0" w:space="0" w:color="auto"/>
        <w:right w:val="none" w:sz="0" w:space="0" w:color="auto"/>
      </w:divBdr>
    </w:div>
    <w:div w:id="1834179390">
      <w:bodyDiv w:val="1"/>
      <w:marLeft w:val="0"/>
      <w:marRight w:val="0"/>
      <w:marTop w:val="0"/>
      <w:marBottom w:val="0"/>
      <w:divBdr>
        <w:top w:val="none" w:sz="0" w:space="0" w:color="auto"/>
        <w:left w:val="none" w:sz="0" w:space="0" w:color="auto"/>
        <w:bottom w:val="none" w:sz="0" w:space="0" w:color="auto"/>
        <w:right w:val="none" w:sz="0" w:space="0" w:color="auto"/>
      </w:divBdr>
    </w:div>
    <w:div w:id="1835684744">
      <w:bodyDiv w:val="1"/>
      <w:marLeft w:val="0"/>
      <w:marRight w:val="0"/>
      <w:marTop w:val="0"/>
      <w:marBottom w:val="0"/>
      <w:divBdr>
        <w:top w:val="none" w:sz="0" w:space="0" w:color="auto"/>
        <w:left w:val="none" w:sz="0" w:space="0" w:color="auto"/>
        <w:bottom w:val="none" w:sz="0" w:space="0" w:color="auto"/>
        <w:right w:val="none" w:sz="0" w:space="0" w:color="auto"/>
      </w:divBdr>
    </w:div>
    <w:div w:id="1838307839">
      <w:bodyDiv w:val="1"/>
      <w:marLeft w:val="0"/>
      <w:marRight w:val="0"/>
      <w:marTop w:val="0"/>
      <w:marBottom w:val="0"/>
      <w:divBdr>
        <w:top w:val="none" w:sz="0" w:space="0" w:color="auto"/>
        <w:left w:val="none" w:sz="0" w:space="0" w:color="auto"/>
        <w:bottom w:val="none" w:sz="0" w:space="0" w:color="auto"/>
        <w:right w:val="none" w:sz="0" w:space="0" w:color="auto"/>
      </w:divBdr>
    </w:div>
    <w:div w:id="1838767629">
      <w:bodyDiv w:val="1"/>
      <w:marLeft w:val="0"/>
      <w:marRight w:val="0"/>
      <w:marTop w:val="0"/>
      <w:marBottom w:val="0"/>
      <w:divBdr>
        <w:top w:val="none" w:sz="0" w:space="0" w:color="auto"/>
        <w:left w:val="none" w:sz="0" w:space="0" w:color="auto"/>
        <w:bottom w:val="none" w:sz="0" w:space="0" w:color="auto"/>
        <w:right w:val="none" w:sz="0" w:space="0" w:color="auto"/>
      </w:divBdr>
    </w:div>
    <w:div w:id="1842623144">
      <w:bodyDiv w:val="1"/>
      <w:marLeft w:val="0"/>
      <w:marRight w:val="0"/>
      <w:marTop w:val="0"/>
      <w:marBottom w:val="0"/>
      <w:divBdr>
        <w:top w:val="none" w:sz="0" w:space="0" w:color="auto"/>
        <w:left w:val="none" w:sz="0" w:space="0" w:color="auto"/>
        <w:bottom w:val="none" w:sz="0" w:space="0" w:color="auto"/>
        <w:right w:val="none" w:sz="0" w:space="0" w:color="auto"/>
      </w:divBdr>
    </w:div>
    <w:div w:id="1842769723">
      <w:bodyDiv w:val="1"/>
      <w:marLeft w:val="0"/>
      <w:marRight w:val="0"/>
      <w:marTop w:val="0"/>
      <w:marBottom w:val="0"/>
      <w:divBdr>
        <w:top w:val="none" w:sz="0" w:space="0" w:color="auto"/>
        <w:left w:val="none" w:sz="0" w:space="0" w:color="auto"/>
        <w:bottom w:val="none" w:sz="0" w:space="0" w:color="auto"/>
        <w:right w:val="none" w:sz="0" w:space="0" w:color="auto"/>
      </w:divBdr>
    </w:div>
    <w:div w:id="1843351058">
      <w:bodyDiv w:val="1"/>
      <w:marLeft w:val="0"/>
      <w:marRight w:val="0"/>
      <w:marTop w:val="0"/>
      <w:marBottom w:val="0"/>
      <w:divBdr>
        <w:top w:val="none" w:sz="0" w:space="0" w:color="auto"/>
        <w:left w:val="none" w:sz="0" w:space="0" w:color="auto"/>
        <w:bottom w:val="none" w:sz="0" w:space="0" w:color="auto"/>
        <w:right w:val="none" w:sz="0" w:space="0" w:color="auto"/>
      </w:divBdr>
    </w:div>
    <w:div w:id="1843660046">
      <w:bodyDiv w:val="1"/>
      <w:marLeft w:val="0"/>
      <w:marRight w:val="0"/>
      <w:marTop w:val="0"/>
      <w:marBottom w:val="0"/>
      <w:divBdr>
        <w:top w:val="none" w:sz="0" w:space="0" w:color="auto"/>
        <w:left w:val="none" w:sz="0" w:space="0" w:color="auto"/>
        <w:bottom w:val="none" w:sz="0" w:space="0" w:color="auto"/>
        <w:right w:val="none" w:sz="0" w:space="0" w:color="auto"/>
      </w:divBdr>
    </w:div>
    <w:div w:id="1844976263">
      <w:bodyDiv w:val="1"/>
      <w:marLeft w:val="0"/>
      <w:marRight w:val="0"/>
      <w:marTop w:val="0"/>
      <w:marBottom w:val="0"/>
      <w:divBdr>
        <w:top w:val="none" w:sz="0" w:space="0" w:color="auto"/>
        <w:left w:val="none" w:sz="0" w:space="0" w:color="auto"/>
        <w:bottom w:val="none" w:sz="0" w:space="0" w:color="auto"/>
        <w:right w:val="none" w:sz="0" w:space="0" w:color="auto"/>
      </w:divBdr>
    </w:div>
    <w:div w:id="1847361278">
      <w:bodyDiv w:val="1"/>
      <w:marLeft w:val="0"/>
      <w:marRight w:val="0"/>
      <w:marTop w:val="0"/>
      <w:marBottom w:val="0"/>
      <w:divBdr>
        <w:top w:val="none" w:sz="0" w:space="0" w:color="auto"/>
        <w:left w:val="none" w:sz="0" w:space="0" w:color="auto"/>
        <w:bottom w:val="none" w:sz="0" w:space="0" w:color="auto"/>
        <w:right w:val="none" w:sz="0" w:space="0" w:color="auto"/>
      </w:divBdr>
    </w:div>
    <w:div w:id="1849055698">
      <w:bodyDiv w:val="1"/>
      <w:marLeft w:val="0"/>
      <w:marRight w:val="0"/>
      <w:marTop w:val="0"/>
      <w:marBottom w:val="0"/>
      <w:divBdr>
        <w:top w:val="none" w:sz="0" w:space="0" w:color="auto"/>
        <w:left w:val="none" w:sz="0" w:space="0" w:color="auto"/>
        <w:bottom w:val="none" w:sz="0" w:space="0" w:color="auto"/>
        <w:right w:val="none" w:sz="0" w:space="0" w:color="auto"/>
      </w:divBdr>
    </w:div>
    <w:div w:id="1849178488">
      <w:bodyDiv w:val="1"/>
      <w:marLeft w:val="0"/>
      <w:marRight w:val="0"/>
      <w:marTop w:val="0"/>
      <w:marBottom w:val="0"/>
      <w:divBdr>
        <w:top w:val="none" w:sz="0" w:space="0" w:color="auto"/>
        <w:left w:val="none" w:sz="0" w:space="0" w:color="auto"/>
        <w:bottom w:val="none" w:sz="0" w:space="0" w:color="auto"/>
        <w:right w:val="none" w:sz="0" w:space="0" w:color="auto"/>
      </w:divBdr>
    </w:div>
    <w:div w:id="1849249402">
      <w:bodyDiv w:val="1"/>
      <w:marLeft w:val="0"/>
      <w:marRight w:val="0"/>
      <w:marTop w:val="0"/>
      <w:marBottom w:val="0"/>
      <w:divBdr>
        <w:top w:val="none" w:sz="0" w:space="0" w:color="auto"/>
        <w:left w:val="none" w:sz="0" w:space="0" w:color="auto"/>
        <w:bottom w:val="none" w:sz="0" w:space="0" w:color="auto"/>
        <w:right w:val="none" w:sz="0" w:space="0" w:color="auto"/>
      </w:divBdr>
    </w:div>
    <w:div w:id="1854609022">
      <w:bodyDiv w:val="1"/>
      <w:marLeft w:val="0"/>
      <w:marRight w:val="0"/>
      <w:marTop w:val="0"/>
      <w:marBottom w:val="0"/>
      <w:divBdr>
        <w:top w:val="none" w:sz="0" w:space="0" w:color="auto"/>
        <w:left w:val="none" w:sz="0" w:space="0" w:color="auto"/>
        <w:bottom w:val="none" w:sz="0" w:space="0" w:color="auto"/>
        <w:right w:val="none" w:sz="0" w:space="0" w:color="auto"/>
      </w:divBdr>
    </w:div>
    <w:div w:id="1855654755">
      <w:bodyDiv w:val="1"/>
      <w:marLeft w:val="0"/>
      <w:marRight w:val="0"/>
      <w:marTop w:val="0"/>
      <w:marBottom w:val="0"/>
      <w:divBdr>
        <w:top w:val="none" w:sz="0" w:space="0" w:color="auto"/>
        <w:left w:val="none" w:sz="0" w:space="0" w:color="auto"/>
        <w:bottom w:val="none" w:sz="0" w:space="0" w:color="auto"/>
        <w:right w:val="none" w:sz="0" w:space="0" w:color="auto"/>
      </w:divBdr>
    </w:div>
    <w:div w:id="1856262399">
      <w:bodyDiv w:val="1"/>
      <w:marLeft w:val="0"/>
      <w:marRight w:val="0"/>
      <w:marTop w:val="0"/>
      <w:marBottom w:val="0"/>
      <w:divBdr>
        <w:top w:val="none" w:sz="0" w:space="0" w:color="auto"/>
        <w:left w:val="none" w:sz="0" w:space="0" w:color="auto"/>
        <w:bottom w:val="none" w:sz="0" w:space="0" w:color="auto"/>
        <w:right w:val="none" w:sz="0" w:space="0" w:color="auto"/>
      </w:divBdr>
    </w:div>
    <w:div w:id="1856528653">
      <w:bodyDiv w:val="1"/>
      <w:marLeft w:val="0"/>
      <w:marRight w:val="0"/>
      <w:marTop w:val="0"/>
      <w:marBottom w:val="0"/>
      <w:divBdr>
        <w:top w:val="none" w:sz="0" w:space="0" w:color="auto"/>
        <w:left w:val="none" w:sz="0" w:space="0" w:color="auto"/>
        <w:bottom w:val="none" w:sz="0" w:space="0" w:color="auto"/>
        <w:right w:val="none" w:sz="0" w:space="0" w:color="auto"/>
      </w:divBdr>
    </w:div>
    <w:div w:id="1856726520">
      <w:bodyDiv w:val="1"/>
      <w:marLeft w:val="0"/>
      <w:marRight w:val="0"/>
      <w:marTop w:val="0"/>
      <w:marBottom w:val="0"/>
      <w:divBdr>
        <w:top w:val="none" w:sz="0" w:space="0" w:color="auto"/>
        <w:left w:val="none" w:sz="0" w:space="0" w:color="auto"/>
        <w:bottom w:val="none" w:sz="0" w:space="0" w:color="auto"/>
        <w:right w:val="none" w:sz="0" w:space="0" w:color="auto"/>
      </w:divBdr>
    </w:div>
    <w:div w:id="1859269936">
      <w:bodyDiv w:val="1"/>
      <w:marLeft w:val="0"/>
      <w:marRight w:val="0"/>
      <w:marTop w:val="0"/>
      <w:marBottom w:val="0"/>
      <w:divBdr>
        <w:top w:val="none" w:sz="0" w:space="0" w:color="auto"/>
        <w:left w:val="none" w:sz="0" w:space="0" w:color="auto"/>
        <w:bottom w:val="none" w:sz="0" w:space="0" w:color="auto"/>
        <w:right w:val="none" w:sz="0" w:space="0" w:color="auto"/>
      </w:divBdr>
    </w:div>
    <w:div w:id="1859466975">
      <w:bodyDiv w:val="1"/>
      <w:marLeft w:val="0"/>
      <w:marRight w:val="0"/>
      <w:marTop w:val="0"/>
      <w:marBottom w:val="0"/>
      <w:divBdr>
        <w:top w:val="none" w:sz="0" w:space="0" w:color="auto"/>
        <w:left w:val="none" w:sz="0" w:space="0" w:color="auto"/>
        <w:bottom w:val="none" w:sz="0" w:space="0" w:color="auto"/>
        <w:right w:val="none" w:sz="0" w:space="0" w:color="auto"/>
      </w:divBdr>
    </w:div>
    <w:div w:id="1861236425">
      <w:bodyDiv w:val="1"/>
      <w:marLeft w:val="0"/>
      <w:marRight w:val="0"/>
      <w:marTop w:val="0"/>
      <w:marBottom w:val="0"/>
      <w:divBdr>
        <w:top w:val="none" w:sz="0" w:space="0" w:color="auto"/>
        <w:left w:val="none" w:sz="0" w:space="0" w:color="auto"/>
        <w:bottom w:val="none" w:sz="0" w:space="0" w:color="auto"/>
        <w:right w:val="none" w:sz="0" w:space="0" w:color="auto"/>
      </w:divBdr>
    </w:div>
    <w:div w:id="1861580700">
      <w:bodyDiv w:val="1"/>
      <w:marLeft w:val="0"/>
      <w:marRight w:val="0"/>
      <w:marTop w:val="0"/>
      <w:marBottom w:val="0"/>
      <w:divBdr>
        <w:top w:val="none" w:sz="0" w:space="0" w:color="auto"/>
        <w:left w:val="none" w:sz="0" w:space="0" w:color="auto"/>
        <w:bottom w:val="none" w:sz="0" w:space="0" w:color="auto"/>
        <w:right w:val="none" w:sz="0" w:space="0" w:color="auto"/>
      </w:divBdr>
    </w:div>
    <w:div w:id="1861696144">
      <w:bodyDiv w:val="1"/>
      <w:marLeft w:val="0"/>
      <w:marRight w:val="0"/>
      <w:marTop w:val="0"/>
      <w:marBottom w:val="0"/>
      <w:divBdr>
        <w:top w:val="none" w:sz="0" w:space="0" w:color="auto"/>
        <w:left w:val="none" w:sz="0" w:space="0" w:color="auto"/>
        <w:bottom w:val="none" w:sz="0" w:space="0" w:color="auto"/>
        <w:right w:val="none" w:sz="0" w:space="0" w:color="auto"/>
      </w:divBdr>
    </w:div>
    <w:div w:id="1863400874">
      <w:bodyDiv w:val="1"/>
      <w:marLeft w:val="0"/>
      <w:marRight w:val="0"/>
      <w:marTop w:val="0"/>
      <w:marBottom w:val="0"/>
      <w:divBdr>
        <w:top w:val="none" w:sz="0" w:space="0" w:color="auto"/>
        <w:left w:val="none" w:sz="0" w:space="0" w:color="auto"/>
        <w:bottom w:val="none" w:sz="0" w:space="0" w:color="auto"/>
        <w:right w:val="none" w:sz="0" w:space="0" w:color="auto"/>
      </w:divBdr>
    </w:div>
    <w:div w:id="1864630846">
      <w:bodyDiv w:val="1"/>
      <w:marLeft w:val="0"/>
      <w:marRight w:val="0"/>
      <w:marTop w:val="0"/>
      <w:marBottom w:val="0"/>
      <w:divBdr>
        <w:top w:val="none" w:sz="0" w:space="0" w:color="auto"/>
        <w:left w:val="none" w:sz="0" w:space="0" w:color="auto"/>
        <w:bottom w:val="none" w:sz="0" w:space="0" w:color="auto"/>
        <w:right w:val="none" w:sz="0" w:space="0" w:color="auto"/>
      </w:divBdr>
    </w:div>
    <w:div w:id="1864897548">
      <w:bodyDiv w:val="1"/>
      <w:marLeft w:val="0"/>
      <w:marRight w:val="0"/>
      <w:marTop w:val="0"/>
      <w:marBottom w:val="0"/>
      <w:divBdr>
        <w:top w:val="none" w:sz="0" w:space="0" w:color="auto"/>
        <w:left w:val="none" w:sz="0" w:space="0" w:color="auto"/>
        <w:bottom w:val="none" w:sz="0" w:space="0" w:color="auto"/>
        <w:right w:val="none" w:sz="0" w:space="0" w:color="auto"/>
      </w:divBdr>
    </w:div>
    <w:div w:id="1864976026">
      <w:bodyDiv w:val="1"/>
      <w:marLeft w:val="0"/>
      <w:marRight w:val="0"/>
      <w:marTop w:val="0"/>
      <w:marBottom w:val="0"/>
      <w:divBdr>
        <w:top w:val="none" w:sz="0" w:space="0" w:color="auto"/>
        <w:left w:val="none" w:sz="0" w:space="0" w:color="auto"/>
        <w:bottom w:val="none" w:sz="0" w:space="0" w:color="auto"/>
        <w:right w:val="none" w:sz="0" w:space="0" w:color="auto"/>
      </w:divBdr>
    </w:div>
    <w:div w:id="1866213652">
      <w:bodyDiv w:val="1"/>
      <w:marLeft w:val="0"/>
      <w:marRight w:val="0"/>
      <w:marTop w:val="0"/>
      <w:marBottom w:val="0"/>
      <w:divBdr>
        <w:top w:val="none" w:sz="0" w:space="0" w:color="auto"/>
        <w:left w:val="none" w:sz="0" w:space="0" w:color="auto"/>
        <w:bottom w:val="none" w:sz="0" w:space="0" w:color="auto"/>
        <w:right w:val="none" w:sz="0" w:space="0" w:color="auto"/>
      </w:divBdr>
    </w:div>
    <w:div w:id="1868061065">
      <w:bodyDiv w:val="1"/>
      <w:marLeft w:val="0"/>
      <w:marRight w:val="0"/>
      <w:marTop w:val="0"/>
      <w:marBottom w:val="0"/>
      <w:divBdr>
        <w:top w:val="none" w:sz="0" w:space="0" w:color="auto"/>
        <w:left w:val="none" w:sz="0" w:space="0" w:color="auto"/>
        <w:bottom w:val="none" w:sz="0" w:space="0" w:color="auto"/>
        <w:right w:val="none" w:sz="0" w:space="0" w:color="auto"/>
      </w:divBdr>
    </w:div>
    <w:div w:id="1869027702">
      <w:bodyDiv w:val="1"/>
      <w:marLeft w:val="0"/>
      <w:marRight w:val="0"/>
      <w:marTop w:val="0"/>
      <w:marBottom w:val="0"/>
      <w:divBdr>
        <w:top w:val="none" w:sz="0" w:space="0" w:color="auto"/>
        <w:left w:val="none" w:sz="0" w:space="0" w:color="auto"/>
        <w:bottom w:val="none" w:sz="0" w:space="0" w:color="auto"/>
        <w:right w:val="none" w:sz="0" w:space="0" w:color="auto"/>
      </w:divBdr>
    </w:div>
    <w:div w:id="1869634681">
      <w:bodyDiv w:val="1"/>
      <w:marLeft w:val="0"/>
      <w:marRight w:val="0"/>
      <w:marTop w:val="0"/>
      <w:marBottom w:val="0"/>
      <w:divBdr>
        <w:top w:val="none" w:sz="0" w:space="0" w:color="auto"/>
        <w:left w:val="none" w:sz="0" w:space="0" w:color="auto"/>
        <w:bottom w:val="none" w:sz="0" w:space="0" w:color="auto"/>
        <w:right w:val="none" w:sz="0" w:space="0" w:color="auto"/>
      </w:divBdr>
    </w:div>
    <w:div w:id="1870293721">
      <w:bodyDiv w:val="1"/>
      <w:marLeft w:val="0"/>
      <w:marRight w:val="0"/>
      <w:marTop w:val="0"/>
      <w:marBottom w:val="0"/>
      <w:divBdr>
        <w:top w:val="none" w:sz="0" w:space="0" w:color="auto"/>
        <w:left w:val="none" w:sz="0" w:space="0" w:color="auto"/>
        <w:bottom w:val="none" w:sz="0" w:space="0" w:color="auto"/>
        <w:right w:val="none" w:sz="0" w:space="0" w:color="auto"/>
      </w:divBdr>
    </w:div>
    <w:div w:id="1870681496">
      <w:bodyDiv w:val="1"/>
      <w:marLeft w:val="0"/>
      <w:marRight w:val="0"/>
      <w:marTop w:val="0"/>
      <w:marBottom w:val="0"/>
      <w:divBdr>
        <w:top w:val="none" w:sz="0" w:space="0" w:color="auto"/>
        <w:left w:val="none" w:sz="0" w:space="0" w:color="auto"/>
        <w:bottom w:val="none" w:sz="0" w:space="0" w:color="auto"/>
        <w:right w:val="none" w:sz="0" w:space="0" w:color="auto"/>
      </w:divBdr>
    </w:div>
    <w:div w:id="1873885910">
      <w:bodyDiv w:val="1"/>
      <w:marLeft w:val="0"/>
      <w:marRight w:val="0"/>
      <w:marTop w:val="0"/>
      <w:marBottom w:val="0"/>
      <w:divBdr>
        <w:top w:val="none" w:sz="0" w:space="0" w:color="auto"/>
        <w:left w:val="none" w:sz="0" w:space="0" w:color="auto"/>
        <w:bottom w:val="none" w:sz="0" w:space="0" w:color="auto"/>
        <w:right w:val="none" w:sz="0" w:space="0" w:color="auto"/>
      </w:divBdr>
    </w:div>
    <w:div w:id="1874614485">
      <w:bodyDiv w:val="1"/>
      <w:marLeft w:val="0"/>
      <w:marRight w:val="0"/>
      <w:marTop w:val="0"/>
      <w:marBottom w:val="0"/>
      <w:divBdr>
        <w:top w:val="none" w:sz="0" w:space="0" w:color="auto"/>
        <w:left w:val="none" w:sz="0" w:space="0" w:color="auto"/>
        <w:bottom w:val="none" w:sz="0" w:space="0" w:color="auto"/>
        <w:right w:val="none" w:sz="0" w:space="0" w:color="auto"/>
      </w:divBdr>
    </w:div>
    <w:div w:id="1875923933">
      <w:bodyDiv w:val="1"/>
      <w:marLeft w:val="0"/>
      <w:marRight w:val="0"/>
      <w:marTop w:val="0"/>
      <w:marBottom w:val="0"/>
      <w:divBdr>
        <w:top w:val="none" w:sz="0" w:space="0" w:color="auto"/>
        <w:left w:val="none" w:sz="0" w:space="0" w:color="auto"/>
        <w:bottom w:val="none" w:sz="0" w:space="0" w:color="auto"/>
        <w:right w:val="none" w:sz="0" w:space="0" w:color="auto"/>
      </w:divBdr>
    </w:div>
    <w:div w:id="1876385230">
      <w:bodyDiv w:val="1"/>
      <w:marLeft w:val="0"/>
      <w:marRight w:val="0"/>
      <w:marTop w:val="0"/>
      <w:marBottom w:val="0"/>
      <w:divBdr>
        <w:top w:val="none" w:sz="0" w:space="0" w:color="auto"/>
        <w:left w:val="none" w:sz="0" w:space="0" w:color="auto"/>
        <w:bottom w:val="none" w:sz="0" w:space="0" w:color="auto"/>
        <w:right w:val="none" w:sz="0" w:space="0" w:color="auto"/>
      </w:divBdr>
    </w:div>
    <w:div w:id="1876574152">
      <w:bodyDiv w:val="1"/>
      <w:marLeft w:val="0"/>
      <w:marRight w:val="0"/>
      <w:marTop w:val="0"/>
      <w:marBottom w:val="0"/>
      <w:divBdr>
        <w:top w:val="none" w:sz="0" w:space="0" w:color="auto"/>
        <w:left w:val="none" w:sz="0" w:space="0" w:color="auto"/>
        <w:bottom w:val="none" w:sz="0" w:space="0" w:color="auto"/>
        <w:right w:val="none" w:sz="0" w:space="0" w:color="auto"/>
      </w:divBdr>
    </w:div>
    <w:div w:id="1877548384">
      <w:bodyDiv w:val="1"/>
      <w:marLeft w:val="0"/>
      <w:marRight w:val="0"/>
      <w:marTop w:val="0"/>
      <w:marBottom w:val="0"/>
      <w:divBdr>
        <w:top w:val="none" w:sz="0" w:space="0" w:color="auto"/>
        <w:left w:val="none" w:sz="0" w:space="0" w:color="auto"/>
        <w:bottom w:val="none" w:sz="0" w:space="0" w:color="auto"/>
        <w:right w:val="none" w:sz="0" w:space="0" w:color="auto"/>
      </w:divBdr>
    </w:div>
    <w:div w:id="1878347331">
      <w:bodyDiv w:val="1"/>
      <w:marLeft w:val="0"/>
      <w:marRight w:val="0"/>
      <w:marTop w:val="0"/>
      <w:marBottom w:val="0"/>
      <w:divBdr>
        <w:top w:val="none" w:sz="0" w:space="0" w:color="auto"/>
        <w:left w:val="none" w:sz="0" w:space="0" w:color="auto"/>
        <w:bottom w:val="none" w:sz="0" w:space="0" w:color="auto"/>
        <w:right w:val="none" w:sz="0" w:space="0" w:color="auto"/>
      </w:divBdr>
    </w:div>
    <w:div w:id="1878396759">
      <w:bodyDiv w:val="1"/>
      <w:marLeft w:val="0"/>
      <w:marRight w:val="0"/>
      <w:marTop w:val="0"/>
      <w:marBottom w:val="0"/>
      <w:divBdr>
        <w:top w:val="none" w:sz="0" w:space="0" w:color="auto"/>
        <w:left w:val="none" w:sz="0" w:space="0" w:color="auto"/>
        <w:bottom w:val="none" w:sz="0" w:space="0" w:color="auto"/>
        <w:right w:val="none" w:sz="0" w:space="0" w:color="auto"/>
      </w:divBdr>
    </w:div>
    <w:div w:id="1880778551">
      <w:bodyDiv w:val="1"/>
      <w:marLeft w:val="0"/>
      <w:marRight w:val="0"/>
      <w:marTop w:val="0"/>
      <w:marBottom w:val="0"/>
      <w:divBdr>
        <w:top w:val="none" w:sz="0" w:space="0" w:color="auto"/>
        <w:left w:val="none" w:sz="0" w:space="0" w:color="auto"/>
        <w:bottom w:val="none" w:sz="0" w:space="0" w:color="auto"/>
        <w:right w:val="none" w:sz="0" w:space="0" w:color="auto"/>
      </w:divBdr>
    </w:div>
    <w:div w:id="1883591674">
      <w:bodyDiv w:val="1"/>
      <w:marLeft w:val="0"/>
      <w:marRight w:val="0"/>
      <w:marTop w:val="0"/>
      <w:marBottom w:val="0"/>
      <w:divBdr>
        <w:top w:val="none" w:sz="0" w:space="0" w:color="auto"/>
        <w:left w:val="none" w:sz="0" w:space="0" w:color="auto"/>
        <w:bottom w:val="none" w:sz="0" w:space="0" w:color="auto"/>
        <w:right w:val="none" w:sz="0" w:space="0" w:color="auto"/>
      </w:divBdr>
    </w:div>
    <w:div w:id="1884322400">
      <w:bodyDiv w:val="1"/>
      <w:marLeft w:val="0"/>
      <w:marRight w:val="0"/>
      <w:marTop w:val="0"/>
      <w:marBottom w:val="0"/>
      <w:divBdr>
        <w:top w:val="none" w:sz="0" w:space="0" w:color="auto"/>
        <w:left w:val="none" w:sz="0" w:space="0" w:color="auto"/>
        <w:bottom w:val="none" w:sz="0" w:space="0" w:color="auto"/>
        <w:right w:val="none" w:sz="0" w:space="0" w:color="auto"/>
      </w:divBdr>
    </w:div>
    <w:div w:id="1884515087">
      <w:bodyDiv w:val="1"/>
      <w:marLeft w:val="0"/>
      <w:marRight w:val="0"/>
      <w:marTop w:val="0"/>
      <w:marBottom w:val="0"/>
      <w:divBdr>
        <w:top w:val="none" w:sz="0" w:space="0" w:color="auto"/>
        <w:left w:val="none" w:sz="0" w:space="0" w:color="auto"/>
        <w:bottom w:val="none" w:sz="0" w:space="0" w:color="auto"/>
        <w:right w:val="none" w:sz="0" w:space="0" w:color="auto"/>
      </w:divBdr>
    </w:div>
    <w:div w:id="1885436839">
      <w:bodyDiv w:val="1"/>
      <w:marLeft w:val="0"/>
      <w:marRight w:val="0"/>
      <w:marTop w:val="0"/>
      <w:marBottom w:val="0"/>
      <w:divBdr>
        <w:top w:val="none" w:sz="0" w:space="0" w:color="auto"/>
        <w:left w:val="none" w:sz="0" w:space="0" w:color="auto"/>
        <w:bottom w:val="none" w:sz="0" w:space="0" w:color="auto"/>
        <w:right w:val="none" w:sz="0" w:space="0" w:color="auto"/>
      </w:divBdr>
    </w:div>
    <w:div w:id="1886065206">
      <w:bodyDiv w:val="1"/>
      <w:marLeft w:val="0"/>
      <w:marRight w:val="0"/>
      <w:marTop w:val="0"/>
      <w:marBottom w:val="0"/>
      <w:divBdr>
        <w:top w:val="none" w:sz="0" w:space="0" w:color="auto"/>
        <w:left w:val="none" w:sz="0" w:space="0" w:color="auto"/>
        <w:bottom w:val="none" w:sz="0" w:space="0" w:color="auto"/>
        <w:right w:val="none" w:sz="0" w:space="0" w:color="auto"/>
      </w:divBdr>
    </w:div>
    <w:div w:id="1886141964">
      <w:bodyDiv w:val="1"/>
      <w:marLeft w:val="0"/>
      <w:marRight w:val="0"/>
      <w:marTop w:val="0"/>
      <w:marBottom w:val="0"/>
      <w:divBdr>
        <w:top w:val="none" w:sz="0" w:space="0" w:color="auto"/>
        <w:left w:val="none" w:sz="0" w:space="0" w:color="auto"/>
        <w:bottom w:val="none" w:sz="0" w:space="0" w:color="auto"/>
        <w:right w:val="none" w:sz="0" w:space="0" w:color="auto"/>
      </w:divBdr>
    </w:div>
    <w:div w:id="1886258735">
      <w:bodyDiv w:val="1"/>
      <w:marLeft w:val="0"/>
      <w:marRight w:val="0"/>
      <w:marTop w:val="0"/>
      <w:marBottom w:val="0"/>
      <w:divBdr>
        <w:top w:val="none" w:sz="0" w:space="0" w:color="auto"/>
        <w:left w:val="none" w:sz="0" w:space="0" w:color="auto"/>
        <w:bottom w:val="none" w:sz="0" w:space="0" w:color="auto"/>
        <w:right w:val="none" w:sz="0" w:space="0" w:color="auto"/>
      </w:divBdr>
    </w:div>
    <w:div w:id="1887180896">
      <w:bodyDiv w:val="1"/>
      <w:marLeft w:val="0"/>
      <w:marRight w:val="0"/>
      <w:marTop w:val="0"/>
      <w:marBottom w:val="0"/>
      <w:divBdr>
        <w:top w:val="none" w:sz="0" w:space="0" w:color="auto"/>
        <w:left w:val="none" w:sz="0" w:space="0" w:color="auto"/>
        <w:bottom w:val="none" w:sz="0" w:space="0" w:color="auto"/>
        <w:right w:val="none" w:sz="0" w:space="0" w:color="auto"/>
      </w:divBdr>
      <w:divsChild>
        <w:div w:id="33310738">
          <w:marLeft w:val="640"/>
          <w:marRight w:val="0"/>
          <w:marTop w:val="0"/>
          <w:marBottom w:val="0"/>
          <w:divBdr>
            <w:top w:val="none" w:sz="0" w:space="0" w:color="auto"/>
            <w:left w:val="none" w:sz="0" w:space="0" w:color="auto"/>
            <w:bottom w:val="none" w:sz="0" w:space="0" w:color="auto"/>
            <w:right w:val="none" w:sz="0" w:space="0" w:color="auto"/>
          </w:divBdr>
        </w:div>
        <w:div w:id="59600809">
          <w:marLeft w:val="640"/>
          <w:marRight w:val="0"/>
          <w:marTop w:val="0"/>
          <w:marBottom w:val="0"/>
          <w:divBdr>
            <w:top w:val="none" w:sz="0" w:space="0" w:color="auto"/>
            <w:left w:val="none" w:sz="0" w:space="0" w:color="auto"/>
            <w:bottom w:val="none" w:sz="0" w:space="0" w:color="auto"/>
            <w:right w:val="none" w:sz="0" w:space="0" w:color="auto"/>
          </w:divBdr>
        </w:div>
        <w:div w:id="173502254">
          <w:marLeft w:val="640"/>
          <w:marRight w:val="0"/>
          <w:marTop w:val="0"/>
          <w:marBottom w:val="0"/>
          <w:divBdr>
            <w:top w:val="none" w:sz="0" w:space="0" w:color="auto"/>
            <w:left w:val="none" w:sz="0" w:space="0" w:color="auto"/>
            <w:bottom w:val="none" w:sz="0" w:space="0" w:color="auto"/>
            <w:right w:val="none" w:sz="0" w:space="0" w:color="auto"/>
          </w:divBdr>
        </w:div>
        <w:div w:id="196040909">
          <w:marLeft w:val="640"/>
          <w:marRight w:val="0"/>
          <w:marTop w:val="0"/>
          <w:marBottom w:val="0"/>
          <w:divBdr>
            <w:top w:val="none" w:sz="0" w:space="0" w:color="auto"/>
            <w:left w:val="none" w:sz="0" w:space="0" w:color="auto"/>
            <w:bottom w:val="none" w:sz="0" w:space="0" w:color="auto"/>
            <w:right w:val="none" w:sz="0" w:space="0" w:color="auto"/>
          </w:divBdr>
        </w:div>
        <w:div w:id="211505565">
          <w:marLeft w:val="640"/>
          <w:marRight w:val="0"/>
          <w:marTop w:val="0"/>
          <w:marBottom w:val="0"/>
          <w:divBdr>
            <w:top w:val="none" w:sz="0" w:space="0" w:color="auto"/>
            <w:left w:val="none" w:sz="0" w:space="0" w:color="auto"/>
            <w:bottom w:val="none" w:sz="0" w:space="0" w:color="auto"/>
            <w:right w:val="none" w:sz="0" w:space="0" w:color="auto"/>
          </w:divBdr>
        </w:div>
        <w:div w:id="223490635">
          <w:marLeft w:val="640"/>
          <w:marRight w:val="0"/>
          <w:marTop w:val="0"/>
          <w:marBottom w:val="0"/>
          <w:divBdr>
            <w:top w:val="none" w:sz="0" w:space="0" w:color="auto"/>
            <w:left w:val="none" w:sz="0" w:space="0" w:color="auto"/>
            <w:bottom w:val="none" w:sz="0" w:space="0" w:color="auto"/>
            <w:right w:val="none" w:sz="0" w:space="0" w:color="auto"/>
          </w:divBdr>
        </w:div>
        <w:div w:id="251206564">
          <w:marLeft w:val="640"/>
          <w:marRight w:val="0"/>
          <w:marTop w:val="0"/>
          <w:marBottom w:val="0"/>
          <w:divBdr>
            <w:top w:val="none" w:sz="0" w:space="0" w:color="auto"/>
            <w:left w:val="none" w:sz="0" w:space="0" w:color="auto"/>
            <w:bottom w:val="none" w:sz="0" w:space="0" w:color="auto"/>
            <w:right w:val="none" w:sz="0" w:space="0" w:color="auto"/>
          </w:divBdr>
        </w:div>
        <w:div w:id="316570707">
          <w:marLeft w:val="640"/>
          <w:marRight w:val="0"/>
          <w:marTop w:val="0"/>
          <w:marBottom w:val="0"/>
          <w:divBdr>
            <w:top w:val="none" w:sz="0" w:space="0" w:color="auto"/>
            <w:left w:val="none" w:sz="0" w:space="0" w:color="auto"/>
            <w:bottom w:val="none" w:sz="0" w:space="0" w:color="auto"/>
            <w:right w:val="none" w:sz="0" w:space="0" w:color="auto"/>
          </w:divBdr>
        </w:div>
        <w:div w:id="336469007">
          <w:marLeft w:val="640"/>
          <w:marRight w:val="0"/>
          <w:marTop w:val="0"/>
          <w:marBottom w:val="0"/>
          <w:divBdr>
            <w:top w:val="none" w:sz="0" w:space="0" w:color="auto"/>
            <w:left w:val="none" w:sz="0" w:space="0" w:color="auto"/>
            <w:bottom w:val="none" w:sz="0" w:space="0" w:color="auto"/>
            <w:right w:val="none" w:sz="0" w:space="0" w:color="auto"/>
          </w:divBdr>
        </w:div>
        <w:div w:id="350844091">
          <w:marLeft w:val="640"/>
          <w:marRight w:val="0"/>
          <w:marTop w:val="0"/>
          <w:marBottom w:val="0"/>
          <w:divBdr>
            <w:top w:val="none" w:sz="0" w:space="0" w:color="auto"/>
            <w:left w:val="none" w:sz="0" w:space="0" w:color="auto"/>
            <w:bottom w:val="none" w:sz="0" w:space="0" w:color="auto"/>
            <w:right w:val="none" w:sz="0" w:space="0" w:color="auto"/>
          </w:divBdr>
        </w:div>
        <w:div w:id="367099483">
          <w:marLeft w:val="640"/>
          <w:marRight w:val="0"/>
          <w:marTop w:val="0"/>
          <w:marBottom w:val="0"/>
          <w:divBdr>
            <w:top w:val="none" w:sz="0" w:space="0" w:color="auto"/>
            <w:left w:val="none" w:sz="0" w:space="0" w:color="auto"/>
            <w:bottom w:val="none" w:sz="0" w:space="0" w:color="auto"/>
            <w:right w:val="none" w:sz="0" w:space="0" w:color="auto"/>
          </w:divBdr>
        </w:div>
        <w:div w:id="444614654">
          <w:marLeft w:val="640"/>
          <w:marRight w:val="0"/>
          <w:marTop w:val="0"/>
          <w:marBottom w:val="0"/>
          <w:divBdr>
            <w:top w:val="none" w:sz="0" w:space="0" w:color="auto"/>
            <w:left w:val="none" w:sz="0" w:space="0" w:color="auto"/>
            <w:bottom w:val="none" w:sz="0" w:space="0" w:color="auto"/>
            <w:right w:val="none" w:sz="0" w:space="0" w:color="auto"/>
          </w:divBdr>
        </w:div>
        <w:div w:id="445779107">
          <w:marLeft w:val="640"/>
          <w:marRight w:val="0"/>
          <w:marTop w:val="0"/>
          <w:marBottom w:val="0"/>
          <w:divBdr>
            <w:top w:val="none" w:sz="0" w:space="0" w:color="auto"/>
            <w:left w:val="none" w:sz="0" w:space="0" w:color="auto"/>
            <w:bottom w:val="none" w:sz="0" w:space="0" w:color="auto"/>
            <w:right w:val="none" w:sz="0" w:space="0" w:color="auto"/>
          </w:divBdr>
        </w:div>
        <w:div w:id="458303132">
          <w:marLeft w:val="640"/>
          <w:marRight w:val="0"/>
          <w:marTop w:val="0"/>
          <w:marBottom w:val="0"/>
          <w:divBdr>
            <w:top w:val="none" w:sz="0" w:space="0" w:color="auto"/>
            <w:left w:val="none" w:sz="0" w:space="0" w:color="auto"/>
            <w:bottom w:val="none" w:sz="0" w:space="0" w:color="auto"/>
            <w:right w:val="none" w:sz="0" w:space="0" w:color="auto"/>
          </w:divBdr>
        </w:div>
        <w:div w:id="466512759">
          <w:marLeft w:val="640"/>
          <w:marRight w:val="0"/>
          <w:marTop w:val="0"/>
          <w:marBottom w:val="0"/>
          <w:divBdr>
            <w:top w:val="none" w:sz="0" w:space="0" w:color="auto"/>
            <w:left w:val="none" w:sz="0" w:space="0" w:color="auto"/>
            <w:bottom w:val="none" w:sz="0" w:space="0" w:color="auto"/>
            <w:right w:val="none" w:sz="0" w:space="0" w:color="auto"/>
          </w:divBdr>
        </w:div>
        <w:div w:id="473109537">
          <w:marLeft w:val="640"/>
          <w:marRight w:val="0"/>
          <w:marTop w:val="0"/>
          <w:marBottom w:val="0"/>
          <w:divBdr>
            <w:top w:val="none" w:sz="0" w:space="0" w:color="auto"/>
            <w:left w:val="none" w:sz="0" w:space="0" w:color="auto"/>
            <w:bottom w:val="none" w:sz="0" w:space="0" w:color="auto"/>
            <w:right w:val="none" w:sz="0" w:space="0" w:color="auto"/>
          </w:divBdr>
        </w:div>
        <w:div w:id="475150826">
          <w:marLeft w:val="640"/>
          <w:marRight w:val="0"/>
          <w:marTop w:val="0"/>
          <w:marBottom w:val="0"/>
          <w:divBdr>
            <w:top w:val="none" w:sz="0" w:space="0" w:color="auto"/>
            <w:left w:val="none" w:sz="0" w:space="0" w:color="auto"/>
            <w:bottom w:val="none" w:sz="0" w:space="0" w:color="auto"/>
            <w:right w:val="none" w:sz="0" w:space="0" w:color="auto"/>
          </w:divBdr>
        </w:div>
        <w:div w:id="596181938">
          <w:marLeft w:val="640"/>
          <w:marRight w:val="0"/>
          <w:marTop w:val="0"/>
          <w:marBottom w:val="0"/>
          <w:divBdr>
            <w:top w:val="none" w:sz="0" w:space="0" w:color="auto"/>
            <w:left w:val="none" w:sz="0" w:space="0" w:color="auto"/>
            <w:bottom w:val="none" w:sz="0" w:space="0" w:color="auto"/>
            <w:right w:val="none" w:sz="0" w:space="0" w:color="auto"/>
          </w:divBdr>
        </w:div>
        <w:div w:id="654988571">
          <w:marLeft w:val="640"/>
          <w:marRight w:val="0"/>
          <w:marTop w:val="0"/>
          <w:marBottom w:val="0"/>
          <w:divBdr>
            <w:top w:val="none" w:sz="0" w:space="0" w:color="auto"/>
            <w:left w:val="none" w:sz="0" w:space="0" w:color="auto"/>
            <w:bottom w:val="none" w:sz="0" w:space="0" w:color="auto"/>
            <w:right w:val="none" w:sz="0" w:space="0" w:color="auto"/>
          </w:divBdr>
        </w:div>
        <w:div w:id="681585656">
          <w:marLeft w:val="640"/>
          <w:marRight w:val="0"/>
          <w:marTop w:val="0"/>
          <w:marBottom w:val="0"/>
          <w:divBdr>
            <w:top w:val="none" w:sz="0" w:space="0" w:color="auto"/>
            <w:left w:val="none" w:sz="0" w:space="0" w:color="auto"/>
            <w:bottom w:val="none" w:sz="0" w:space="0" w:color="auto"/>
            <w:right w:val="none" w:sz="0" w:space="0" w:color="auto"/>
          </w:divBdr>
        </w:div>
        <w:div w:id="716734194">
          <w:marLeft w:val="640"/>
          <w:marRight w:val="0"/>
          <w:marTop w:val="0"/>
          <w:marBottom w:val="0"/>
          <w:divBdr>
            <w:top w:val="none" w:sz="0" w:space="0" w:color="auto"/>
            <w:left w:val="none" w:sz="0" w:space="0" w:color="auto"/>
            <w:bottom w:val="none" w:sz="0" w:space="0" w:color="auto"/>
            <w:right w:val="none" w:sz="0" w:space="0" w:color="auto"/>
          </w:divBdr>
        </w:div>
        <w:div w:id="791486338">
          <w:marLeft w:val="640"/>
          <w:marRight w:val="0"/>
          <w:marTop w:val="0"/>
          <w:marBottom w:val="0"/>
          <w:divBdr>
            <w:top w:val="none" w:sz="0" w:space="0" w:color="auto"/>
            <w:left w:val="none" w:sz="0" w:space="0" w:color="auto"/>
            <w:bottom w:val="none" w:sz="0" w:space="0" w:color="auto"/>
            <w:right w:val="none" w:sz="0" w:space="0" w:color="auto"/>
          </w:divBdr>
        </w:div>
        <w:div w:id="800735504">
          <w:marLeft w:val="640"/>
          <w:marRight w:val="0"/>
          <w:marTop w:val="0"/>
          <w:marBottom w:val="0"/>
          <w:divBdr>
            <w:top w:val="none" w:sz="0" w:space="0" w:color="auto"/>
            <w:left w:val="none" w:sz="0" w:space="0" w:color="auto"/>
            <w:bottom w:val="none" w:sz="0" w:space="0" w:color="auto"/>
            <w:right w:val="none" w:sz="0" w:space="0" w:color="auto"/>
          </w:divBdr>
        </w:div>
        <w:div w:id="888615332">
          <w:marLeft w:val="640"/>
          <w:marRight w:val="0"/>
          <w:marTop w:val="0"/>
          <w:marBottom w:val="0"/>
          <w:divBdr>
            <w:top w:val="none" w:sz="0" w:space="0" w:color="auto"/>
            <w:left w:val="none" w:sz="0" w:space="0" w:color="auto"/>
            <w:bottom w:val="none" w:sz="0" w:space="0" w:color="auto"/>
            <w:right w:val="none" w:sz="0" w:space="0" w:color="auto"/>
          </w:divBdr>
        </w:div>
        <w:div w:id="917403602">
          <w:marLeft w:val="640"/>
          <w:marRight w:val="0"/>
          <w:marTop w:val="0"/>
          <w:marBottom w:val="0"/>
          <w:divBdr>
            <w:top w:val="none" w:sz="0" w:space="0" w:color="auto"/>
            <w:left w:val="none" w:sz="0" w:space="0" w:color="auto"/>
            <w:bottom w:val="none" w:sz="0" w:space="0" w:color="auto"/>
            <w:right w:val="none" w:sz="0" w:space="0" w:color="auto"/>
          </w:divBdr>
        </w:div>
        <w:div w:id="939217718">
          <w:marLeft w:val="640"/>
          <w:marRight w:val="0"/>
          <w:marTop w:val="0"/>
          <w:marBottom w:val="0"/>
          <w:divBdr>
            <w:top w:val="none" w:sz="0" w:space="0" w:color="auto"/>
            <w:left w:val="none" w:sz="0" w:space="0" w:color="auto"/>
            <w:bottom w:val="none" w:sz="0" w:space="0" w:color="auto"/>
            <w:right w:val="none" w:sz="0" w:space="0" w:color="auto"/>
          </w:divBdr>
        </w:div>
        <w:div w:id="964625128">
          <w:marLeft w:val="640"/>
          <w:marRight w:val="0"/>
          <w:marTop w:val="0"/>
          <w:marBottom w:val="0"/>
          <w:divBdr>
            <w:top w:val="none" w:sz="0" w:space="0" w:color="auto"/>
            <w:left w:val="none" w:sz="0" w:space="0" w:color="auto"/>
            <w:bottom w:val="none" w:sz="0" w:space="0" w:color="auto"/>
            <w:right w:val="none" w:sz="0" w:space="0" w:color="auto"/>
          </w:divBdr>
        </w:div>
        <w:div w:id="1071536203">
          <w:marLeft w:val="640"/>
          <w:marRight w:val="0"/>
          <w:marTop w:val="0"/>
          <w:marBottom w:val="0"/>
          <w:divBdr>
            <w:top w:val="none" w:sz="0" w:space="0" w:color="auto"/>
            <w:left w:val="none" w:sz="0" w:space="0" w:color="auto"/>
            <w:bottom w:val="none" w:sz="0" w:space="0" w:color="auto"/>
            <w:right w:val="none" w:sz="0" w:space="0" w:color="auto"/>
          </w:divBdr>
        </w:div>
        <w:div w:id="1079979418">
          <w:marLeft w:val="640"/>
          <w:marRight w:val="0"/>
          <w:marTop w:val="0"/>
          <w:marBottom w:val="0"/>
          <w:divBdr>
            <w:top w:val="none" w:sz="0" w:space="0" w:color="auto"/>
            <w:left w:val="none" w:sz="0" w:space="0" w:color="auto"/>
            <w:bottom w:val="none" w:sz="0" w:space="0" w:color="auto"/>
            <w:right w:val="none" w:sz="0" w:space="0" w:color="auto"/>
          </w:divBdr>
        </w:div>
        <w:div w:id="1112557404">
          <w:marLeft w:val="640"/>
          <w:marRight w:val="0"/>
          <w:marTop w:val="0"/>
          <w:marBottom w:val="0"/>
          <w:divBdr>
            <w:top w:val="none" w:sz="0" w:space="0" w:color="auto"/>
            <w:left w:val="none" w:sz="0" w:space="0" w:color="auto"/>
            <w:bottom w:val="none" w:sz="0" w:space="0" w:color="auto"/>
            <w:right w:val="none" w:sz="0" w:space="0" w:color="auto"/>
          </w:divBdr>
        </w:div>
        <w:div w:id="1126001920">
          <w:marLeft w:val="640"/>
          <w:marRight w:val="0"/>
          <w:marTop w:val="0"/>
          <w:marBottom w:val="0"/>
          <w:divBdr>
            <w:top w:val="none" w:sz="0" w:space="0" w:color="auto"/>
            <w:left w:val="none" w:sz="0" w:space="0" w:color="auto"/>
            <w:bottom w:val="none" w:sz="0" w:space="0" w:color="auto"/>
            <w:right w:val="none" w:sz="0" w:space="0" w:color="auto"/>
          </w:divBdr>
        </w:div>
        <w:div w:id="1143500209">
          <w:marLeft w:val="640"/>
          <w:marRight w:val="0"/>
          <w:marTop w:val="0"/>
          <w:marBottom w:val="0"/>
          <w:divBdr>
            <w:top w:val="none" w:sz="0" w:space="0" w:color="auto"/>
            <w:left w:val="none" w:sz="0" w:space="0" w:color="auto"/>
            <w:bottom w:val="none" w:sz="0" w:space="0" w:color="auto"/>
            <w:right w:val="none" w:sz="0" w:space="0" w:color="auto"/>
          </w:divBdr>
        </w:div>
        <w:div w:id="1175072284">
          <w:marLeft w:val="640"/>
          <w:marRight w:val="0"/>
          <w:marTop w:val="0"/>
          <w:marBottom w:val="0"/>
          <w:divBdr>
            <w:top w:val="none" w:sz="0" w:space="0" w:color="auto"/>
            <w:left w:val="none" w:sz="0" w:space="0" w:color="auto"/>
            <w:bottom w:val="none" w:sz="0" w:space="0" w:color="auto"/>
            <w:right w:val="none" w:sz="0" w:space="0" w:color="auto"/>
          </w:divBdr>
        </w:div>
        <w:div w:id="1208637811">
          <w:marLeft w:val="640"/>
          <w:marRight w:val="0"/>
          <w:marTop w:val="0"/>
          <w:marBottom w:val="0"/>
          <w:divBdr>
            <w:top w:val="none" w:sz="0" w:space="0" w:color="auto"/>
            <w:left w:val="none" w:sz="0" w:space="0" w:color="auto"/>
            <w:bottom w:val="none" w:sz="0" w:space="0" w:color="auto"/>
            <w:right w:val="none" w:sz="0" w:space="0" w:color="auto"/>
          </w:divBdr>
        </w:div>
        <w:div w:id="1228565691">
          <w:marLeft w:val="640"/>
          <w:marRight w:val="0"/>
          <w:marTop w:val="0"/>
          <w:marBottom w:val="0"/>
          <w:divBdr>
            <w:top w:val="none" w:sz="0" w:space="0" w:color="auto"/>
            <w:left w:val="none" w:sz="0" w:space="0" w:color="auto"/>
            <w:bottom w:val="none" w:sz="0" w:space="0" w:color="auto"/>
            <w:right w:val="none" w:sz="0" w:space="0" w:color="auto"/>
          </w:divBdr>
        </w:div>
        <w:div w:id="1250653142">
          <w:marLeft w:val="640"/>
          <w:marRight w:val="0"/>
          <w:marTop w:val="0"/>
          <w:marBottom w:val="0"/>
          <w:divBdr>
            <w:top w:val="none" w:sz="0" w:space="0" w:color="auto"/>
            <w:left w:val="none" w:sz="0" w:space="0" w:color="auto"/>
            <w:bottom w:val="none" w:sz="0" w:space="0" w:color="auto"/>
            <w:right w:val="none" w:sz="0" w:space="0" w:color="auto"/>
          </w:divBdr>
        </w:div>
        <w:div w:id="1273168235">
          <w:marLeft w:val="640"/>
          <w:marRight w:val="0"/>
          <w:marTop w:val="0"/>
          <w:marBottom w:val="0"/>
          <w:divBdr>
            <w:top w:val="none" w:sz="0" w:space="0" w:color="auto"/>
            <w:left w:val="none" w:sz="0" w:space="0" w:color="auto"/>
            <w:bottom w:val="none" w:sz="0" w:space="0" w:color="auto"/>
            <w:right w:val="none" w:sz="0" w:space="0" w:color="auto"/>
          </w:divBdr>
        </w:div>
        <w:div w:id="1276063908">
          <w:marLeft w:val="640"/>
          <w:marRight w:val="0"/>
          <w:marTop w:val="0"/>
          <w:marBottom w:val="0"/>
          <w:divBdr>
            <w:top w:val="none" w:sz="0" w:space="0" w:color="auto"/>
            <w:left w:val="none" w:sz="0" w:space="0" w:color="auto"/>
            <w:bottom w:val="none" w:sz="0" w:space="0" w:color="auto"/>
            <w:right w:val="none" w:sz="0" w:space="0" w:color="auto"/>
          </w:divBdr>
        </w:div>
        <w:div w:id="1398550413">
          <w:marLeft w:val="640"/>
          <w:marRight w:val="0"/>
          <w:marTop w:val="0"/>
          <w:marBottom w:val="0"/>
          <w:divBdr>
            <w:top w:val="none" w:sz="0" w:space="0" w:color="auto"/>
            <w:left w:val="none" w:sz="0" w:space="0" w:color="auto"/>
            <w:bottom w:val="none" w:sz="0" w:space="0" w:color="auto"/>
            <w:right w:val="none" w:sz="0" w:space="0" w:color="auto"/>
          </w:divBdr>
        </w:div>
        <w:div w:id="1447196324">
          <w:marLeft w:val="640"/>
          <w:marRight w:val="0"/>
          <w:marTop w:val="0"/>
          <w:marBottom w:val="0"/>
          <w:divBdr>
            <w:top w:val="none" w:sz="0" w:space="0" w:color="auto"/>
            <w:left w:val="none" w:sz="0" w:space="0" w:color="auto"/>
            <w:bottom w:val="none" w:sz="0" w:space="0" w:color="auto"/>
            <w:right w:val="none" w:sz="0" w:space="0" w:color="auto"/>
          </w:divBdr>
        </w:div>
        <w:div w:id="1466049236">
          <w:marLeft w:val="640"/>
          <w:marRight w:val="0"/>
          <w:marTop w:val="0"/>
          <w:marBottom w:val="0"/>
          <w:divBdr>
            <w:top w:val="none" w:sz="0" w:space="0" w:color="auto"/>
            <w:left w:val="none" w:sz="0" w:space="0" w:color="auto"/>
            <w:bottom w:val="none" w:sz="0" w:space="0" w:color="auto"/>
            <w:right w:val="none" w:sz="0" w:space="0" w:color="auto"/>
          </w:divBdr>
        </w:div>
        <w:div w:id="1474978322">
          <w:marLeft w:val="640"/>
          <w:marRight w:val="0"/>
          <w:marTop w:val="0"/>
          <w:marBottom w:val="0"/>
          <w:divBdr>
            <w:top w:val="none" w:sz="0" w:space="0" w:color="auto"/>
            <w:left w:val="none" w:sz="0" w:space="0" w:color="auto"/>
            <w:bottom w:val="none" w:sz="0" w:space="0" w:color="auto"/>
            <w:right w:val="none" w:sz="0" w:space="0" w:color="auto"/>
          </w:divBdr>
        </w:div>
        <w:div w:id="1569343402">
          <w:marLeft w:val="640"/>
          <w:marRight w:val="0"/>
          <w:marTop w:val="0"/>
          <w:marBottom w:val="0"/>
          <w:divBdr>
            <w:top w:val="none" w:sz="0" w:space="0" w:color="auto"/>
            <w:left w:val="none" w:sz="0" w:space="0" w:color="auto"/>
            <w:bottom w:val="none" w:sz="0" w:space="0" w:color="auto"/>
            <w:right w:val="none" w:sz="0" w:space="0" w:color="auto"/>
          </w:divBdr>
        </w:div>
        <w:div w:id="1616516917">
          <w:marLeft w:val="640"/>
          <w:marRight w:val="0"/>
          <w:marTop w:val="0"/>
          <w:marBottom w:val="0"/>
          <w:divBdr>
            <w:top w:val="none" w:sz="0" w:space="0" w:color="auto"/>
            <w:left w:val="none" w:sz="0" w:space="0" w:color="auto"/>
            <w:bottom w:val="none" w:sz="0" w:space="0" w:color="auto"/>
            <w:right w:val="none" w:sz="0" w:space="0" w:color="auto"/>
          </w:divBdr>
        </w:div>
        <w:div w:id="1627928432">
          <w:marLeft w:val="640"/>
          <w:marRight w:val="0"/>
          <w:marTop w:val="0"/>
          <w:marBottom w:val="0"/>
          <w:divBdr>
            <w:top w:val="none" w:sz="0" w:space="0" w:color="auto"/>
            <w:left w:val="none" w:sz="0" w:space="0" w:color="auto"/>
            <w:bottom w:val="none" w:sz="0" w:space="0" w:color="auto"/>
            <w:right w:val="none" w:sz="0" w:space="0" w:color="auto"/>
          </w:divBdr>
        </w:div>
        <w:div w:id="1645115232">
          <w:marLeft w:val="640"/>
          <w:marRight w:val="0"/>
          <w:marTop w:val="0"/>
          <w:marBottom w:val="0"/>
          <w:divBdr>
            <w:top w:val="none" w:sz="0" w:space="0" w:color="auto"/>
            <w:left w:val="none" w:sz="0" w:space="0" w:color="auto"/>
            <w:bottom w:val="none" w:sz="0" w:space="0" w:color="auto"/>
            <w:right w:val="none" w:sz="0" w:space="0" w:color="auto"/>
          </w:divBdr>
        </w:div>
        <w:div w:id="1694307668">
          <w:marLeft w:val="640"/>
          <w:marRight w:val="0"/>
          <w:marTop w:val="0"/>
          <w:marBottom w:val="0"/>
          <w:divBdr>
            <w:top w:val="none" w:sz="0" w:space="0" w:color="auto"/>
            <w:left w:val="none" w:sz="0" w:space="0" w:color="auto"/>
            <w:bottom w:val="none" w:sz="0" w:space="0" w:color="auto"/>
            <w:right w:val="none" w:sz="0" w:space="0" w:color="auto"/>
          </w:divBdr>
        </w:div>
        <w:div w:id="1712194394">
          <w:marLeft w:val="640"/>
          <w:marRight w:val="0"/>
          <w:marTop w:val="0"/>
          <w:marBottom w:val="0"/>
          <w:divBdr>
            <w:top w:val="none" w:sz="0" w:space="0" w:color="auto"/>
            <w:left w:val="none" w:sz="0" w:space="0" w:color="auto"/>
            <w:bottom w:val="none" w:sz="0" w:space="0" w:color="auto"/>
            <w:right w:val="none" w:sz="0" w:space="0" w:color="auto"/>
          </w:divBdr>
        </w:div>
        <w:div w:id="1729837378">
          <w:marLeft w:val="640"/>
          <w:marRight w:val="0"/>
          <w:marTop w:val="0"/>
          <w:marBottom w:val="0"/>
          <w:divBdr>
            <w:top w:val="none" w:sz="0" w:space="0" w:color="auto"/>
            <w:left w:val="none" w:sz="0" w:space="0" w:color="auto"/>
            <w:bottom w:val="none" w:sz="0" w:space="0" w:color="auto"/>
            <w:right w:val="none" w:sz="0" w:space="0" w:color="auto"/>
          </w:divBdr>
        </w:div>
        <w:div w:id="1809008306">
          <w:marLeft w:val="640"/>
          <w:marRight w:val="0"/>
          <w:marTop w:val="0"/>
          <w:marBottom w:val="0"/>
          <w:divBdr>
            <w:top w:val="none" w:sz="0" w:space="0" w:color="auto"/>
            <w:left w:val="none" w:sz="0" w:space="0" w:color="auto"/>
            <w:bottom w:val="none" w:sz="0" w:space="0" w:color="auto"/>
            <w:right w:val="none" w:sz="0" w:space="0" w:color="auto"/>
          </w:divBdr>
        </w:div>
        <w:div w:id="1839341953">
          <w:marLeft w:val="640"/>
          <w:marRight w:val="0"/>
          <w:marTop w:val="0"/>
          <w:marBottom w:val="0"/>
          <w:divBdr>
            <w:top w:val="none" w:sz="0" w:space="0" w:color="auto"/>
            <w:left w:val="none" w:sz="0" w:space="0" w:color="auto"/>
            <w:bottom w:val="none" w:sz="0" w:space="0" w:color="auto"/>
            <w:right w:val="none" w:sz="0" w:space="0" w:color="auto"/>
          </w:divBdr>
        </w:div>
        <w:div w:id="1870875547">
          <w:marLeft w:val="640"/>
          <w:marRight w:val="0"/>
          <w:marTop w:val="0"/>
          <w:marBottom w:val="0"/>
          <w:divBdr>
            <w:top w:val="none" w:sz="0" w:space="0" w:color="auto"/>
            <w:left w:val="none" w:sz="0" w:space="0" w:color="auto"/>
            <w:bottom w:val="none" w:sz="0" w:space="0" w:color="auto"/>
            <w:right w:val="none" w:sz="0" w:space="0" w:color="auto"/>
          </w:divBdr>
        </w:div>
        <w:div w:id="1908834125">
          <w:marLeft w:val="640"/>
          <w:marRight w:val="0"/>
          <w:marTop w:val="0"/>
          <w:marBottom w:val="0"/>
          <w:divBdr>
            <w:top w:val="none" w:sz="0" w:space="0" w:color="auto"/>
            <w:left w:val="none" w:sz="0" w:space="0" w:color="auto"/>
            <w:bottom w:val="none" w:sz="0" w:space="0" w:color="auto"/>
            <w:right w:val="none" w:sz="0" w:space="0" w:color="auto"/>
          </w:divBdr>
        </w:div>
        <w:div w:id="1913737793">
          <w:marLeft w:val="640"/>
          <w:marRight w:val="0"/>
          <w:marTop w:val="0"/>
          <w:marBottom w:val="0"/>
          <w:divBdr>
            <w:top w:val="none" w:sz="0" w:space="0" w:color="auto"/>
            <w:left w:val="none" w:sz="0" w:space="0" w:color="auto"/>
            <w:bottom w:val="none" w:sz="0" w:space="0" w:color="auto"/>
            <w:right w:val="none" w:sz="0" w:space="0" w:color="auto"/>
          </w:divBdr>
        </w:div>
        <w:div w:id="1930846943">
          <w:marLeft w:val="640"/>
          <w:marRight w:val="0"/>
          <w:marTop w:val="0"/>
          <w:marBottom w:val="0"/>
          <w:divBdr>
            <w:top w:val="none" w:sz="0" w:space="0" w:color="auto"/>
            <w:left w:val="none" w:sz="0" w:space="0" w:color="auto"/>
            <w:bottom w:val="none" w:sz="0" w:space="0" w:color="auto"/>
            <w:right w:val="none" w:sz="0" w:space="0" w:color="auto"/>
          </w:divBdr>
        </w:div>
        <w:div w:id="1943997107">
          <w:marLeft w:val="640"/>
          <w:marRight w:val="0"/>
          <w:marTop w:val="0"/>
          <w:marBottom w:val="0"/>
          <w:divBdr>
            <w:top w:val="none" w:sz="0" w:space="0" w:color="auto"/>
            <w:left w:val="none" w:sz="0" w:space="0" w:color="auto"/>
            <w:bottom w:val="none" w:sz="0" w:space="0" w:color="auto"/>
            <w:right w:val="none" w:sz="0" w:space="0" w:color="auto"/>
          </w:divBdr>
        </w:div>
        <w:div w:id="1966345042">
          <w:marLeft w:val="640"/>
          <w:marRight w:val="0"/>
          <w:marTop w:val="0"/>
          <w:marBottom w:val="0"/>
          <w:divBdr>
            <w:top w:val="none" w:sz="0" w:space="0" w:color="auto"/>
            <w:left w:val="none" w:sz="0" w:space="0" w:color="auto"/>
            <w:bottom w:val="none" w:sz="0" w:space="0" w:color="auto"/>
            <w:right w:val="none" w:sz="0" w:space="0" w:color="auto"/>
          </w:divBdr>
        </w:div>
        <w:div w:id="1975216554">
          <w:marLeft w:val="640"/>
          <w:marRight w:val="0"/>
          <w:marTop w:val="0"/>
          <w:marBottom w:val="0"/>
          <w:divBdr>
            <w:top w:val="none" w:sz="0" w:space="0" w:color="auto"/>
            <w:left w:val="none" w:sz="0" w:space="0" w:color="auto"/>
            <w:bottom w:val="none" w:sz="0" w:space="0" w:color="auto"/>
            <w:right w:val="none" w:sz="0" w:space="0" w:color="auto"/>
          </w:divBdr>
        </w:div>
        <w:div w:id="1982150016">
          <w:marLeft w:val="640"/>
          <w:marRight w:val="0"/>
          <w:marTop w:val="0"/>
          <w:marBottom w:val="0"/>
          <w:divBdr>
            <w:top w:val="none" w:sz="0" w:space="0" w:color="auto"/>
            <w:left w:val="none" w:sz="0" w:space="0" w:color="auto"/>
            <w:bottom w:val="none" w:sz="0" w:space="0" w:color="auto"/>
            <w:right w:val="none" w:sz="0" w:space="0" w:color="auto"/>
          </w:divBdr>
        </w:div>
        <w:div w:id="1987735356">
          <w:marLeft w:val="640"/>
          <w:marRight w:val="0"/>
          <w:marTop w:val="0"/>
          <w:marBottom w:val="0"/>
          <w:divBdr>
            <w:top w:val="none" w:sz="0" w:space="0" w:color="auto"/>
            <w:left w:val="none" w:sz="0" w:space="0" w:color="auto"/>
            <w:bottom w:val="none" w:sz="0" w:space="0" w:color="auto"/>
            <w:right w:val="none" w:sz="0" w:space="0" w:color="auto"/>
          </w:divBdr>
        </w:div>
        <w:div w:id="2015303094">
          <w:marLeft w:val="640"/>
          <w:marRight w:val="0"/>
          <w:marTop w:val="0"/>
          <w:marBottom w:val="0"/>
          <w:divBdr>
            <w:top w:val="none" w:sz="0" w:space="0" w:color="auto"/>
            <w:left w:val="none" w:sz="0" w:space="0" w:color="auto"/>
            <w:bottom w:val="none" w:sz="0" w:space="0" w:color="auto"/>
            <w:right w:val="none" w:sz="0" w:space="0" w:color="auto"/>
          </w:divBdr>
        </w:div>
        <w:div w:id="2023435394">
          <w:marLeft w:val="640"/>
          <w:marRight w:val="0"/>
          <w:marTop w:val="0"/>
          <w:marBottom w:val="0"/>
          <w:divBdr>
            <w:top w:val="none" w:sz="0" w:space="0" w:color="auto"/>
            <w:left w:val="none" w:sz="0" w:space="0" w:color="auto"/>
            <w:bottom w:val="none" w:sz="0" w:space="0" w:color="auto"/>
            <w:right w:val="none" w:sz="0" w:space="0" w:color="auto"/>
          </w:divBdr>
        </w:div>
        <w:div w:id="2065762051">
          <w:marLeft w:val="640"/>
          <w:marRight w:val="0"/>
          <w:marTop w:val="0"/>
          <w:marBottom w:val="0"/>
          <w:divBdr>
            <w:top w:val="none" w:sz="0" w:space="0" w:color="auto"/>
            <w:left w:val="none" w:sz="0" w:space="0" w:color="auto"/>
            <w:bottom w:val="none" w:sz="0" w:space="0" w:color="auto"/>
            <w:right w:val="none" w:sz="0" w:space="0" w:color="auto"/>
          </w:divBdr>
        </w:div>
        <w:div w:id="2069188780">
          <w:marLeft w:val="640"/>
          <w:marRight w:val="0"/>
          <w:marTop w:val="0"/>
          <w:marBottom w:val="0"/>
          <w:divBdr>
            <w:top w:val="none" w:sz="0" w:space="0" w:color="auto"/>
            <w:left w:val="none" w:sz="0" w:space="0" w:color="auto"/>
            <w:bottom w:val="none" w:sz="0" w:space="0" w:color="auto"/>
            <w:right w:val="none" w:sz="0" w:space="0" w:color="auto"/>
          </w:divBdr>
        </w:div>
        <w:div w:id="2077626691">
          <w:marLeft w:val="640"/>
          <w:marRight w:val="0"/>
          <w:marTop w:val="0"/>
          <w:marBottom w:val="0"/>
          <w:divBdr>
            <w:top w:val="none" w:sz="0" w:space="0" w:color="auto"/>
            <w:left w:val="none" w:sz="0" w:space="0" w:color="auto"/>
            <w:bottom w:val="none" w:sz="0" w:space="0" w:color="auto"/>
            <w:right w:val="none" w:sz="0" w:space="0" w:color="auto"/>
          </w:divBdr>
        </w:div>
        <w:div w:id="2108652299">
          <w:marLeft w:val="640"/>
          <w:marRight w:val="0"/>
          <w:marTop w:val="0"/>
          <w:marBottom w:val="0"/>
          <w:divBdr>
            <w:top w:val="none" w:sz="0" w:space="0" w:color="auto"/>
            <w:left w:val="none" w:sz="0" w:space="0" w:color="auto"/>
            <w:bottom w:val="none" w:sz="0" w:space="0" w:color="auto"/>
            <w:right w:val="none" w:sz="0" w:space="0" w:color="auto"/>
          </w:divBdr>
        </w:div>
        <w:div w:id="2111661624">
          <w:marLeft w:val="640"/>
          <w:marRight w:val="0"/>
          <w:marTop w:val="0"/>
          <w:marBottom w:val="0"/>
          <w:divBdr>
            <w:top w:val="none" w:sz="0" w:space="0" w:color="auto"/>
            <w:left w:val="none" w:sz="0" w:space="0" w:color="auto"/>
            <w:bottom w:val="none" w:sz="0" w:space="0" w:color="auto"/>
            <w:right w:val="none" w:sz="0" w:space="0" w:color="auto"/>
          </w:divBdr>
        </w:div>
      </w:divsChild>
    </w:div>
    <w:div w:id="1889294293">
      <w:bodyDiv w:val="1"/>
      <w:marLeft w:val="0"/>
      <w:marRight w:val="0"/>
      <w:marTop w:val="0"/>
      <w:marBottom w:val="0"/>
      <w:divBdr>
        <w:top w:val="none" w:sz="0" w:space="0" w:color="auto"/>
        <w:left w:val="none" w:sz="0" w:space="0" w:color="auto"/>
        <w:bottom w:val="none" w:sz="0" w:space="0" w:color="auto"/>
        <w:right w:val="none" w:sz="0" w:space="0" w:color="auto"/>
      </w:divBdr>
    </w:div>
    <w:div w:id="1890914351">
      <w:bodyDiv w:val="1"/>
      <w:marLeft w:val="0"/>
      <w:marRight w:val="0"/>
      <w:marTop w:val="0"/>
      <w:marBottom w:val="0"/>
      <w:divBdr>
        <w:top w:val="none" w:sz="0" w:space="0" w:color="auto"/>
        <w:left w:val="none" w:sz="0" w:space="0" w:color="auto"/>
        <w:bottom w:val="none" w:sz="0" w:space="0" w:color="auto"/>
        <w:right w:val="none" w:sz="0" w:space="0" w:color="auto"/>
      </w:divBdr>
    </w:div>
    <w:div w:id="1891458039">
      <w:bodyDiv w:val="1"/>
      <w:marLeft w:val="0"/>
      <w:marRight w:val="0"/>
      <w:marTop w:val="0"/>
      <w:marBottom w:val="0"/>
      <w:divBdr>
        <w:top w:val="none" w:sz="0" w:space="0" w:color="auto"/>
        <w:left w:val="none" w:sz="0" w:space="0" w:color="auto"/>
        <w:bottom w:val="none" w:sz="0" w:space="0" w:color="auto"/>
        <w:right w:val="none" w:sz="0" w:space="0" w:color="auto"/>
      </w:divBdr>
    </w:div>
    <w:div w:id="1894078176">
      <w:bodyDiv w:val="1"/>
      <w:marLeft w:val="0"/>
      <w:marRight w:val="0"/>
      <w:marTop w:val="0"/>
      <w:marBottom w:val="0"/>
      <w:divBdr>
        <w:top w:val="none" w:sz="0" w:space="0" w:color="auto"/>
        <w:left w:val="none" w:sz="0" w:space="0" w:color="auto"/>
        <w:bottom w:val="none" w:sz="0" w:space="0" w:color="auto"/>
        <w:right w:val="none" w:sz="0" w:space="0" w:color="auto"/>
      </w:divBdr>
    </w:div>
    <w:div w:id="1894385202">
      <w:bodyDiv w:val="1"/>
      <w:marLeft w:val="0"/>
      <w:marRight w:val="0"/>
      <w:marTop w:val="0"/>
      <w:marBottom w:val="0"/>
      <w:divBdr>
        <w:top w:val="none" w:sz="0" w:space="0" w:color="auto"/>
        <w:left w:val="none" w:sz="0" w:space="0" w:color="auto"/>
        <w:bottom w:val="none" w:sz="0" w:space="0" w:color="auto"/>
        <w:right w:val="none" w:sz="0" w:space="0" w:color="auto"/>
      </w:divBdr>
    </w:div>
    <w:div w:id="1894582100">
      <w:bodyDiv w:val="1"/>
      <w:marLeft w:val="0"/>
      <w:marRight w:val="0"/>
      <w:marTop w:val="0"/>
      <w:marBottom w:val="0"/>
      <w:divBdr>
        <w:top w:val="none" w:sz="0" w:space="0" w:color="auto"/>
        <w:left w:val="none" w:sz="0" w:space="0" w:color="auto"/>
        <w:bottom w:val="none" w:sz="0" w:space="0" w:color="auto"/>
        <w:right w:val="none" w:sz="0" w:space="0" w:color="auto"/>
      </w:divBdr>
    </w:div>
    <w:div w:id="1895115192">
      <w:bodyDiv w:val="1"/>
      <w:marLeft w:val="0"/>
      <w:marRight w:val="0"/>
      <w:marTop w:val="0"/>
      <w:marBottom w:val="0"/>
      <w:divBdr>
        <w:top w:val="none" w:sz="0" w:space="0" w:color="auto"/>
        <w:left w:val="none" w:sz="0" w:space="0" w:color="auto"/>
        <w:bottom w:val="none" w:sz="0" w:space="0" w:color="auto"/>
        <w:right w:val="none" w:sz="0" w:space="0" w:color="auto"/>
      </w:divBdr>
    </w:div>
    <w:div w:id="1896040249">
      <w:bodyDiv w:val="1"/>
      <w:marLeft w:val="0"/>
      <w:marRight w:val="0"/>
      <w:marTop w:val="0"/>
      <w:marBottom w:val="0"/>
      <w:divBdr>
        <w:top w:val="none" w:sz="0" w:space="0" w:color="auto"/>
        <w:left w:val="none" w:sz="0" w:space="0" w:color="auto"/>
        <w:bottom w:val="none" w:sz="0" w:space="0" w:color="auto"/>
        <w:right w:val="none" w:sz="0" w:space="0" w:color="auto"/>
      </w:divBdr>
    </w:div>
    <w:div w:id="1897037536">
      <w:bodyDiv w:val="1"/>
      <w:marLeft w:val="0"/>
      <w:marRight w:val="0"/>
      <w:marTop w:val="0"/>
      <w:marBottom w:val="0"/>
      <w:divBdr>
        <w:top w:val="none" w:sz="0" w:space="0" w:color="auto"/>
        <w:left w:val="none" w:sz="0" w:space="0" w:color="auto"/>
        <w:bottom w:val="none" w:sz="0" w:space="0" w:color="auto"/>
        <w:right w:val="none" w:sz="0" w:space="0" w:color="auto"/>
      </w:divBdr>
    </w:div>
    <w:div w:id="1901094068">
      <w:bodyDiv w:val="1"/>
      <w:marLeft w:val="0"/>
      <w:marRight w:val="0"/>
      <w:marTop w:val="0"/>
      <w:marBottom w:val="0"/>
      <w:divBdr>
        <w:top w:val="none" w:sz="0" w:space="0" w:color="auto"/>
        <w:left w:val="none" w:sz="0" w:space="0" w:color="auto"/>
        <w:bottom w:val="none" w:sz="0" w:space="0" w:color="auto"/>
        <w:right w:val="none" w:sz="0" w:space="0" w:color="auto"/>
      </w:divBdr>
    </w:div>
    <w:div w:id="1901863444">
      <w:bodyDiv w:val="1"/>
      <w:marLeft w:val="0"/>
      <w:marRight w:val="0"/>
      <w:marTop w:val="0"/>
      <w:marBottom w:val="0"/>
      <w:divBdr>
        <w:top w:val="none" w:sz="0" w:space="0" w:color="auto"/>
        <w:left w:val="none" w:sz="0" w:space="0" w:color="auto"/>
        <w:bottom w:val="none" w:sz="0" w:space="0" w:color="auto"/>
        <w:right w:val="none" w:sz="0" w:space="0" w:color="auto"/>
      </w:divBdr>
    </w:div>
    <w:div w:id="1906527194">
      <w:bodyDiv w:val="1"/>
      <w:marLeft w:val="0"/>
      <w:marRight w:val="0"/>
      <w:marTop w:val="0"/>
      <w:marBottom w:val="0"/>
      <w:divBdr>
        <w:top w:val="none" w:sz="0" w:space="0" w:color="auto"/>
        <w:left w:val="none" w:sz="0" w:space="0" w:color="auto"/>
        <w:bottom w:val="none" w:sz="0" w:space="0" w:color="auto"/>
        <w:right w:val="none" w:sz="0" w:space="0" w:color="auto"/>
      </w:divBdr>
    </w:div>
    <w:div w:id="1907304397">
      <w:bodyDiv w:val="1"/>
      <w:marLeft w:val="0"/>
      <w:marRight w:val="0"/>
      <w:marTop w:val="0"/>
      <w:marBottom w:val="0"/>
      <w:divBdr>
        <w:top w:val="none" w:sz="0" w:space="0" w:color="auto"/>
        <w:left w:val="none" w:sz="0" w:space="0" w:color="auto"/>
        <w:bottom w:val="none" w:sz="0" w:space="0" w:color="auto"/>
        <w:right w:val="none" w:sz="0" w:space="0" w:color="auto"/>
      </w:divBdr>
    </w:div>
    <w:div w:id="1907491420">
      <w:bodyDiv w:val="1"/>
      <w:marLeft w:val="0"/>
      <w:marRight w:val="0"/>
      <w:marTop w:val="0"/>
      <w:marBottom w:val="0"/>
      <w:divBdr>
        <w:top w:val="none" w:sz="0" w:space="0" w:color="auto"/>
        <w:left w:val="none" w:sz="0" w:space="0" w:color="auto"/>
        <w:bottom w:val="none" w:sz="0" w:space="0" w:color="auto"/>
        <w:right w:val="none" w:sz="0" w:space="0" w:color="auto"/>
      </w:divBdr>
    </w:div>
    <w:div w:id="1910185233">
      <w:bodyDiv w:val="1"/>
      <w:marLeft w:val="0"/>
      <w:marRight w:val="0"/>
      <w:marTop w:val="0"/>
      <w:marBottom w:val="0"/>
      <w:divBdr>
        <w:top w:val="none" w:sz="0" w:space="0" w:color="auto"/>
        <w:left w:val="none" w:sz="0" w:space="0" w:color="auto"/>
        <w:bottom w:val="none" w:sz="0" w:space="0" w:color="auto"/>
        <w:right w:val="none" w:sz="0" w:space="0" w:color="auto"/>
      </w:divBdr>
    </w:div>
    <w:div w:id="1910577642">
      <w:bodyDiv w:val="1"/>
      <w:marLeft w:val="0"/>
      <w:marRight w:val="0"/>
      <w:marTop w:val="0"/>
      <w:marBottom w:val="0"/>
      <w:divBdr>
        <w:top w:val="none" w:sz="0" w:space="0" w:color="auto"/>
        <w:left w:val="none" w:sz="0" w:space="0" w:color="auto"/>
        <w:bottom w:val="none" w:sz="0" w:space="0" w:color="auto"/>
        <w:right w:val="none" w:sz="0" w:space="0" w:color="auto"/>
      </w:divBdr>
    </w:div>
    <w:div w:id="1911308595">
      <w:bodyDiv w:val="1"/>
      <w:marLeft w:val="0"/>
      <w:marRight w:val="0"/>
      <w:marTop w:val="0"/>
      <w:marBottom w:val="0"/>
      <w:divBdr>
        <w:top w:val="none" w:sz="0" w:space="0" w:color="auto"/>
        <w:left w:val="none" w:sz="0" w:space="0" w:color="auto"/>
        <w:bottom w:val="none" w:sz="0" w:space="0" w:color="auto"/>
        <w:right w:val="none" w:sz="0" w:space="0" w:color="auto"/>
      </w:divBdr>
    </w:div>
    <w:div w:id="1911497560">
      <w:bodyDiv w:val="1"/>
      <w:marLeft w:val="0"/>
      <w:marRight w:val="0"/>
      <w:marTop w:val="0"/>
      <w:marBottom w:val="0"/>
      <w:divBdr>
        <w:top w:val="none" w:sz="0" w:space="0" w:color="auto"/>
        <w:left w:val="none" w:sz="0" w:space="0" w:color="auto"/>
        <w:bottom w:val="none" w:sz="0" w:space="0" w:color="auto"/>
        <w:right w:val="none" w:sz="0" w:space="0" w:color="auto"/>
      </w:divBdr>
    </w:div>
    <w:div w:id="1913158128">
      <w:bodyDiv w:val="1"/>
      <w:marLeft w:val="0"/>
      <w:marRight w:val="0"/>
      <w:marTop w:val="0"/>
      <w:marBottom w:val="0"/>
      <w:divBdr>
        <w:top w:val="none" w:sz="0" w:space="0" w:color="auto"/>
        <w:left w:val="none" w:sz="0" w:space="0" w:color="auto"/>
        <w:bottom w:val="none" w:sz="0" w:space="0" w:color="auto"/>
        <w:right w:val="none" w:sz="0" w:space="0" w:color="auto"/>
      </w:divBdr>
    </w:div>
    <w:div w:id="1913345600">
      <w:bodyDiv w:val="1"/>
      <w:marLeft w:val="0"/>
      <w:marRight w:val="0"/>
      <w:marTop w:val="0"/>
      <w:marBottom w:val="0"/>
      <w:divBdr>
        <w:top w:val="none" w:sz="0" w:space="0" w:color="auto"/>
        <w:left w:val="none" w:sz="0" w:space="0" w:color="auto"/>
        <w:bottom w:val="none" w:sz="0" w:space="0" w:color="auto"/>
        <w:right w:val="none" w:sz="0" w:space="0" w:color="auto"/>
      </w:divBdr>
    </w:div>
    <w:div w:id="1914463876">
      <w:bodyDiv w:val="1"/>
      <w:marLeft w:val="0"/>
      <w:marRight w:val="0"/>
      <w:marTop w:val="0"/>
      <w:marBottom w:val="0"/>
      <w:divBdr>
        <w:top w:val="none" w:sz="0" w:space="0" w:color="auto"/>
        <w:left w:val="none" w:sz="0" w:space="0" w:color="auto"/>
        <w:bottom w:val="none" w:sz="0" w:space="0" w:color="auto"/>
        <w:right w:val="none" w:sz="0" w:space="0" w:color="auto"/>
      </w:divBdr>
    </w:div>
    <w:div w:id="1916936365">
      <w:bodyDiv w:val="1"/>
      <w:marLeft w:val="0"/>
      <w:marRight w:val="0"/>
      <w:marTop w:val="0"/>
      <w:marBottom w:val="0"/>
      <w:divBdr>
        <w:top w:val="none" w:sz="0" w:space="0" w:color="auto"/>
        <w:left w:val="none" w:sz="0" w:space="0" w:color="auto"/>
        <w:bottom w:val="none" w:sz="0" w:space="0" w:color="auto"/>
        <w:right w:val="none" w:sz="0" w:space="0" w:color="auto"/>
      </w:divBdr>
    </w:div>
    <w:div w:id="1917204177">
      <w:bodyDiv w:val="1"/>
      <w:marLeft w:val="0"/>
      <w:marRight w:val="0"/>
      <w:marTop w:val="0"/>
      <w:marBottom w:val="0"/>
      <w:divBdr>
        <w:top w:val="none" w:sz="0" w:space="0" w:color="auto"/>
        <w:left w:val="none" w:sz="0" w:space="0" w:color="auto"/>
        <w:bottom w:val="none" w:sz="0" w:space="0" w:color="auto"/>
        <w:right w:val="none" w:sz="0" w:space="0" w:color="auto"/>
      </w:divBdr>
    </w:div>
    <w:div w:id="1918437296">
      <w:bodyDiv w:val="1"/>
      <w:marLeft w:val="0"/>
      <w:marRight w:val="0"/>
      <w:marTop w:val="0"/>
      <w:marBottom w:val="0"/>
      <w:divBdr>
        <w:top w:val="none" w:sz="0" w:space="0" w:color="auto"/>
        <w:left w:val="none" w:sz="0" w:space="0" w:color="auto"/>
        <w:bottom w:val="none" w:sz="0" w:space="0" w:color="auto"/>
        <w:right w:val="none" w:sz="0" w:space="0" w:color="auto"/>
      </w:divBdr>
    </w:div>
    <w:div w:id="1918637583">
      <w:bodyDiv w:val="1"/>
      <w:marLeft w:val="0"/>
      <w:marRight w:val="0"/>
      <w:marTop w:val="0"/>
      <w:marBottom w:val="0"/>
      <w:divBdr>
        <w:top w:val="none" w:sz="0" w:space="0" w:color="auto"/>
        <w:left w:val="none" w:sz="0" w:space="0" w:color="auto"/>
        <w:bottom w:val="none" w:sz="0" w:space="0" w:color="auto"/>
        <w:right w:val="none" w:sz="0" w:space="0" w:color="auto"/>
      </w:divBdr>
    </w:div>
    <w:div w:id="1918854450">
      <w:bodyDiv w:val="1"/>
      <w:marLeft w:val="0"/>
      <w:marRight w:val="0"/>
      <w:marTop w:val="0"/>
      <w:marBottom w:val="0"/>
      <w:divBdr>
        <w:top w:val="none" w:sz="0" w:space="0" w:color="auto"/>
        <w:left w:val="none" w:sz="0" w:space="0" w:color="auto"/>
        <w:bottom w:val="none" w:sz="0" w:space="0" w:color="auto"/>
        <w:right w:val="none" w:sz="0" w:space="0" w:color="auto"/>
      </w:divBdr>
    </w:div>
    <w:div w:id="1920825624">
      <w:bodyDiv w:val="1"/>
      <w:marLeft w:val="0"/>
      <w:marRight w:val="0"/>
      <w:marTop w:val="0"/>
      <w:marBottom w:val="0"/>
      <w:divBdr>
        <w:top w:val="none" w:sz="0" w:space="0" w:color="auto"/>
        <w:left w:val="none" w:sz="0" w:space="0" w:color="auto"/>
        <w:bottom w:val="none" w:sz="0" w:space="0" w:color="auto"/>
        <w:right w:val="none" w:sz="0" w:space="0" w:color="auto"/>
      </w:divBdr>
    </w:div>
    <w:div w:id="1921135241">
      <w:bodyDiv w:val="1"/>
      <w:marLeft w:val="0"/>
      <w:marRight w:val="0"/>
      <w:marTop w:val="0"/>
      <w:marBottom w:val="0"/>
      <w:divBdr>
        <w:top w:val="none" w:sz="0" w:space="0" w:color="auto"/>
        <w:left w:val="none" w:sz="0" w:space="0" w:color="auto"/>
        <w:bottom w:val="none" w:sz="0" w:space="0" w:color="auto"/>
        <w:right w:val="none" w:sz="0" w:space="0" w:color="auto"/>
      </w:divBdr>
    </w:div>
    <w:div w:id="1921520098">
      <w:bodyDiv w:val="1"/>
      <w:marLeft w:val="0"/>
      <w:marRight w:val="0"/>
      <w:marTop w:val="0"/>
      <w:marBottom w:val="0"/>
      <w:divBdr>
        <w:top w:val="none" w:sz="0" w:space="0" w:color="auto"/>
        <w:left w:val="none" w:sz="0" w:space="0" w:color="auto"/>
        <w:bottom w:val="none" w:sz="0" w:space="0" w:color="auto"/>
        <w:right w:val="none" w:sz="0" w:space="0" w:color="auto"/>
      </w:divBdr>
    </w:div>
    <w:div w:id="1922059433">
      <w:bodyDiv w:val="1"/>
      <w:marLeft w:val="0"/>
      <w:marRight w:val="0"/>
      <w:marTop w:val="0"/>
      <w:marBottom w:val="0"/>
      <w:divBdr>
        <w:top w:val="none" w:sz="0" w:space="0" w:color="auto"/>
        <w:left w:val="none" w:sz="0" w:space="0" w:color="auto"/>
        <w:bottom w:val="none" w:sz="0" w:space="0" w:color="auto"/>
        <w:right w:val="none" w:sz="0" w:space="0" w:color="auto"/>
      </w:divBdr>
    </w:div>
    <w:div w:id="1922254090">
      <w:bodyDiv w:val="1"/>
      <w:marLeft w:val="0"/>
      <w:marRight w:val="0"/>
      <w:marTop w:val="0"/>
      <w:marBottom w:val="0"/>
      <w:divBdr>
        <w:top w:val="none" w:sz="0" w:space="0" w:color="auto"/>
        <w:left w:val="none" w:sz="0" w:space="0" w:color="auto"/>
        <w:bottom w:val="none" w:sz="0" w:space="0" w:color="auto"/>
        <w:right w:val="none" w:sz="0" w:space="0" w:color="auto"/>
      </w:divBdr>
    </w:div>
    <w:div w:id="1922256269">
      <w:bodyDiv w:val="1"/>
      <w:marLeft w:val="0"/>
      <w:marRight w:val="0"/>
      <w:marTop w:val="0"/>
      <w:marBottom w:val="0"/>
      <w:divBdr>
        <w:top w:val="none" w:sz="0" w:space="0" w:color="auto"/>
        <w:left w:val="none" w:sz="0" w:space="0" w:color="auto"/>
        <w:bottom w:val="none" w:sz="0" w:space="0" w:color="auto"/>
        <w:right w:val="none" w:sz="0" w:space="0" w:color="auto"/>
      </w:divBdr>
    </w:div>
    <w:div w:id="1925339180">
      <w:bodyDiv w:val="1"/>
      <w:marLeft w:val="0"/>
      <w:marRight w:val="0"/>
      <w:marTop w:val="0"/>
      <w:marBottom w:val="0"/>
      <w:divBdr>
        <w:top w:val="none" w:sz="0" w:space="0" w:color="auto"/>
        <w:left w:val="none" w:sz="0" w:space="0" w:color="auto"/>
        <w:bottom w:val="none" w:sz="0" w:space="0" w:color="auto"/>
        <w:right w:val="none" w:sz="0" w:space="0" w:color="auto"/>
      </w:divBdr>
    </w:div>
    <w:div w:id="1925652251">
      <w:bodyDiv w:val="1"/>
      <w:marLeft w:val="0"/>
      <w:marRight w:val="0"/>
      <w:marTop w:val="0"/>
      <w:marBottom w:val="0"/>
      <w:divBdr>
        <w:top w:val="none" w:sz="0" w:space="0" w:color="auto"/>
        <w:left w:val="none" w:sz="0" w:space="0" w:color="auto"/>
        <w:bottom w:val="none" w:sz="0" w:space="0" w:color="auto"/>
        <w:right w:val="none" w:sz="0" w:space="0" w:color="auto"/>
      </w:divBdr>
      <w:divsChild>
        <w:div w:id="8525440">
          <w:marLeft w:val="480"/>
          <w:marRight w:val="0"/>
          <w:marTop w:val="0"/>
          <w:marBottom w:val="0"/>
          <w:divBdr>
            <w:top w:val="none" w:sz="0" w:space="0" w:color="auto"/>
            <w:left w:val="none" w:sz="0" w:space="0" w:color="auto"/>
            <w:bottom w:val="none" w:sz="0" w:space="0" w:color="auto"/>
            <w:right w:val="none" w:sz="0" w:space="0" w:color="auto"/>
          </w:divBdr>
        </w:div>
        <w:div w:id="11300342">
          <w:marLeft w:val="480"/>
          <w:marRight w:val="0"/>
          <w:marTop w:val="0"/>
          <w:marBottom w:val="0"/>
          <w:divBdr>
            <w:top w:val="none" w:sz="0" w:space="0" w:color="auto"/>
            <w:left w:val="none" w:sz="0" w:space="0" w:color="auto"/>
            <w:bottom w:val="none" w:sz="0" w:space="0" w:color="auto"/>
            <w:right w:val="none" w:sz="0" w:space="0" w:color="auto"/>
          </w:divBdr>
        </w:div>
        <w:div w:id="16977765">
          <w:marLeft w:val="480"/>
          <w:marRight w:val="0"/>
          <w:marTop w:val="0"/>
          <w:marBottom w:val="0"/>
          <w:divBdr>
            <w:top w:val="none" w:sz="0" w:space="0" w:color="auto"/>
            <w:left w:val="none" w:sz="0" w:space="0" w:color="auto"/>
            <w:bottom w:val="none" w:sz="0" w:space="0" w:color="auto"/>
            <w:right w:val="none" w:sz="0" w:space="0" w:color="auto"/>
          </w:divBdr>
        </w:div>
        <w:div w:id="57632046">
          <w:marLeft w:val="480"/>
          <w:marRight w:val="0"/>
          <w:marTop w:val="0"/>
          <w:marBottom w:val="0"/>
          <w:divBdr>
            <w:top w:val="none" w:sz="0" w:space="0" w:color="auto"/>
            <w:left w:val="none" w:sz="0" w:space="0" w:color="auto"/>
            <w:bottom w:val="none" w:sz="0" w:space="0" w:color="auto"/>
            <w:right w:val="none" w:sz="0" w:space="0" w:color="auto"/>
          </w:divBdr>
        </w:div>
        <w:div w:id="81534243">
          <w:marLeft w:val="480"/>
          <w:marRight w:val="0"/>
          <w:marTop w:val="0"/>
          <w:marBottom w:val="0"/>
          <w:divBdr>
            <w:top w:val="none" w:sz="0" w:space="0" w:color="auto"/>
            <w:left w:val="none" w:sz="0" w:space="0" w:color="auto"/>
            <w:bottom w:val="none" w:sz="0" w:space="0" w:color="auto"/>
            <w:right w:val="none" w:sz="0" w:space="0" w:color="auto"/>
          </w:divBdr>
        </w:div>
        <w:div w:id="117339720">
          <w:marLeft w:val="480"/>
          <w:marRight w:val="0"/>
          <w:marTop w:val="0"/>
          <w:marBottom w:val="0"/>
          <w:divBdr>
            <w:top w:val="none" w:sz="0" w:space="0" w:color="auto"/>
            <w:left w:val="none" w:sz="0" w:space="0" w:color="auto"/>
            <w:bottom w:val="none" w:sz="0" w:space="0" w:color="auto"/>
            <w:right w:val="none" w:sz="0" w:space="0" w:color="auto"/>
          </w:divBdr>
        </w:div>
        <w:div w:id="155926115">
          <w:marLeft w:val="480"/>
          <w:marRight w:val="0"/>
          <w:marTop w:val="0"/>
          <w:marBottom w:val="0"/>
          <w:divBdr>
            <w:top w:val="none" w:sz="0" w:space="0" w:color="auto"/>
            <w:left w:val="none" w:sz="0" w:space="0" w:color="auto"/>
            <w:bottom w:val="none" w:sz="0" w:space="0" w:color="auto"/>
            <w:right w:val="none" w:sz="0" w:space="0" w:color="auto"/>
          </w:divBdr>
        </w:div>
        <w:div w:id="218513279">
          <w:marLeft w:val="480"/>
          <w:marRight w:val="0"/>
          <w:marTop w:val="0"/>
          <w:marBottom w:val="0"/>
          <w:divBdr>
            <w:top w:val="none" w:sz="0" w:space="0" w:color="auto"/>
            <w:left w:val="none" w:sz="0" w:space="0" w:color="auto"/>
            <w:bottom w:val="none" w:sz="0" w:space="0" w:color="auto"/>
            <w:right w:val="none" w:sz="0" w:space="0" w:color="auto"/>
          </w:divBdr>
        </w:div>
        <w:div w:id="244648494">
          <w:marLeft w:val="480"/>
          <w:marRight w:val="0"/>
          <w:marTop w:val="0"/>
          <w:marBottom w:val="0"/>
          <w:divBdr>
            <w:top w:val="none" w:sz="0" w:space="0" w:color="auto"/>
            <w:left w:val="none" w:sz="0" w:space="0" w:color="auto"/>
            <w:bottom w:val="none" w:sz="0" w:space="0" w:color="auto"/>
            <w:right w:val="none" w:sz="0" w:space="0" w:color="auto"/>
          </w:divBdr>
        </w:div>
        <w:div w:id="296954280">
          <w:marLeft w:val="480"/>
          <w:marRight w:val="0"/>
          <w:marTop w:val="0"/>
          <w:marBottom w:val="0"/>
          <w:divBdr>
            <w:top w:val="none" w:sz="0" w:space="0" w:color="auto"/>
            <w:left w:val="none" w:sz="0" w:space="0" w:color="auto"/>
            <w:bottom w:val="none" w:sz="0" w:space="0" w:color="auto"/>
            <w:right w:val="none" w:sz="0" w:space="0" w:color="auto"/>
          </w:divBdr>
        </w:div>
        <w:div w:id="332150373">
          <w:marLeft w:val="480"/>
          <w:marRight w:val="0"/>
          <w:marTop w:val="0"/>
          <w:marBottom w:val="0"/>
          <w:divBdr>
            <w:top w:val="none" w:sz="0" w:space="0" w:color="auto"/>
            <w:left w:val="none" w:sz="0" w:space="0" w:color="auto"/>
            <w:bottom w:val="none" w:sz="0" w:space="0" w:color="auto"/>
            <w:right w:val="none" w:sz="0" w:space="0" w:color="auto"/>
          </w:divBdr>
        </w:div>
        <w:div w:id="377314481">
          <w:marLeft w:val="480"/>
          <w:marRight w:val="0"/>
          <w:marTop w:val="0"/>
          <w:marBottom w:val="0"/>
          <w:divBdr>
            <w:top w:val="none" w:sz="0" w:space="0" w:color="auto"/>
            <w:left w:val="none" w:sz="0" w:space="0" w:color="auto"/>
            <w:bottom w:val="none" w:sz="0" w:space="0" w:color="auto"/>
            <w:right w:val="none" w:sz="0" w:space="0" w:color="auto"/>
          </w:divBdr>
        </w:div>
        <w:div w:id="431974989">
          <w:marLeft w:val="480"/>
          <w:marRight w:val="0"/>
          <w:marTop w:val="0"/>
          <w:marBottom w:val="0"/>
          <w:divBdr>
            <w:top w:val="none" w:sz="0" w:space="0" w:color="auto"/>
            <w:left w:val="none" w:sz="0" w:space="0" w:color="auto"/>
            <w:bottom w:val="none" w:sz="0" w:space="0" w:color="auto"/>
            <w:right w:val="none" w:sz="0" w:space="0" w:color="auto"/>
          </w:divBdr>
        </w:div>
        <w:div w:id="488521848">
          <w:marLeft w:val="480"/>
          <w:marRight w:val="0"/>
          <w:marTop w:val="0"/>
          <w:marBottom w:val="0"/>
          <w:divBdr>
            <w:top w:val="none" w:sz="0" w:space="0" w:color="auto"/>
            <w:left w:val="none" w:sz="0" w:space="0" w:color="auto"/>
            <w:bottom w:val="none" w:sz="0" w:space="0" w:color="auto"/>
            <w:right w:val="none" w:sz="0" w:space="0" w:color="auto"/>
          </w:divBdr>
        </w:div>
        <w:div w:id="490830965">
          <w:marLeft w:val="480"/>
          <w:marRight w:val="0"/>
          <w:marTop w:val="0"/>
          <w:marBottom w:val="0"/>
          <w:divBdr>
            <w:top w:val="none" w:sz="0" w:space="0" w:color="auto"/>
            <w:left w:val="none" w:sz="0" w:space="0" w:color="auto"/>
            <w:bottom w:val="none" w:sz="0" w:space="0" w:color="auto"/>
            <w:right w:val="none" w:sz="0" w:space="0" w:color="auto"/>
          </w:divBdr>
        </w:div>
        <w:div w:id="562374677">
          <w:marLeft w:val="480"/>
          <w:marRight w:val="0"/>
          <w:marTop w:val="0"/>
          <w:marBottom w:val="0"/>
          <w:divBdr>
            <w:top w:val="none" w:sz="0" w:space="0" w:color="auto"/>
            <w:left w:val="none" w:sz="0" w:space="0" w:color="auto"/>
            <w:bottom w:val="none" w:sz="0" w:space="0" w:color="auto"/>
            <w:right w:val="none" w:sz="0" w:space="0" w:color="auto"/>
          </w:divBdr>
        </w:div>
        <w:div w:id="608465633">
          <w:marLeft w:val="480"/>
          <w:marRight w:val="0"/>
          <w:marTop w:val="0"/>
          <w:marBottom w:val="0"/>
          <w:divBdr>
            <w:top w:val="none" w:sz="0" w:space="0" w:color="auto"/>
            <w:left w:val="none" w:sz="0" w:space="0" w:color="auto"/>
            <w:bottom w:val="none" w:sz="0" w:space="0" w:color="auto"/>
            <w:right w:val="none" w:sz="0" w:space="0" w:color="auto"/>
          </w:divBdr>
        </w:div>
        <w:div w:id="610861367">
          <w:marLeft w:val="480"/>
          <w:marRight w:val="0"/>
          <w:marTop w:val="0"/>
          <w:marBottom w:val="0"/>
          <w:divBdr>
            <w:top w:val="none" w:sz="0" w:space="0" w:color="auto"/>
            <w:left w:val="none" w:sz="0" w:space="0" w:color="auto"/>
            <w:bottom w:val="none" w:sz="0" w:space="0" w:color="auto"/>
            <w:right w:val="none" w:sz="0" w:space="0" w:color="auto"/>
          </w:divBdr>
        </w:div>
        <w:div w:id="689574501">
          <w:marLeft w:val="480"/>
          <w:marRight w:val="0"/>
          <w:marTop w:val="0"/>
          <w:marBottom w:val="0"/>
          <w:divBdr>
            <w:top w:val="none" w:sz="0" w:space="0" w:color="auto"/>
            <w:left w:val="none" w:sz="0" w:space="0" w:color="auto"/>
            <w:bottom w:val="none" w:sz="0" w:space="0" w:color="auto"/>
            <w:right w:val="none" w:sz="0" w:space="0" w:color="auto"/>
          </w:divBdr>
        </w:div>
        <w:div w:id="694235813">
          <w:marLeft w:val="480"/>
          <w:marRight w:val="0"/>
          <w:marTop w:val="0"/>
          <w:marBottom w:val="0"/>
          <w:divBdr>
            <w:top w:val="none" w:sz="0" w:space="0" w:color="auto"/>
            <w:left w:val="none" w:sz="0" w:space="0" w:color="auto"/>
            <w:bottom w:val="none" w:sz="0" w:space="0" w:color="auto"/>
            <w:right w:val="none" w:sz="0" w:space="0" w:color="auto"/>
          </w:divBdr>
        </w:div>
        <w:div w:id="697044822">
          <w:marLeft w:val="480"/>
          <w:marRight w:val="0"/>
          <w:marTop w:val="0"/>
          <w:marBottom w:val="0"/>
          <w:divBdr>
            <w:top w:val="none" w:sz="0" w:space="0" w:color="auto"/>
            <w:left w:val="none" w:sz="0" w:space="0" w:color="auto"/>
            <w:bottom w:val="none" w:sz="0" w:space="0" w:color="auto"/>
            <w:right w:val="none" w:sz="0" w:space="0" w:color="auto"/>
          </w:divBdr>
        </w:div>
        <w:div w:id="720255543">
          <w:marLeft w:val="480"/>
          <w:marRight w:val="0"/>
          <w:marTop w:val="0"/>
          <w:marBottom w:val="0"/>
          <w:divBdr>
            <w:top w:val="none" w:sz="0" w:space="0" w:color="auto"/>
            <w:left w:val="none" w:sz="0" w:space="0" w:color="auto"/>
            <w:bottom w:val="none" w:sz="0" w:space="0" w:color="auto"/>
            <w:right w:val="none" w:sz="0" w:space="0" w:color="auto"/>
          </w:divBdr>
        </w:div>
        <w:div w:id="729571426">
          <w:marLeft w:val="480"/>
          <w:marRight w:val="0"/>
          <w:marTop w:val="0"/>
          <w:marBottom w:val="0"/>
          <w:divBdr>
            <w:top w:val="none" w:sz="0" w:space="0" w:color="auto"/>
            <w:left w:val="none" w:sz="0" w:space="0" w:color="auto"/>
            <w:bottom w:val="none" w:sz="0" w:space="0" w:color="auto"/>
            <w:right w:val="none" w:sz="0" w:space="0" w:color="auto"/>
          </w:divBdr>
        </w:div>
        <w:div w:id="799306984">
          <w:marLeft w:val="480"/>
          <w:marRight w:val="0"/>
          <w:marTop w:val="0"/>
          <w:marBottom w:val="0"/>
          <w:divBdr>
            <w:top w:val="none" w:sz="0" w:space="0" w:color="auto"/>
            <w:left w:val="none" w:sz="0" w:space="0" w:color="auto"/>
            <w:bottom w:val="none" w:sz="0" w:space="0" w:color="auto"/>
            <w:right w:val="none" w:sz="0" w:space="0" w:color="auto"/>
          </w:divBdr>
        </w:div>
        <w:div w:id="803237257">
          <w:marLeft w:val="480"/>
          <w:marRight w:val="0"/>
          <w:marTop w:val="0"/>
          <w:marBottom w:val="0"/>
          <w:divBdr>
            <w:top w:val="none" w:sz="0" w:space="0" w:color="auto"/>
            <w:left w:val="none" w:sz="0" w:space="0" w:color="auto"/>
            <w:bottom w:val="none" w:sz="0" w:space="0" w:color="auto"/>
            <w:right w:val="none" w:sz="0" w:space="0" w:color="auto"/>
          </w:divBdr>
        </w:div>
        <w:div w:id="905142539">
          <w:marLeft w:val="480"/>
          <w:marRight w:val="0"/>
          <w:marTop w:val="0"/>
          <w:marBottom w:val="0"/>
          <w:divBdr>
            <w:top w:val="none" w:sz="0" w:space="0" w:color="auto"/>
            <w:left w:val="none" w:sz="0" w:space="0" w:color="auto"/>
            <w:bottom w:val="none" w:sz="0" w:space="0" w:color="auto"/>
            <w:right w:val="none" w:sz="0" w:space="0" w:color="auto"/>
          </w:divBdr>
        </w:div>
        <w:div w:id="914894576">
          <w:marLeft w:val="480"/>
          <w:marRight w:val="0"/>
          <w:marTop w:val="0"/>
          <w:marBottom w:val="0"/>
          <w:divBdr>
            <w:top w:val="none" w:sz="0" w:space="0" w:color="auto"/>
            <w:left w:val="none" w:sz="0" w:space="0" w:color="auto"/>
            <w:bottom w:val="none" w:sz="0" w:space="0" w:color="auto"/>
            <w:right w:val="none" w:sz="0" w:space="0" w:color="auto"/>
          </w:divBdr>
        </w:div>
        <w:div w:id="931352100">
          <w:marLeft w:val="480"/>
          <w:marRight w:val="0"/>
          <w:marTop w:val="0"/>
          <w:marBottom w:val="0"/>
          <w:divBdr>
            <w:top w:val="none" w:sz="0" w:space="0" w:color="auto"/>
            <w:left w:val="none" w:sz="0" w:space="0" w:color="auto"/>
            <w:bottom w:val="none" w:sz="0" w:space="0" w:color="auto"/>
            <w:right w:val="none" w:sz="0" w:space="0" w:color="auto"/>
          </w:divBdr>
        </w:div>
        <w:div w:id="996034940">
          <w:marLeft w:val="480"/>
          <w:marRight w:val="0"/>
          <w:marTop w:val="0"/>
          <w:marBottom w:val="0"/>
          <w:divBdr>
            <w:top w:val="none" w:sz="0" w:space="0" w:color="auto"/>
            <w:left w:val="none" w:sz="0" w:space="0" w:color="auto"/>
            <w:bottom w:val="none" w:sz="0" w:space="0" w:color="auto"/>
            <w:right w:val="none" w:sz="0" w:space="0" w:color="auto"/>
          </w:divBdr>
        </w:div>
        <w:div w:id="1012803459">
          <w:marLeft w:val="480"/>
          <w:marRight w:val="0"/>
          <w:marTop w:val="0"/>
          <w:marBottom w:val="0"/>
          <w:divBdr>
            <w:top w:val="none" w:sz="0" w:space="0" w:color="auto"/>
            <w:left w:val="none" w:sz="0" w:space="0" w:color="auto"/>
            <w:bottom w:val="none" w:sz="0" w:space="0" w:color="auto"/>
            <w:right w:val="none" w:sz="0" w:space="0" w:color="auto"/>
          </w:divBdr>
        </w:div>
        <w:div w:id="1021855250">
          <w:marLeft w:val="480"/>
          <w:marRight w:val="0"/>
          <w:marTop w:val="0"/>
          <w:marBottom w:val="0"/>
          <w:divBdr>
            <w:top w:val="none" w:sz="0" w:space="0" w:color="auto"/>
            <w:left w:val="none" w:sz="0" w:space="0" w:color="auto"/>
            <w:bottom w:val="none" w:sz="0" w:space="0" w:color="auto"/>
            <w:right w:val="none" w:sz="0" w:space="0" w:color="auto"/>
          </w:divBdr>
        </w:div>
        <w:div w:id="1051003319">
          <w:marLeft w:val="480"/>
          <w:marRight w:val="0"/>
          <w:marTop w:val="0"/>
          <w:marBottom w:val="0"/>
          <w:divBdr>
            <w:top w:val="none" w:sz="0" w:space="0" w:color="auto"/>
            <w:left w:val="none" w:sz="0" w:space="0" w:color="auto"/>
            <w:bottom w:val="none" w:sz="0" w:space="0" w:color="auto"/>
            <w:right w:val="none" w:sz="0" w:space="0" w:color="auto"/>
          </w:divBdr>
        </w:div>
        <w:div w:id="1141656762">
          <w:marLeft w:val="480"/>
          <w:marRight w:val="0"/>
          <w:marTop w:val="0"/>
          <w:marBottom w:val="0"/>
          <w:divBdr>
            <w:top w:val="none" w:sz="0" w:space="0" w:color="auto"/>
            <w:left w:val="none" w:sz="0" w:space="0" w:color="auto"/>
            <w:bottom w:val="none" w:sz="0" w:space="0" w:color="auto"/>
            <w:right w:val="none" w:sz="0" w:space="0" w:color="auto"/>
          </w:divBdr>
        </w:div>
        <w:div w:id="1240142583">
          <w:marLeft w:val="480"/>
          <w:marRight w:val="0"/>
          <w:marTop w:val="0"/>
          <w:marBottom w:val="0"/>
          <w:divBdr>
            <w:top w:val="none" w:sz="0" w:space="0" w:color="auto"/>
            <w:left w:val="none" w:sz="0" w:space="0" w:color="auto"/>
            <w:bottom w:val="none" w:sz="0" w:space="0" w:color="auto"/>
            <w:right w:val="none" w:sz="0" w:space="0" w:color="auto"/>
          </w:divBdr>
        </w:div>
        <w:div w:id="1350714985">
          <w:marLeft w:val="480"/>
          <w:marRight w:val="0"/>
          <w:marTop w:val="0"/>
          <w:marBottom w:val="0"/>
          <w:divBdr>
            <w:top w:val="none" w:sz="0" w:space="0" w:color="auto"/>
            <w:left w:val="none" w:sz="0" w:space="0" w:color="auto"/>
            <w:bottom w:val="none" w:sz="0" w:space="0" w:color="auto"/>
            <w:right w:val="none" w:sz="0" w:space="0" w:color="auto"/>
          </w:divBdr>
        </w:div>
        <w:div w:id="1378120727">
          <w:marLeft w:val="480"/>
          <w:marRight w:val="0"/>
          <w:marTop w:val="0"/>
          <w:marBottom w:val="0"/>
          <w:divBdr>
            <w:top w:val="none" w:sz="0" w:space="0" w:color="auto"/>
            <w:left w:val="none" w:sz="0" w:space="0" w:color="auto"/>
            <w:bottom w:val="none" w:sz="0" w:space="0" w:color="auto"/>
            <w:right w:val="none" w:sz="0" w:space="0" w:color="auto"/>
          </w:divBdr>
        </w:div>
        <w:div w:id="1430077153">
          <w:marLeft w:val="480"/>
          <w:marRight w:val="0"/>
          <w:marTop w:val="0"/>
          <w:marBottom w:val="0"/>
          <w:divBdr>
            <w:top w:val="none" w:sz="0" w:space="0" w:color="auto"/>
            <w:left w:val="none" w:sz="0" w:space="0" w:color="auto"/>
            <w:bottom w:val="none" w:sz="0" w:space="0" w:color="auto"/>
            <w:right w:val="none" w:sz="0" w:space="0" w:color="auto"/>
          </w:divBdr>
        </w:div>
        <w:div w:id="1458375878">
          <w:marLeft w:val="480"/>
          <w:marRight w:val="0"/>
          <w:marTop w:val="0"/>
          <w:marBottom w:val="0"/>
          <w:divBdr>
            <w:top w:val="none" w:sz="0" w:space="0" w:color="auto"/>
            <w:left w:val="none" w:sz="0" w:space="0" w:color="auto"/>
            <w:bottom w:val="none" w:sz="0" w:space="0" w:color="auto"/>
            <w:right w:val="none" w:sz="0" w:space="0" w:color="auto"/>
          </w:divBdr>
        </w:div>
        <w:div w:id="1489899097">
          <w:marLeft w:val="480"/>
          <w:marRight w:val="0"/>
          <w:marTop w:val="0"/>
          <w:marBottom w:val="0"/>
          <w:divBdr>
            <w:top w:val="none" w:sz="0" w:space="0" w:color="auto"/>
            <w:left w:val="none" w:sz="0" w:space="0" w:color="auto"/>
            <w:bottom w:val="none" w:sz="0" w:space="0" w:color="auto"/>
            <w:right w:val="none" w:sz="0" w:space="0" w:color="auto"/>
          </w:divBdr>
        </w:div>
        <w:div w:id="1503155463">
          <w:marLeft w:val="480"/>
          <w:marRight w:val="0"/>
          <w:marTop w:val="0"/>
          <w:marBottom w:val="0"/>
          <w:divBdr>
            <w:top w:val="none" w:sz="0" w:space="0" w:color="auto"/>
            <w:left w:val="none" w:sz="0" w:space="0" w:color="auto"/>
            <w:bottom w:val="none" w:sz="0" w:space="0" w:color="auto"/>
            <w:right w:val="none" w:sz="0" w:space="0" w:color="auto"/>
          </w:divBdr>
        </w:div>
        <w:div w:id="1508670891">
          <w:marLeft w:val="480"/>
          <w:marRight w:val="0"/>
          <w:marTop w:val="0"/>
          <w:marBottom w:val="0"/>
          <w:divBdr>
            <w:top w:val="none" w:sz="0" w:space="0" w:color="auto"/>
            <w:left w:val="none" w:sz="0" w:space="0" w:color="auto"/>
            <w:bottom w:val="none" w:sz="0" w:space="0" w:color="auto"/>
            <w:right w:val="none" w:sz="0" w:space="0" w:color="auto"/>
          </w:divBdr>
        </w:div>
        <w:div w:id="1520972800">
          <w:marLeft w:val="480"/>
          <w:marRight w:val="0"/>
          <w:marTop w:val="0"/>
          <w:marBottom w:val="0"/>
          <w:divBdr>
            <w:top w:val="none" w:sz="0" w:space="0" w:color="auto"/>
            <w:left w:val="none" w:sz="0" w:space="0" w:color="auto"/>
            <w:bottom w:val="none" w:sz="0" w:space="0" w:color="auto"/>
            <w:right w:val="none" w:sz="0" w:space="0" w:color="auto"/>
          </w:divBdr>
        </w:div>
        <w:div w:id="1579827857">
          <w:marLeft w:val="480"/>
          <w:marRight w:val="0"/>
          <w:marTop w:val="0"/>
          <w:marBottom w:val="0"/>
          <w:divBdr>
            <w:top w:val="none" w:sz="0" w:space="0" w:color="auto"/>
            <w:left w:val="none" w:sz="0" w:space="0" w:color="auto"/>
            <w:bottom w:val="none" w:sz="0" w:space="0" w:color="auto"/>
            <w:right w:val="none" w:sz="0" w:space="0" w:color="auto"/>
          </w:divBdr>
        </w:div>
        <w:div w:id="1618219951">
          <w:marLeft w:val="480"/>
          <w:marRight w:val="0"/>
          <w:marTop w:val="0"/>
          <w:marBottom w:val="0"/>
          <w:divBdr>
            <w:top w:val="none" w:sz="0" w:space="0" w:color="auto"/>
            <w:left w:val="none" w:sz="0" w:space="0" w:color="auto"/>
            <w:bottom w:val="none" w:sz="0" w:space="0" w:color="auto"/>
            <w:right w:val="none" w:sz="0" w:space="0" w:color="auto"/>
          </w:divBdr>
        </w:div>
        <w:div w:id="1623880489">
          <w:marLeft w:val="480"/>
          <w:marRight w:val="0"/>
          <w:marTop w:val="0"/>
          <w:marBottom w:val="0"/>
          <w:divBdr>
            <w:top w:val="none" w:sz="0" w:space="0" w:color="auto"/>
            <w:left w:val="none" w:sz="0" w:space="0" w:color="auto"/>
            <w:bottom w:val="none" w:sz="0" w:space="0" w:color="auto"/>
            <w:right w:val="none" w:sz="0" w:space="0" w:color="auto"/>
          </w:divBdr>
        </w:div>
        <w:div w:id="1668243804">
          <w:marLeft w:val="480"/>
          <w:marRight w:val="0"/>
          <w:marTop w:val="0"/>
          <w:marBottom w:val="0"/>
          <w:divBdr>
            <w:top w:val="none" w:sz="0" w:space="0" w:color="auto"/>
            <w:left w:val="none" w:sz="0" w:space="0" w:color="auto"/>
            <w:bottom w:val="none" w:sz="0" w:space="0" w:color="auto"/>
            <w:right w:val="none" w:sz="0" w:space="0" w:color="auto"/>
          </w:divBdr>
        </w:div>
        <w:div w:id="1669284182">
          <w:marLeft w:val="480"/>
          <w:marRight w:val="0"/>
          <w:marTop w:val="0"/>
          <w:marBottom w:val="0"/>
          <w:divBdr>
            <w:top w:val="none" w:sz="0" w:space="0" w:color="auto"/>
            <w:left w:val="none" w:sz="0" w:space="0" w:color="auto"/>
            <w:bottom w:val="none" w:sz="0" w:space="0" w:color="auto"/>
            <w:right w:val="none" w:sz="0" w:space="0" w:color="auto"/>
          </w:divBdr>
        </w:div>
        <w:div w:id="1744259447">
          <w:marLeft w:val="480"/>
          <w:marRight w:val="0"/>
          <w:marTop w:val="0"/>
          <w:marBottom w:val="0"/>
          <w:divBdr>
            <w:top w:val="none" w:sz="0" w:space="0" w:color="auto"/>
            <w:left w:val="none" w:sz="0" w:space="0" w:color="auto"/>
            <w:bottom w:val="none" w:sz="0" w:space="0" w:color="auto"/>
            <w:right w:val="none" w:sz="0" w:space="0" w:color="auto"/>
          </w:divBdr>
        </w:div>
        <w:div w:id="1754425588">
          <w:marLeft w:val="480"/>
          <w:marRight w:val="0"/>
          <w:marTop w:val="0"/>
          <w:marBottom w:val="0"/>
          <w:divBdr>
            <w:top w:val="none" w:sz="0" w:space="0" w:color="auto"/>
            <w:left w:val="none" w:sz="0" w:space="0" w:color="auto"/>
            <w:bottom w:val="none" w:sz="0" w:space="0" w:color="auto"/>
            <w:right w:val="none" w:sz="0" w:space="0" w:color="auto"/>
          </w:divBdr>
        </w:div>
        <w:div w:id="1793205340">
          <w:marLeft w:val="480"/>
          <w:marRight w:val="0"/>
          <w:marTop w:val="0"/>
          <w:marBottom w:val="0"/>
          <w:divBdr>
            <w:top w:val="none" w:sz="0" w:space="0" w:color="auto"/>
            <w:left w:val="none" w:sz="0" w:space="0" w:color="auto"/>
            <w:bottom w:val="none" w:sz="0" w:space="0" w:color="auto"/>
            <w:right w:val="none" w:sz="0" w:space="0" w:color="auto"/>
          </w:divBdr>
        </w:div>
        <w:div w:id="1796557515">
          <w:marLeft w:val="480"/>
          <w:marRight w:val="0"/>
          <w:marTop w:val="0"/>
          <w:marBottom w:val="0"/>
          <w:divBdr>
            <w:top w:val="none" w:sz="0" w:space="0" w:color="auto"/>
            <w:left w:val="none" w:sz="0" w:space="0" w:color="auto"/>
            <w:bottom w:val="none" w:sz="0" w:space="0" w:color="auto"/>
            <w:right w:val="none" w:sz="0" w:space="0" w:color="auto"/>
          </w:divBdr>
        </w:div>
        <w:div w:id="1804155143">
          <w:marLeft w:val="480"/>
          <w:marRight w:val="0"/>
          <w:marTop w:val="0"/>
          <w:marBottom w:val="0"/>
          <w:divBdr>
            <w:top w:val="none" w:sz="0" w:space="0" w:color="auto"/>
            <w:left w:val="none" w:sz="0" w:space="0" w:color="auto"/>
            <w:bottom w:val="none" w:sz="0" w:space="0" w:color="auto"/>
            <w:right w:val="none" w:sz="0" w:space="0" w:color="auto"/>
          </w:divBdr>
        </w:div>
        <w:div w:id="1804928996">
          <w:marLeft w:val="480"/>
          <w:marRight w:val="0"/>
          <w:marTop w:val="0"/>
          <w:marBottom w:val="0"/>
          <w:divBdr>
            <w:top w:val="none" w:sz="0" w:space="0" w:color="auto"/>
            <w:left w:val="none" w:sz="0" w:space="0" w:color="auto"/>
            <w:bottom w:val="none" w:sz="0" w:space="0" w:color="auto"/>
            <w:right w:val="none" w:sz="0" w:space="0" w:color="auto"/>
          </w:divBdr>
        </w:div>
        <w:div w:id="1821848251">
          <w:marLeft w:val="480"/>
          <w:marRight w:val="0"/>
          <w:marTop w:val="0"/>
          <w:marBottom w:val="0"/>
          <w:divBdr>
            <w:top w:val="none" w:sz="0" w:space="0" w:color="auto"/>
            <w:left w:val="none" w:sz="0" w:space="0" w:color="auto"/>
            <w:bottom w:val="none" w:sz="0" w:space="0" w:color="auto"/>
            <w:right w:val="none" w:sz="0" w:space="0" w:color="auto"/>
          </w:divBdr>
        </w:div>
        <w:div w:id="1848790171">
          <w:marLeft w:val="480"/>
          <w:marRight w:val="0"/>
          <w:marTop w:val="0"/>
          <w:marBottom w:val="0"/>
          <w:divBdr>
            <w:top w:val="none" w:sz="0" w:space="0" w:color="auto"/>
            <w:left w:val="none" w:sz="0" w:space="0" w:color="auto"/>
            <w:bottom w:val="none" w:sz="0" w:space="0" w:color="auto"/>
            <w:right w:val="none" w:sz="0" w:space="0" w:color="auto"/>
          </w:divBdr>
        </w:div>
        <w:div w:id="1887526586">
          <w:marLeft w:val="480"/>
          <w:marRight w:val="0"/>
          <w:marTop w:val="0"/>
          <w:marBottom w:val="0"/>
          <w:divBdr>
            <w:top w:val="none" w:sz="0" w:space="0" w:color="auto"/>
            <w:left w:val="none" w:sz="0" w:space="0" w:color="auto"/>
            <w:bottom w:val="none" w:sz="0" w:space="0" w:color="auto"/>
            <w:right w:val="none" w:sz="0" w:space="0" w:color="auto"/>
          </w:divBdr>
        </w:div>
        <w:div w:id="1889368148">
          <w:marLeft w:val="480"/>
          <w:marRight w:val="0"/>
          <w:marTop w:val="0"/>
          <w:marBottom w:val="0"/>
          <w:divBdr>
            <w:top w:val="none" w:sz="0" w:space="0" w:color="auto"/>
            <w:left w:val="none" w:sz="0" w:space="0" w:color="auto"/>
            <w:bottom w:val="none" w:sz="0" w:space="0" w:color="auto"/>
            <w:right w:val="none" w:sz="0" w:space="0" w:color="auto"/>
          </w:divBdr>
        </w:div>
        <w:div w:id="1920484394">
          <w:marLeft w:val="480"/>
          <w:marRight w:val="0"/>
          <w:marTop w:val="0"/>
          <w:marBottom w:val="0"/>
          <w:divBdr>
            <w:top w:val="none" w:sz="0" w:space="0" w:color="auto"/>
            <w:left w:val="none" w:sz="0" w:space="0" w:color="auto"/>
            <w:bottom w:val="none" w:sz="0" w:space="0" w:color="auto"/>
            <w:right w:val="none" w:sz="0" w:space="0" w:color="auto"/>
          </w:divBdr>
        </w:div>
        <w:div w:id="1930578519">
          <w:marLeft w:val="480"/>
          <w:marRight w:val="0"/>
          <w:marTop w:val="0"/>
          <w:marBottom w:val="0"/>
          <w:divBdr>
            <w:top w:val="none" w:sz="0" w:space="0" w:color="auto"/>
            <w:left w:val="none" w:sz="0" w:space="0" w:color="auto"/>
            <w:bottom w:val="none" w:sz="0" w:space="0" w:color="auto"/>
            <w:right w:val="none" w:sz="0" w:space="0" w:color="auto"/>
          </w:divBdr>
        </w:div>
        <w:div w:id="2016031535">
          <w:marLeft w:val="480"/>
          <w:marRight w:val="0"/>
          <w:marTop w:val="0"/>
          <w:marBottom w:val="0"/>
          <w:divBdr>
            <w:top w:val="none" w:sz="0" w:space="0" w:color="auto"/>
            <w:left w:val="none" w:sz="0" w:space="0" w:color="auto"/>
            <w:bottom w:val="none" w:sz="0" w:space="0" w:color="auto"/>
            <w:right w:val="none" w:sz="0" w:space="0" w:color="auto"/>
          </w:divBdr>
        </w:div>
        <w:div w:id="2021464605">
          <w:marLeft w:val="480"/>
          <w:marRight w:val="0"/>
          <w:marTop w:val="0"/>
          <w:marBottom w:val="0"/>
          <w:divBdr>
            <w:top w:val="none" w:sz="0" w:space="0" w:color="auto"/>
            <w:left w:val="none" w:sz="0" w:space="0" w:color="auto"/>
            <w:bottom w:val="none" w:sz="0" w:space="0" w:color="auto"/>
            <w:right w:val="none" w:sz="0" w:space="0" w:color="auto"/>
          </w:divBdr>
        </w:div>
        <w:div w:id="2023165448">
          <w:marLeft w:val="480"/>
          <w:marRight w:val="0"/>
          <w:marTop w:val="0"/>
          <w:marBottom w:val="0"/>
          <w:divBdr>
            <w:top w:val="none" w:sz="0" w:space="0" w:color="auto"/>
            <w:left w:val="none" w:sz="0" w:space="0" w:color="auto"/>
            <w:bottom w:val="none" w:sz="0" w:space="0" w:color="auto"/>
            <w:right w:val="none" w:sz="0" w:space="0" w:color="auto"/>
          </w:divBdr>
        </w:div>
        <w:div w:id="2035812732">
          <w:marLeft w:val="480"/>
          <w:marRight w:val="0"/>
          <w:marTop w:val="0"/>
          <w:marBottom w:val="0"/>
          <w:divBdr>
            <w:top w:val="none" w:sz="0" w:space="0" w:color="auto"/>
            <w:left w:val="none" w:sz="0" w:space="0" w:color="auto"/>
            <w:bottom w:val="none" w:sz="0" w:space="0" w:color="auto"/>
            <w:right w:val="none" w:sz="0" w:space="0" w:color="auto"/>
          </w:divBdr>
        </w:div>
        <w:div w:id="2061903966">
          <w:marLeft w:val="480"/>
          <w:marRight w:val="0"/>
          <w:marTop w:val="0"/>
          <w:marBottom w:val="0"/>
          <w:divBdr>
            <w:top w:val="none" w:sz="0" w:space="0" w:color="auto"/>
            <w:left w:val="none" w:sz="0" w:space="0" w:color="auto"/>
            <w:bottom w:val="none" w:sz="0" w:space="0" w:color="auto"/>
            <w:right w:val="none" w:sz="0" w:space="0" w:color="auto"/>
          </w:divBdr>
        </w:div>
        <w:div w:id="2082483862">
          <w:marLeft w:val="480"/>
          <w:marRight w:val="0"/>
          <w:marTop w:val="0"/>
          <w:marBottom w:val="0"/>
          <w:divBdr>
            <w:top w:val="none" w:sz="0" w:space="0" w:color="auto"/>
            <w:left w:val="none" w:sz="0" w:space="0" w:color="auto"/>
            <w:bottom w:val="none" w:sz="0" w:space="0" w:color="auto"/>
            <w:right w:val="none" w:sz="0" w:space="0" w:color="auto"/>
          </w:divBdr>
        </w:div>
        <w:div w:id="2089035422">
          <w:marLeft w:val="480"/>
          <w:marRight w:val="0"/>
          <w:marTop w:val="0"/>
          <w:marBottom w:val="0"/>
          <w:divBdr>
            <w:top w:val="none" w:sz="0" w:space="0" w:color="auto"/>
            <w:left w:val="none" w:sz="0" w:space="0" w:color="auto"/>
            <w:bottom w:val="none" w:sz="0" w:space="0" w:color="auto"/>
            <w:right w:val="none" w:sz="0" w:space="0" w:color="auto"/>
          </w:divBdr>
        </w:div>
        <w:div w:id="2093889113">
          <w:marLeft w:val="480"/>
          <w:marRight w:val="0"/>
          <w:marTop w:val="0"/>
          <w:marBottom w:val="0"/>
          <w:divBdr>
            <w:top w:val="none" w:sz="0" w:space="0" w:color="auto"/>
            <w:left w:val="none" w:sz="0" w:space="0" w:color="auto"/>
            <w:bottom w:val="none" w:sz="0" w:space="0" w:color="auto"/>
            <w:right w:val="none" w:sz="0" w:space="0" w:color="auto"/>
          </w:divBdr>
        </w:div>
      </w:divsChild>
    </w:div>
    <w:div w:id="1926113318">
      <w:bodyDiv w:val="1"/>
      <w:marLeft w:val="0"/>
      <w:marRight w:val="0"/>
      <w:marTop w:val="0"/>
      <w:marBottom w:val="0"/>
      <w:divBdr>
        <w:top w:val="none" w:sz="0" w:space="0" w:color="auto"/>
        <w:left w:val="none" w:sz="0" w:space="0" w:color="auto"/>
        <w:bottom w:val="none" w:sz="0" w:space="0" w:color="auto"/>
        <w:right w:val="none" w:sz="0" w:space="0" w:color="auto"/>
      </w:divBdr>
    </w:div>
    <w:div w:id="1926761802">
      <w:bodyDiv w:val="1"/>
      <w:marLeft w:val="0"/>
      <w:marRight w:val="0"/>
      <w:marTop w:val="0"/>
      <w:marBottom w:val="0"/>
      <w:divBdr>
        <w:top w:val="none" w:sz="0" w:space="0" w:color="auto"/>
        <w:left w:val="none" w:sz="0" w:space="0" w:color="auto"/>
        <w:bottom w:val="none" w:sz="0" w:space="0" w:color="auto"/>
        <w:right w:val="none" w:sz="0" w:space="0" w:color="auto"/>
      </w:divBdr>
    </w:div>
    <w:div w:id="1929079046">
      <w:bodyDiv w:val="1"/>
      <w:marLeft w:val="0"/>
      <w:marRight w:val="0"/>
      <w:marTop w:val="0"/>
      <w:marBottom w:val="0"/>
      <w:divBdr>
        <w:top w:val="none" w:sz="0" w:space="0" w:color="auto"/>
        <w:left w:val="none" w:sz="0" w:space="0" w:color="auto"/>
        <w:bottom w:val="none" w:sz="0" w:space="0" w:color="auto"/>
        <w:right w:val="none" w:sz="0" w:space="0" w:color="auto"/>
      </w:divBdr>
    </w:div>
    <w:div w:id="1932156540">
      <w:bodyDiv w:val="1"/>
      <w:marLeft w:val="0"/>
      <w:marRight w:val="0"/>
      <w:marTop w:val="0"/>
      <w:marBottom w:val="0"/>
      <w:divBdr>
        <w:top w:val="none" w:sz="0" w:space="0" w:color="auto"/>
        <w:left w:val="none" w:sz="0" w:space="0" w:color="auto"/>
        <w:bottom w:val="none" w:sz="0" w:space="0" w:color="auto"/>
        <w:right w:val="none" w:sz="0" w:space="0" w:color="auto"/>
      </w:divBdr>
    </w:div>
    <w:div w:id="1933122754">
      <w:bodyDiv w:val="1"/>
      <w:marLeft w:val="0"/>
      <w:marRight w:val="0"/>
      <w:marTop w:val="0"/>
      <w:marBottom w:val="0"/>
      <w:divBdr>
        <w:top w:val="none" w:sz="0" w:space="0" w:color="auto"/>
        <w:left w:val="none" w:sz="0" w:space="0" w:color="auto"/>
        <w:bottom w:val="none" w:sz="0" w:space="0" w:color="auto"/>
        <w:right w:val="none" w:sz="0" w:space="0" w:color="auto"/>
      </w:divBdr>
    </w:div>
    <w:div w:id="1933581753">
      <w:bodyDiv w:val="1"/>
      <w:marLeft w:val="0"/>
      <w:marRight w:val="0"/>
      <w:marTop w:val="0"/>
      <w:marBottom w:val="0"/>
      <w:divBdr>
        <w:top w:val="none" w:sz="0" w:space="0" w:color="auto"/>
        <w:left w:val="none" w:sz="0" w:space="0" w:color="auto"/>
        <w:bottom w:val="none" w:sz="0" w:space="0" w:color="auto"/>
        <w:right w:val="none" w:sz="0" w:space="0" w:color="auto"/>
      </w:divBdr>
    </w:div>
    <w:div w:id="1934046611">
      <w:bodyDiv w:val="1"/>
      <w:marLeft w:val="0"/>
      <w:marRight w:val="0"/>
      <w:marTop w:val="0"/>
      <w:marBottom w:val="0"/>
      <w:divBdr>
        <w:top w:val="none" w:sz="0" w:space="0" w:color="auto"/>
        <w:left w:val="none" w:sz="0" w:space="0" w:color="auto"/>
        <w:bottom w:val="none" w:sz="0" w:space="0" w:color="auto"/>
        <w:right w:val="none" w:sz="0" w:space="0" w:color="auto"/>
      </w:divBdr>
    </w:div>
    <w:div w:id="1934820536">
      <w:bodyDiv w:val="1"/>
      <w:marLeft w:val="0"/>
      <w:marRight w:val="0"/>
      <w:marTop w:val="0"/>
      <w:marBottom w:val="0"/>
      <w:divBdr>
        <w:top w:val="none" w:sz="0" w:space="0" w:color="auto"/>
        <w:left w:val="none" w:sz="0" w:space="0" w:color="auto"/>
        <w:bottom w:val="none" w:sz="0" w:space="0" w:color="auto"/>
        <w:right w:val="none" w:sz="0" w:space="0" w:color="auto"/>
      </w:divBdr>
      <w:divsChild>
        <w:div w:id="11537172">
          <w:marLeft w:val="480"/>
          <w:marRight w:val="0"/>
          <w:marTop w:val="0"/>
          <w:marBottom w:val="0"/>
          <w:divBdr>
            <w:top w:val="none" w:sz="0" w:space="0" w:color="auto"/>
            <w:left w:val="none" w:sz="0" w:space="0" w:color="auto"/>
            <w:bottom w:val="none" w:sz="0" w:space="0" w:color="auto"/>
            <w:right w:val="none" w:sz="0" w:space="0" w:color="auto"/>
          </w:divBdr>
        </w:div>
        <w:div w:id="91245592">
          <w:marLeft w:val="480"/>
          <w:marRight w:val="0"/>
          <w:marTop w:val="0"/>
          <w:marBottom w:val="0"/>
          <w:divBdr>
            <w:top w:val="none" w:sz="0" w:space="0" w:color="auto"/>
            <w:left w:val="none" w:sz="0" w:space="0" w:color="auto"/>
            <w:bottom w:val="none" w:sz="0" w:space="0" w:color="auto"/>
            <w:right w:val="none" w:sz="0" w:space="0" w:color="auto"/>
          </w:divBdr>
        </w:div>
        <w:div w:id="110709852">
          <w:marLeft w:val="480"/>
          <w:marRight w:val="0"/>
          <w:marTop w:val="0"/>
          <w:marBottom w:val="0"/>
          <w:divBdr>
            <w:top w:val="none" w:sz="0" w:space="0" w:color="auto"/>
            <w:left w:val="none" w:sz="0" w:space="0" w:color="auto"/>
            <w:bottom w:val="none" w:sz="0" w:space="0" w:color="auto"/>
            <w:right w:val="none" w:sz="0" w:space="0" w:color="auto"/>
          </w:divBdr>
        </w:div>
        <w:div w:id="173425102">
          <w:marLeft w:val="480"/>
          <w:marRight w:val="0"/>
          <w:marTop w:val="0"/>
          <w:marBottom w:val="0"/>
          <w:divBdr>
            <w:top w:val="none" w:sz="0" w:space="0" w:color="auto"/>
            <w:left w:val="none" w:sz="0" w:space="0" w:color="auto"/>
            <w:bottom w:val="none" w:sz="0" w:space="0" w:color="auto"/>
            <w:right w:val="none" w:sz="0" w:space="0" w:color="auto"/>
          </w:divBdr>
        </w:div>
        <w:div w:id="179006521">
          <w:marLeft w:val="480"/>
          <w:marRight w:val="0"/>
          <w:marTop w:val="0"/>
          <w:marBottom w:val="0"/>
          <w:divBdr>
            <w:top w:val="none" w:sz="0" w:space="0" w:color="auto"/>
            <w:left w:val="none" w:sz="0" w:space="0" w:color="auto"/>
            <w:bottom w:val="none" w:sz="0" w:space="0" w:color="auto"/>
            <w:right w:val="none" w:sz="0" w:space="0" w:color="auto"/>
          </w:divBdr>
        </w:div>
        <w:div w:id="186061252">
          <w:marLeft w:val="480"/>
          <w:marRight w:val="0"/>
          <w:marTop w:val="0"/>
          <w:marBottom w:val="0"/>
          <w:divBdr>
            <w:top w:val="none" w:sz="0" w:space="0" w:color="auto"/>
            <w:left w:val="none" w:sz="0" w:space="0" w:color="auto"/>
            <w:bottom w:val="none" w:sz="0" w:space="0" w:color="auto"/>
            <w:right w:val="none" w:sz="0" w:space="0" w:color="auto"/>
          </w:divBdr>
        </w:div>
        <w:div w:id="267349680">
          <w:marLeft w:val="480"/>
          <w:marRight w:val="0"/>
          <w:marTop w:val="0"/>
          <w:marBottom w:val="0"/>
          <w:divBdr>
            <w:top w:val="none" w:sz="0" w:space="0" w:color="auto"/>
            <w:left w:val="none" w:sz="0" w:space="0" w:color="auto"/>
            <w:bottom w:val="none" w:sz="0" w:space="0" w:color="auto"/>
            <w:right w:val="none" w:sz="0" w:space="0" w:color="auto"/>
          </w:divBdr>
        </w:div>
        <w:div w:id="281885020">
          <w:marLeft w:val="480"/>
          <w:marRight w:val="0"/>
          <w:marTop w:val="0"/>
          <w:marBottom w:val="0"/>
          <w:divBdr>
            <w:top w:val="none" w:sz="0" w:space="0" w:color="auto"/>
            <w:left w:val="none" w:sz="0" w:space="0" w:color="auto"/>
            <w:bottom w:val="none" w:sz="0" w:space="0" w:color="auto"/>
            <w:right w:val="none" w:sz="0" w:space="0" w:color="auto"/>
          </w:divBdr>
        </w:div>
        <w:div w:id="292103328">
          <w:marLeft w:val="480"/>
          <w:marRight w:val="0"/>
          <w:marTop w:val="0"/>
          <w:marBottom w:val="0"/>
          <w:divBdr>
            <w:top w:val="none" w:sz="0" w:space="0" w:color="auto"/>
            <w:left w:val="none" w:sz="0" w:space="0" w:color="auto"/>
            <w:bottom w:val="none" w:sz="0" w:space="0" w:color="auto"/>
            <w:right w:val="none" w:sz="0" w:space="0" w:color="auto"/>
          </w:divBdr>
        </w:div>
        <w:div w:id="341787013">
          <w:marLeft w:val="480"/>
          <w:marRight w:val="0"/>
          <w:marTop w:val="0"/>
          <w:marBottom w:val="0"/>
          <w:divBdr>
            <w:top w:val="none" w:sz="0" w:space="0" w:color="auto"/>
            <w:left w:val="none" w:sz="0" w:space="0" w:color="auto"/>
            <w:bottom w:val="none" w:sz="0" w:space="0" w:color="auto"/>
            <w:right w:val="none" w:sz="0" w:space="0" w:color="auto"/>
          </w:divBdr>
        </w:div>
        <w:div w:id="358630428">
          <w:marLeft w:val="480"/>
          <w:marRight w:val="0"/>
          <w:marTop w:val="0"/>
          <w:marBottom w:val="0"/>
          <w:divBdr>
            <w:top w:val="none" w:sz="0" w:space="0" w:color="auto"/>
            <w:left w:val="none" w:sz="0" w:space="0" w:color="auto"/>
            <w:bottom w:val="none" w:sz="0" w:space="0" w:color="auto"/>
            <w:right w:val="none" w:sz="0" w:space="0" w:color="auto"/>
          </w:divBdr>
        </w:div>
        <w:div w:id="359673296">
          <w:marLeft w:val="480"/>
          <w:marRight w:val="0"/>
          <w:marTop w:val="0"/>
          <w:marBottom w:val="0"/>
          <w:divBdr>
            <w:top w:val="none" w:sz="0" w:space="0" w:color="auto"/>
            <w:left w:val="none" w:sz="0" w:space="0" w:color="auto"/>
            <w:bottom w:val="none" w:sz="0" w:space="0" w:color="auto"/>
            <w:right w:val="none" w:sz="0" w:space="0" w:color="auto"/>
          </w:divBdr>
        </w:div>
        <w:div w:id="360589965">
          <w:marLeft w:val="480"/>
          <w:marRight w:val="0"/>
          <w:marTop w:val="0"/>
          <w:marBottom w:val="0"/>
          <w:divBdr>
            <w:top w:val="none" w:sz="0" w:space="0" w:color="auto"/>
            <w:left w:val="none" w:sz="0" w:space="0" w:color="auto"/>
            <w:bottom w:val="none" w:sz="0" w:space="0" w:color="auto"/>
            <w:right w:val="none" w:sz="0" w:space="0" w:color="auto"/>
          </w:divBdr>
        </w:div>
        <w:div w:id="382950800">
          <w:marLeft w:val="480"/>
          <w:marRight w:val="0"/>
          <w:marTop w:val="0"/>
          <w:marBottom w:val="0"/>
          <w:divBdr>
            <w:top w:val="none" w:sz="0" w:space="0" w:color="auto"/>
            <w:left w:val="none" w:sz="0" w:space="0" w:color="auto"/>
            <w:bottom w:val="none" w:sz="0" w:space="0" w:color="auto"/>
            <w:right w:val="none" w:sz="0" w:space="0" w:color="auto"/>
          </w:divBdr>
        </w:div>
        <w:div w:id="486241732">
          <w:marLeft w:val="480"/>
          <w:marRight w:val="0"/>
          <w:marTop w:val="0"/>
          <w:marBottom w:val="0"/>
          <w:divBdr>
            <w:top w:val="none" w:sz="0" w:space="0" w:color="auto"/>
            <w:left w:val="none" w:sz="0" w:space="0" w:color="auto"/>
            <w:bottom w:val="none" w:sz="0" w:space="0" w:color="auto"/>
            <w:right w:val="none" w:sz="0" w:space="0" w:color="auto"/>
          </w:divBdr>
        </w:div>
        <w:div w:id="502167137">
          <w:marLeft w:val="480"/>
          <w:marRight w:val="0"/>
          <w:marTop w:val="0"/>
          <w:marBottom w:val="0"/>
          <w:divBdr>
            <w:top w:val="none" w:sz="0" w:space="0" w:color="auto"/>
            <w:left w:val="none" w:sz="0" w:space="0" w:color="auto"/>
            <w:bottom w:val="none" w:sz="0" w:space="0" w:color="auto"/>
            <w:right w:val="none" w:sz="0" w:space="0" w:color="auto"/>
          </w:divBdr>
        </w:div>
        <w:div w:id="587159034">
          <w:marLeft w:val="480"/>
          <w:marRight w:val="0"/>
          <w:marTop w:val="0"/>
          <w:marBottom w:val="0"/>
          <w:divBdr>
            <w:top w:val="none" w:sz="0" w:space="0" w:color="auto"/>
            <w:left w:val="none" w:sz="0" w:space="0" w:color="auto"/>
            <w:bottom w:val="none" w:sz="0" w:space="0" w:color="auto"/>
            <w:right w:val="none" w:sz="0" w:space="0" w:color="auto"/>
          </w:divBdr>
        </w:div>
        <w:div w:id="589238024">
          <w:marLeft w:val="480"/>
          <w:marRight w:val="0"/>
          <w:marTop w:val="0"/>
          <w:marBottom w:val="0"/>
          <w:divBdr>
            <w:top w:val="none" w:sz="0" w:space="0" w:color="auto"/>
            <w:left w:val="none" w:sz="0" w:space="0" w:color="auto"/>
            <w:bottom w:val="none" w:sz="0" w:space="0" w:color="auto"/>
            <w:right w:val="none" w:sz="0" w:space="0" w:color="auto"/>
          </w:divBdr>
        </w:div>
        <w:div w:id="605892470">
          <w:marLeft w:val="480"/>
          <w:marRight w:val="0"/>
          <w:marTop w:val="0"/>
          <w:marBottom w:val="0"/>
          <w:divBdr>
            <w:top w:val="none" w:sz="0" w:space="0" w:color="auto"/>
            <w:left w:val="none" w:sz="0" w:space="0" w:color="auto"/>
            <w:bottom w:val="none" w:sz="0" w:space="0" w:color="auto"/>
            <w:right w:val="none" w:sz="0" w:space="0" w:color="auto"/>
          </w:divBdr>
        </w:div>
        <w:div w:id="625937982">
          <w:marLeft w:val="480"/>
          <w:marRight w:val="0"/>
          <w:marTop w:val="0"/>
          <w:marBottom w:val="0"/>
          <w:divBdr>
            <w:top w:val="none" w:sz="0" w:space="0" w:color="auto"/>
            <w:left w:val="none" w:sz="0" w:space="0" w:color="auto"/>
            <w:bottom w:val="none" w:sz="0" w:space="0" w:color="auto"/>
            <w:right w:val="none" w:sz="0" w:space="0" w:color="auto"/>
          </w:divBdr>
        </w:div>
        <w:div w:id="642546945">
          <w:marLeft w:val="480"/>
          <w:marRight w:val="0"/>
          <w:marTop w:val="0"/>
          <w:marBottom w:val="0"/>
          <w:divBdr>
            <w:top w:val="none" w:sz="0" w:space="0" w:color="auto"/>
            <w:left w:val="none" w:sz="0" w:space="0" w:color="auto"/>
            <w:bottom w:val="none" w:sz="0" w:space="0" w:color="auto"/>
            <w:right w:val="none" w:sz="0" w:space="0" w:color="auto"/>
          </w:divBdr>
        </w:div>
        <w:div w:id="650719460">
          <w:marLeft w:val="480"/>
          <w:marRight w:val="0"/>
          <w:marTop w:val="0"/>
          <w:marBottom w:val="0"/>
          <w:divBdr>
            <w:top w:val="none" w:sz="0" w:space="0" w:color="auto"/>
            <w:left w:val="none" w:sz="0" w:space="0" w:color="auto"/>
            <w:bottom w:val="none" w:sz="0" w:space="0" w:color="auto"/>
            <w:right w:val="none" w:sz="0" w:space="0" w:color="auto"/>
          </w:divBdr>
        </w:div>
        <w:div w:id="750005888">
          <w:marLeft w:val="480"/>
          <w:marRight w:val="0"/>
          <w:marTop w:val="0"/>
          <w:marBottom w:val="0"/>
          <w:divBdr>
            <w:top w:val="none" w:sz="0" w:space="0" w:color="auto"/>
            <w:left w:val="none" w:sz="0" w:space="0" w:color="auto"/>
            <w:bottom w:val="none" w:sz="0" w:space="0" w:color="auto"/>
            <w:right w:val="none" w:sz="0" w:space="0" w:color="auto"/>
          </w:divBdr>
        </w:div>
        <w:div w:id="825707924">
          <w:marLeft w:val="480"/>
          <w:marRight w:val="0"/>
          <w:marTop w:val="0"/>
          <w:marBottom w:val="0"/>
          <w:divBdr>
            <w:top w:val="none" w:sz="0" w:space="0" w:color="auto"/>
            <w:left w:val="none" w:sz="0" w:space="0" w:color="auto"/>
            <w:bottom w:val="none" w:sz="0" w:space="0" w:color="auto"/>
            <w:right w:val="none" w:sz="0" w:space="0" w:color="auto"/>
          </w:divBdr>
        </w:div>
        <w:div w:id="827097041">
          <w:marLeft w:val="480"/>
          <w:marRight w:val="0"/>
          <w:marTop w:val="0"/>
          <w:marBottom w:val="0"/>
          <w:divBdr>
            <w:top w:val="none" w:sz="0" w:space="0" w:color="auto"/>
            <w:left w:val="none" w:sz="0" w:space="0" w:color="auto"/>
            <w:bottom w:val="none" w:sz="0" w:space="0" w:color="auto"/>
            <w:right w:val="none" w:sz="0" w:space="0" w:color="auto"/>
          </w:divBdr>
        </w:div>
        <w:div w:id="844973133">
          <w:marLeft w:val="480"/>
          <w:marRight w:val="0"/>
          <w:marTop w:val="0"/>
          <w:marBottom w:val="0"/>
          <w:divBdr>
            <w:top w:val="none" w:sz="0" w:space="0" w:color="auto"/>
            <w:left w:val="none" w:sz="0" w:space="0" w:color="auto"/>
            <w:bottom w:val="none" w:sz="0" w:space="0" w:color="auto"/>
            <w:right w:val="none" w:sz="0" w:space="0" w:color="auto"/>
          </w:divBdr>
        </w:div>
        <w:div w:id="855120953">
          <w:marLeft w:val="480"/>
          <w:marRight w:val="0"/>
          <w:marTop w:val="0"/>
          <w:marBottom w:val="0"/>
          <w:divBdr>
            <w:top w:val="none" w:sz="0" w:space="0" w:color="auto"/>
            <w:left w:val="none" w:sz="0" w:space="0" w:color="auto"/>
            <w:bottom w:val="none" w:sz="0" w:space="0" w:color="auto"/>
            <w:right w:val="none" w:sz="0" w:space="0" w:color="auto"/>
          </w:divBdr>
        </w:div>
        <w:div w:id="865869491">
          <w:marLeft w:val="480"/>
          <w:marRight w:val="0"/>
          <w:marTop w:val="0"/>
          <w:marBottom w:val="0"/>
          <w:divBdr>
            <w:top w:val="none" w:sz="0" w:space="0" w:color="auto"/>
            <w:left w:val="none" w:sz="0" w:space="0" w:color="auto"/>
            <w:bottom w:val="none" w:sz="0" w:space="0" w:color="auto"/>
            <w:right w:val="none" w:sz="0" w:space="0" w:color="auto"/>
          </w:divBdr>
        </w:div>
        <w:div w:id="882210342">
          <w:marLeft w:val="480"/>
          <w:marRight w:val="0"/>
          <w:marTop w:val="0"/>
          <w:marBottom w:val="0"/>
          <w:divBdr>
            <w:top w:val="none" w:sz="0" w:space="0" w:color="auto"/>
            <w:left w:val="none" w:sz="0" w:space="0" w:color="auto"/>
            <w:bottom w:val="none" w:sz="0" w:space="0" w:color="auto"/>
            <w:right w:val="none" w:sz="0" w:space="0" w:color="auto"/>
          </w:divBdr>
        </w:div>
        <w:div w:id="888106277">
          <w:marLeft w:val="480"/>
          <w:marRight w:val="0"/>
          <w:marTop w:val="0"/>
          <w:marBottom w:val="0"/>
          <w:divBdr>
            <w:top w:val="none" w:sz="0" w:space="0" w:color="auto"/>
            <w:left w:val="none" w:sz="0" w:space="0" w:color="auto"/>
            <w:bottom w:val="none" w:sz="0" w:space="0" w:color="auto"/>
            <w:right w:val="none" w:sz="0" w:space="0" w:color="auto"/>
          </w:divBdr>
        </w:div>
        <w:div w:id="913785701">
          <w:marLeft w:val="480"/>
          <w:marRight w:val="0"/>
          <w:marTop w:val="0"/>
          <w:marBottom w:val="0"/>
          <w:divBdr>
            <w:top w:val="none" w:sz="0" w:space="0" w:color="auto"/>
            <w:left w:val="none" w:sz="0" w:space="0" w:color="auto"/>
            <w:bottom w:val="none" w:sz="0" w:space="0" w:color="auto"/>
            <w:right w:val="none" w:sz="0" w:space="0" w:color="auto"/>
          </w:divBdr>
        </w:div>
        <w:div w:id="975600861">
          <w:marLeft w:val="480"/>
          <w:marRight w:val="0"/>
          <w:marTop w:val="0"/>
          <w:marBottom w:val="0"/>
          <w:divBdr>
            <w:top w:val="none" w:sz="0" w:space="0" w:color="auto"/>
            <w:left w:val="none" w:sz="0" w:space="0" w:color="auto"/>
            <w:bottom w:val="none" w:sz="0" w:space="0" w:color="auto"/>
            <w:right w:val="none" w:sz="0" w:space="0" w:color="auto"/>
          </w:divBdr>
        </w:div>
        <w:div w:id="1016035796">
          <w:marLeft w:val="480"/>
          <w:marRight w:val="0"/>
          <w:marTop w:val="0"/>
          <w:marBottom w:val="0"/>
          <w:divBdr>
            <w:top w:val="none" w:sz="0" w:space="0" w:color="auto"/>
            <w:left w:val="none" w:sz="0" w:space="0" w:color="auto"/>
            <w:bottom w:val="none" w:sz="0" w:space="0" w:color="auto"/>
            <w:right w:val="none" w:sz="0" w:space="0" w:color="auto"/>
          </w:divBdr>
        </w:div>
        <w:div w:id="1075783222">
          <w:marLeft w:val="480"/>
          <w:marRight w:val="0"/>
          <w:marTop w:val="0"/>
          <w:marBottom w:val="0"/>
          <w:divBdr>
            <w:top w:val="none" w:sz="0" w:space="0" w:color="auto"/>
            <w:left w:val="none" w:sz="0" w:space="0" w:color="auto"/>
            <w:bottom w:val="none" w:sz="0" w:space="0" w:color="auto"/>
            <w:right w:val="none" w:sz="0" w:space="0" w:color="auto"/>
          </w:divBdr>
        </w:div>
        <w:div w:id="1123500869">
          <w:marLeft w:val="480"/>
          <w:marRight w:val="0"/>
          <w:marTop w:val="0"/>
          <w:marBottom w:val="0"/>
          <w:divBdr>
            <w:top w:val="none" w:sz="0" w:space="0" w:color="auto"/>
            <w:left w:val="none" w:sz="0" w:space="0" w:color="auto"/>
            <w:bottom w:val="none" w:sz="0" w:space="0" w:color="auto"/>
            <w:right w:val="none" w:sz="0" w:space="0" w:color="auto"/>
          </w:divBdr>
        </w:div>
        <w:div w:id="1149057944">
          <w:marLeft w:val="480"/>
          <w:marRight w:val="0"/>
          <w:marTop w:val="0"/>
          <w:marBottom w:val="0"/>
          <w:divBdr>
            <w:top w:val="none" w:sz="0" w:space="0" w:color="auto"/>
            <w:left w:val="none" w:sz="0" w:space="0" w:color="auto"/>
            <w:bottom w:val="none" w:sz="0" w:space="0" w:color="auto"/>
            <w:right w:val="none" w:sz="0" w:space="0" w:color="auto"/>
          </w:divBdr>
        </w:div>
        <w:div w:id="1152679637">
          <w:marLeft w:val="480"/>
          <w:marRight w:val="0"/>
          <w:marTop w:val="0"/>
          <w:marBottom w:val="0"/>
          <w:divBdr>
            <w:top w:val="none" w:sz="0" w:space="0" w:color="auto"/>
            <w:left w:val="none" w:sz="0" w:space="0" w:color="auto"/>
            <w:bottom w:val="none" w:sz="0" w:space="0" w:color="auto"/>
            <w:right w:val="none" w:sz="0" w:space="0" w:color="auto"/>
          </w:divBdr>
        </w:div>
        <w:div w:id="1188182530">
          <w:marLeft w:val="480"/>
          <w:marRight w:val="0"/>
          <w:marTop w:val="0"/>
          <w:marBottom w:val="0"/>
          <w:divBdr>
            <w:top w:val="none" w:sz="0" w:space="0" w:color="auto"/>
            <w:left w:val="none" w:sz="0" w:space="0" w:color="auto"/>
            <w:bottom w:val="none" w:sz="0" w:space="0" w:color="auto"/>
            <w:right w:val="none" w:sz="0" w:space="0" w:color="auto"/>
          </w:divBdr>
        </w:div>
        <w:div w:id="1190069702">
          <w:marLeft w:val="480"/>
          <w:marRight w:val="0"/>
          <w:marTop w:val="0"/>
          <w:marBottom w:val="0"/>
          <w:divBdr>
            <w:top w:val="none" w:sz="0" w:space="0" w:color="auto"/>
            <w:left w:val="none" w:sz="0" w:space="0" w:color="auto"/>
            <w:bottom w:val="none" w:sz="0" w:space="0" w:color="auto"/>
            <w:right w:val="none" w:sz="0" w:space="0" w:color="auto"/>
          </w:divBdr>
        </w:div>
        <w:div w:id="1268348636">
          <w:marLeft w:val="480"/>
          <w:marRight w:val="0"/>
          <w:marTop w:val="0"/>
          <w:marBottom w:val="0"/>
          <w:divBdr>
            <w:top w:val="none" w:sz="0" w:space="0" w:color="auto"/>
            <w:left w:val="none" w:sz="0" w:space="0" w:color="auto"/>
            <w:bottom w:val="none" w:sz="0" w:space="0" w:color="auto"/>
            <w:right w:val="none" w:sz="0" w:space="0" w:color="auto"/>
          </w:divBdr>
        </w:div>
        <w:div w:id="1283000541">
          <w:marLeft w:val="480"/>
          <w:marRight w:val="0"/>
          <w:marTop w:val="0"/>
          <w:marBottom w:val="0"/>
          <w:divBdr>
            <w:top w:val="none" w:sz="0" w:space="0" w:color="auto"/>
            <w:left w:val="none" w:sz="0" w:space="0" w:color="auto"/>
            <w:bottom w:val="none" w:sz="0" w:space="0" w:color="auto"/>
            <w:right w:val="none" w:sz="0" w:space="0" w:color="auto"/>
          </w:divBdr>
        </w:div>
        <w:div w:id="1290016732">
          <w:marLeft w:val="480"/>
          <w:marRight w:val="0"/>
          <w:marTop w:val="0"/>
          <w:marBottom w:val="0"/>
          <w:divBdr>
            <w:top w:val="none" w:sz="0" w:space="0" w:color="auto"/>
            <w:left w:val="none" w:sz="0" w:space="0" w:color="auto"/>
            <w:bottom w:val="none" w:sz="0" w:space="0" w:color="auto"/>
            <w:right w:val="none" w:sz="0" w:space="0" w:color="auto"/>
          </w:divBdr>
        </w:div>
        <w:div w:id="1292831987">
          <w:marLeft w:val="480"/>
          <w:marRight w:val="0"/>
          <w:marTop w:val="0"/>
          <w:marBottom w:val="0"/>
          <w:divBdr>
            <w:top w:val="none" w:sz="0" w:space="0" w:color="auto"/>
            <w:left w:val="none" w:sz="0" w:space="0" w:color="auto"/>
            <w:bottom w:val="none" w:sz="0" w:space="0" w:color="auto"/>
            <w:right w:val="none" w:sz="0" w:space="0" w:color="auto"/>
          </w:divBdr>
        </w:div>
        <w:div w:id="1311902073">
          <w:marLeft w:val="480"/>
          <w:marRight w:val="0"/>
          <w:marTop w:val="0"/>
          <w:marBottom w:val="0"/>
          <w:divBdr>
            <w:top w:val="none" w:sz="0" w:space="0" w:color="auto"/>
            <w:left w:val="none" w:sz="0" w:space="0" w:color="auto"/>
            <w:bottom w:val="none" w:sz="0" w:space="0" w:color="auto"/>
            <w:right w:val="none" w:sz="0" w:space="0" w:color="auto"/>
          </w:divBdr>
        </w:div>
        <w:div w:id="1322999897">
          <w:marLeft w:val="480"/>
          <w:marRight w:val="0"/>
          <w:marTop w:val="0"/>
          <w:marBottom w:val="0"/>
          <w:divBdr>
            <w:top w:val="none" w:sz="0" w:space="0" w:color="auto"/>
            <w:left w:val="none" w:sz="0" w:space="0" w:color="auto"/>
            <w:bottom w:val="none" w:sz="0" w:space="0" w:color="auto"/>
            <w:right w:val="none" w:sz="0" w:space="0" w:color="auto"/>
          </w:divBdr>
        </w:div>
        <w:div w:id="1332879758">
          <w:marLeft w:val="480"/>
          <w:marRight w:val="0"/>
          <w:marTop w:val="0"/>
          <w:marBottom w:val="0"/>
          <w:divBdr>
            <w:top w:val="none" w:sz="0" w:space="0" w:color="auto"/>
            <w:left w:val="none" w:sz="0" w:space="0" w:color="auto"/>
            <w:bottom w:val="none" w:sz="0" w:space="0" w:color="auto"/>
            <w:right w:val="none" w:sz="0" w:space="0" w:color="auto"/>
          </w:divBdr>
        </w:div>
        <w:div w:id="1341129194">
          <w:marLeft w:val="480"/>
          <w:marRight w:val="0"/>
          <w:marTop w:val="0"/>
          <w:marBottom w:val="0"/>
          <w:divBdr>
            <w:top w:val="none" w:sz="0" w:space="0" w:color="auto"/>
            <w:left w:val="none" w:sz="0" w:space="0" w:color="auto"/>
            <w:bottom w:val="none" w:sz="0" w:space="0" w:color="auto"/>
            <w:right w:val="none" w:sz="0" w:space="0" w:color="auto"/>
          </w:divBdr>
        </w:div>
        <w:div w:id="1343893152">
          <w:marLeft w:val="480"/>
          <w:marRight w:val="0"/>
          <w:marTop w:val="0"/>
          <w:marBottom w:val="0"/>
          <w:divBdr>
            <w:top w:val="none" w:sz="0" w:space="0" w:color="auto"/>
            <w:left w:val="none" w:sz="0" w:space="0" w:color="auto"/>
            <w:bottom w:val="none" w:sz="0" w:space="0" w:color="auto"/>
            <w:right w:val="none" w:sz="0" w:space="0" w:color="auto"/>
          </w:divBdr>
        </w:div>
        <w:div w:id="1389844279">
          <w:marLeft w:val="480"/>
          <w:marRight w:val="0"/>
          <w:marTop w:val="0"/>
          <w:marBottom w:val="0"/>
          <w:divBdr>
            <w:top w:val="none" w:sz="0" w:space="0" w:color="auto"/>
            <w:left w:val="none" w:sz="0" w:space="0" w:color="auto"/>
            <w:bottom w:val="none" w:sz="0" w:space="0" w:color="auto"/>
            <w:right w:val="none" w:sz="0" w:space="0" w:color="auto"/>
          </w:divBdr>
        </w:div>
        <w:div w:id="1397364534">
          <w:marLeft w:val="480"/>
          <w:marRight w:val="0"/>
          <w:marTop w:val="0"/>
          <w:marBottom w:val="0"/>
          <w:divBdr>
            <w:top w:val="none" w:sz="0" w:space="0" w:color="auto"/>
            <w:left w:val="none" w:sz="0" w:space="0" w:color="auto"/>
            <w:bottom w:val="none" w:sz="0" w:space="0" w:color="auto"/>
            <w:right w:val="none" w:sz="0" w:space="0" w:color="auto"/>
          </w:divBdr>
        </w:div>
        <w:div w:id="1491673982">
          <w:marLeft w:val="480"/>
          <w:marRight w:val="0"/>
          <w:marTop w:val="0"/>
          <w:marBottom w:val="0"/>
          <w:divBdr>
            <w:top w:val="none" w:sz="0" w:space="0" w:color="auto"/>
            <w:left w:val="none" w:sz="0" w:space="0" w:color="auto"/>
            <w:bottom w:val="none" w:sz="0" w:space="0" w:color="auto"/>
            <w:right w:val="none" w:sz="0" w:space="0" w:color="auto"/>
          </w:divBdr>
        </w:div>
        <w:div w:id="1518736560">
          <w:marLeft w:val="480"/>
          <w:marRight w:val="0"/>
          <w:marTop w:val="0"/>
          <w:marBottom w:val="0"/>
          <w:divBdr>
            <w:top w:val="none" w:sz="0" w:space="0" w:color="auto"/>
            <w:left w:val="none" w:sz="0" w:space="0" w:color="auto"/>
            <w:bottom w:val="none" w:sz="0" w:space="0" w:color="auto"/>
            <w:right w:val="none" w:sz="0" w:space="0" w:color="auto"/>
          </w:divBdr>
        </w:div>
        <w:div w:id="1527790354">
          <w:marLeft w:val="480"/>
          <w:marRight w:val="0"/>
          <w:marTop w:val="0"/>
          <w:marBottom w:val="0"/>
          <w:divBdr>
            <w:top w:val="none" w:sz="0" w:space="0" w:color="auto"/>
            <w:left w:val="none" w:sz="0" w:space="0" w:color="auto"/>
            <w:bottom w:val="none" w:sz="0" w:space="0" w:color="auto"/>
            <w:right w:val="none" w:sz="0" w:space="0" w:color="auto"/>
          </w:divBdr>
        </w:div>
        <w:div w:id="1531186947">
          <w:marLeft w:val="480"/>
          <w:marRight w:val="0"/>
          <w:marTop w:val="0"/>
          <w:marBottom w:val="0"/>
          <w:divBdr>
            <w:top w:val="none" w:sz="0" w:space="0" w:color="auto"/>
            <w:left w:val="none" w:sz="0" w:space="0" w:color="auto"/>
            <w:bottom w:val="none" w:sz="0" w:space="0" w:color="auto"/>
            <w:right w:val="none" w:sz="0" w:space="0" w:color="auto"/>
          </w:divBdr>
        </w:div>
        <w:div w:id="1534883245">
          <w:marLeft w:val="480"/>
          <w:marRight w:val="0"/>
          <w:marTop w:val="0"/>
          <w:marBottom w:val="0"/>
          <w:divBdr>
            <w:top w:val="none" w:sz="0" w:space="0" w:color="auto"/>
            <w:left w:val="none" w:sz="0" w:space="0" w:color="auto"/>
            <w:bottom w:val="none" w:sz="0" w:space="0" w:color="auto"/>
            <w:right w:val="none" w:sz="0" w:space="0" w:color="auto"/>
          </w:divBdr>
        </w:div>
        <w:div w:id="1598906312">
          <w:marLeft w:val="480"/>
          <w:marRight w:val="0"/>
          <w:marTop w:val="0"/>
          <w:marBottom w:val="0"/>
          <w:divBdr>
            <w:top w:val="none" w:sz="0" w:space="0" w:color="auto"/>
            <w:left w:val="none" w:sz="0" w:space="0" w:color="auto"/>
            <w:bottom w:val="none" w:sz="0" w:space="0" w:color="auto"/>
            <w:right w:val="none" w:sz="0" w:space="0" w:color="auto"/>
          </w:divBdr>
        </w:div>
        <w:div w:id="1692100832">
          <w:marLeft w:val="480"/>
          <w:marRight w:val="0"/>
          <w:marTop w:val="0"/>
          <w:marBottom w:val="0"/>
          <w:divBdr>
            <w:top w:val="none" w:sz="0" w:space="0" w:color="auto"/>
            <w:left w:val="none" w:sz="0" w:space="0" w:color="auto"/>
            <w:bottom w:val="none" w:sz="0" w:space="0" w:color="auto"/>
            <w:right w:val="none" w:sz="0" w:space="0" w:color="auto"/>
          </w:divBdr>
        </w:div>
        <w:div w:id="1694724933">
          <w:marLeft w:val="480"/>
          <w:marRight w:val="0"/>
          <w:marTop w:val="0"/>
          <w:marBottom w:val="0"/>
          <w:divBdr>
            <w:top w:val="none" w:sz="0" w:space="0" w:color="auto"/>
            <w:left w:val="none" w:sz="0" w:space="0" w:color="auto"/>
            <w:bottom w:val="none" w:sz="0" w:space="0" w:color="auto"/>
            <w:right w:val="none" w:sz="0" w:space="0" w:color="auto"/>
          </w:divBdr>
        </w:div>
        <w:div w:id="1737047001">
          <w:marLeft w:val="480"/>
          <w:marRight w:val="0"/>
          <w:marTop w:val="0"/>
          <w:marBottom w:val="0"/>
          <w:divBdr>
            <w:top w:val="none" w:sz="0" w:space="0" w:color="auto"/>
            <w:left w:val="none" w:sz="0" w:space="0" w:color="auto"/>
            <w:bottom w:val="none" w:sz="0" w:space="0" w:color="auto"/>
            <w:right w:val="none" w:sz="0" w:space="0" w:color="auto"/>
          </w:divBdr>
        </w:div>
        <w:div w:id="1791320039">
          <w:marLeft w:val="480"/>
          <w:marRight w:val="0"/>
          <w:marTop w:val="0"/>
          <w:marBottom w:val="0"/>
          <w:divBdr>
            <w:top w:val="none" w:sz="0" w:space="0" w:color="auto"/>
            <w:left w:val="none" w:sz="0" w:space="0" w:color="auto"/>
            <w:bottom w:val="none" w:sz="0" w:space="0" w:color="auto"/>
            <w:right w:val="none" w:sz="0" w:space="0" w:color="auto"/>
          </w:divBdr>
        </w:div>
        <w:div w:id="1835610868">
          <w:marLeft w:val="480"/>
          <w:marRight w:val="0"/>
          <w:marTop w:val="0"/>
          <w:marBottom w:val="0"/>
          <w:divBdr>
            <w:top w:val="none" w:sz="0" w:space="0" w:color="auto"/>
            <w:left w:val="none" w:sz="0" w:space="0" w:color="auto"/>
            <w:bottom w:val="none" w:sz="0" w:space="0" w:color="auto"/>
            <w:right w:val="none" w:sz="0" w:space="0" w:color="auto"/>
          </w:divBdr>
        </w:div>
        <w:div w:id="1943416974">
          <w:marLeft w:val="480"/>
          <w:marRight w:val="0"/>
          <w:marTop w:val="0"/>
          <w:marBottom w:val="0"/>
          <w:divBdr>
            <w:top w:val="none" w:sz="0" w:space="0" w:color="auto"/>
            <w:left w:val="none" w:sz="0" w:space="0" w:color="auto"/>
            <w:bottom w:val="none" w:sz="0" w:space="0" w:color="auto"/>
            <w:right w:val="none" w:sz="0" w:space="0" w:color="auto"/>
          </w:divBdr>
        </w:div>
        <w:div w:id="1950699712">
          <w:marLeft w:val="480"/>
          <w:marRight w:val="0"/>
          <w:marTop w:val="0"/>
          <w:marBottom w:val="0"/>
          <w:divBdr>
            <w:top w:val="none" w:sz="0" w:space="0" w:color="auto"/>
            <w:left w:val="none" w:sz="0" w:space="0" w:color="auto"/>
            <w:bottom w:val="none" w:sz="0" w:space="0" w:color="auto"/>
            <w:right w:val="none" w:sz="0" w:space="0" w:color="auto"/>
          </w:divBdr>
        </w:div>
        <w:div w:id="2046517017">
          <w:marLeft w:val="480"/>
          <w:marRight w:val="0"/>
          <w:marTop w:val="0"/>
          <w:marBottom w:val="0"/>
          <w:divBdr>
            <w:top w:val="none" w:sz="0" w:space="0" w:color="auto"/>
            <w:left w:val="none" w:sz="0" w:space="0" w:color="auto"/>
            <w:bottom w:val="none" w:sz="0" w:space="0" w:color="auto"/>
            <w:right w:val="none" w:sz="0" w:space="0" w:color="auto"/>
          </w:divBdr>
        </w:div>
        <w:div w:id="2057311152">
          <w:marLeft w:val="480"/>
          <w:marRight w:val="0"/>
          <w:marTop w:val="0"/>
          <w:marBottom w:val="0"/>
          <w:divBdr>
            <w:top w:val="none" w:sz="0" w:space="0" w:color="auto"/>
            <w:left w:val="none" w:sz="0" w:space="0" w:color="auto"/>
            <w:bottom w:val="none" w:sz="0" w:space="0" w:color="auto"/>
            <w:right w:val="none" w:sz="0" w:space="0" w:color="auto"/>
          </w:divBdr>
        </w:div>
        <w:div w:id="2121104785">
          <w:marLeft w:val="480"/>
          <w:marRight w:val="0"/>
          <w:marTop w:val="0"/>
          <w:marBottom w:val="0"/>
          <w:divBdr>
            <w:top w:val="none" w:sz="0" w:space="0" w:color="auto"/>
            <w:left w:val="none" w:sz="0" w:space="0" w:color="auto"/>
            <w:bottom w:val="none" w:sz="0" w:space="0" w:color="auto"/>
            <w:right w:val="none" w:sz="0" w:space="0" w:color="auto"/>
          </w:divBdr>
        </w:div>
        <w:div w:id="2126851109">
          <w:marLeft w:val="480"/>
          <w:marRight w:val="0"/>
          <w:marTop w:val="0"/>
          <w:marBottom w:val="0"/>
          <w:divBdr>
            <w:top w:val="none" w:sz="0" w:space="0" w:color="auto"/>
            <w:left w:val="none" w:sz="0" w:space="0" w:color="auto"/>
            <w:bottom w:val="none" w:sz="0" w:space="0" w:color="auto"/>
            <w:right w:val="none" w:sz="0" w:space="0" w:color="auto"/>
          </w:divBdr>
        </w:div>
      </w:divsChild>
    </w:div>
    <w:div w:id="1936090451">
      <w:bodyDiv w:val="1"/>
      <w:marLeft w:val="0"/>
      <w:marRight w:val="0"/>
      <w:marTop w:val="0"/>
      <w:marBottom w:val="0"/>
      <w:divBdr>
        <w:top w:val="none" w:sz="0" w:space="0" w:color="auto"/>
        <w:left w:val="none" w:sz="0" w:space="0" w:color="auto"/>
        <w:bottom w:val="none" w:sz="0" w:space="0" w:color="auto"/>
        <w:right w:val="none" w:sz="0" w:space="0" w:color="auto"/>
      </w:divBdr>
    </w:div>
    <w:div w:id="1937473063">
      <w:bodyDiv w:val="1"/>
      <w:marLeft w:val="0"/>
      <w:marRight w:val="0"/>
      <w:marTop w:val="0"/>
      <w:marBottom w:val="0"/>
      <w:divBdr>
        <w:top w:val="none" w:sz="0" w:space="0" w:color="auto"/>
        <w:left w:val="none" w:sz="0" w:space="0" w:color="auto"/>
        <w:bottom w:val="none" w:sz="0" w:space="0" w:color="auto"/>
        <w:right w:val="none" w:sz="0" w:space="0" w:color="auto"/>
      </w:divBdr>
    </w:div>
    <w:div w:id="1938246405">
      <w:bodyDiv w:val="1"/>
      <w:marLeft w:val="0"/>
      <w:marRight w:val="0"/>
      <w:marTop w:val="0"/>
      <w:marBottom w:val="0"/>
      <w:divBdr>
        <w:top w:val="none" w:sz="0" w:space="0" w:color="auto"/>
        <w:left w:val="none" w:sz="0" w:space="0" w:color="auto"/>
        <w:bottom w:val="none" w:sz="0" w:space="0" w:color="auto"/>
        <w:right w:val="none" w:sz="0" w:space="0" w:color="auto"/>
      </w:divBdr>
    </w:div>
    <w:div w:id="1939362639">
      <w:bodyDiv w:val="1"/>
      <w:marLeft w:val="0"/>
      <w:marRight w:val="0"/>
      <w:marTop w:val="0"/>
      <w:marBottom w:val="0"/>
      <w:divBdr>
        <w:top w:val="none" w:sz="0" w:space="0" w:color="auto"/>
        <w:left w:val="none" w:sz="0" w:space="0" w:color="auto"/>
        <w:bottom w:val="none" w:sz="0" w:space="0" w:color="auto"/>
        <w:right w:val="none" w:sz="0" w:space="0" w:color="auto"/>
      </w:divBdr>
    </w:div>
    <w:div w:id="1940603862">
      <w:bodyDiv w:val="1"/>
      <w:marLeft w:val="0"/>
      <w:marRight w:val="0"/>
      <w:marTop w:val="0"/>
      <w:marBottom w:val="0"/>
      <w:divBdr>
        <w:top w:val="none" w:sz="0" w:space="0" w:color="auto"/>
        <w:left w:val="none" w:sz="0" w:space="0" w:color="auto"/>
        <w:bottom w:val="none" w:sz="0" w:space="0" w:color="auto"/>
        <w:right w:val="none" w:sz="0" w:space="0" w:color="auto"/>
      </w:divBdr>
    </w:div>
    <w:div w:id="1941142377">
      <w:bodyDiv w:val="1"/>
      <w:marLeft w:val="0"/>
      <w:marRight w:val="0"/>
      <w:marTop w:val="0"/>
      <w:marBottom w:val="0"/>
      <w:divBdr>
        <w:top w:val="none" w:sz="0" w:space="0" w:color="auto"/>
        <w:left w:val="none" w:sz="0" w:space="0" w:color="auto"/>
        <w:bottom w:val="none" w:sz="0" w:space="0" w:color="auto"/>
        <w:right w:val="none" w:sz="0" w:space="0" w:color="auto"/>
      </w:divBdr>
    </w:div>
    <w:div w:id="1943148342">
      <w:bodyDiv w:val="1"/>
      <w:marLeft w:val="0"/>
      <w:marRight w:val="0"/>
      <w:marTop w:val="0"/>
      <w:marBottom w:val="0"/>
      <w:divBdr>
        <w:top w:val="none" w:sz="0" w:space="0" w:color="auto"/>
        <w:left w:val="none" w:sz="0" w:space="0" w:color="auto"/>
        <w:bottom w:val="none" w:sz="0" w:space="0" w:color="auto"/>
        <w:right w:val="none" w:sz="0" w:space="0" w:color="auto"/>
      </w:divBdr>
    </w:div>
    <w:div w:id="1944847436">
      <w:bodyDiv w:val="1"/>
      <w:marLeft w:val="0"/>
      <w:marRight w:val="0"/>
      <w:marTop w:val="0"/>
      <w:marBottom w:val="0"/>
      <w:divBdr>
        <w:top w:val="none" w:sz="0" w:space="0" w:color="auto"/>
        <w:left w:val="none" w:sz="0" w:space="0" w:color="auto"/>
        <w:bottom w:val="none" w:sz="0" w:space="0" w:color="auto"/>
        <w:right w:val="none" w:sz="0" w:space="0" w:color="auto"/>
      </w:divBdr>
    </w:div>
    <w:div w:id="1947079440">
      <w:bodyDiv w:val="1"/>
      <w:marLeft w:val="0"/>
      <w:marRight w:val="0"/>
      <w:marTop w:val="0"/>
      <w:marBottom w:val="0"/>
      <w:divBdr>
        <w:top w:val="none" w:sz="0" w:space="0" w:color="auto"/>
        <w:left w:val="none" w:sz="0" w:space="0" w:color="auto"/>
        <w:bottom w:val="none" w:sz="0" w:space="0" w:color="auto"/>
        <w:right w:val="none" w:sz="0" w:space="0" w:color="auto"/>
      </w:divBdr>
    </w:div>
    <w:div w:id="1947418239">
      <w:bodyDiv w:val="1"/>
      <w:marLeft w:val="0"/>
      <w:marRight w:val="0"/>
      <w:marTop w:val="0"/>
      <w:marBottom w:val="0"/>
      <w:divBdr>
        <w:top w:val="none" w:sz="0" w:space="0" w:color="auto"/>
        <w:left w:val="none" w:sz="0" w:space="0" w:color="auto"/>
        <w:bottom w:val="none" w:sz="0" w:space="0" w:color="auto"/>
        <w:right w:val="none" w:sz="0" w:space="0" w:color="auto"/>
      </w:divBdr>
    </w:div>
    <w:div w:id="1947424286">
      <w:bodyDiv w:val="1"/>
      <w:marLeft w:val="0"/>
      <w:marRight w:val="0"/>
      <w:marTop w:val="0"/>
      <w:marBottom w:val="0"/>
      <w:divBdr>
        <w:top w:val="none" w:sz="0" w:space="0" w:color="auto"/>
        <w:left w:val="none" w:sz="0" w:space="0" w:color="auto"/>
        <w:bottom w:val="none" w:sz="0" w:space="0" w:color="auto"/>
        <w:right w:val="none" w:sz="0" w:space="0" w:color="auto"/>
      </w:divBdr>
    </w:div>
    <w:div w:id="1948271537">
      <w:bodyDiv w:val="1"/>
      <w:marLeft w:val="0"/>
      <w:marRight w:val="0"/>
      <w:marTop w:val="0"/>
      <w:marBottom w:val="0"/>
      <w:divBdr>
        <w:top w:val="none" w:sz="0" w:space="0" w:color="auto"/>
        <w:left w:val="none" w:sz="0" w:space="0" w:color="auto"/>
        <w:bottom w:val="none" w:sz="0" w:space="0" w:color="auto"/>
        <w:right w:val="none" w:sz="0" w:space="0" w:color="auto"/>
      </w:divBdr>
    </w:div>
    <w:div w:id="1950114097">
      <w:bodyDiv w:val="1"/>
      <w:marLeft w:val="0"/>
      <w:marRight w:val="0"/>
      <w:marTop w:val="0"/>
      <w:marBottom w:val="0"/>
      <w:divBdr>
        <w:top w:val="none" w:sz="0" w:space="0" w:color="auto"/>
        <w:left w:val="none" w:sz="0" w:space="0" w:color="auto"/>
        <w:bottom w:val="none" w:sz="0" w:space="0" w:color="auto"/>
        <w:right w:val="none" w:sz="0" w:space="0" w:color="auto"/>
      </w:divBdr>
    </w:div>
    <w:div w:id="1951013420">
      <w:bodyDiv w:val="1"/>
      <w:marLeft w:val="0"/>
      <w:marRight w:val="0"/>
      <w:marTop w:val="0"/>
      <w:marBottom w:val="0"/>
      <w:divBdr>
        <w:top w:val="none" w:sz="0" w:space="0" w:color="auto"/>
        <w:left w:val="none" w:sz="0" w:space="0" w:color="auto"/>
        <w:bottom w:val="none" w:sz="0" w:space="0" w:color="auto"/>
        <w:right w:val="none" w:sz="0" w:space="0" w:color="auto"/>
      </w:divBdr>
    </w:div>
    <w:div w:id="1951929236">
      <w:bodyDiv w:val="1"/>
      <w:marLeft w:val="0"/>
      <w:marRight w:val="0"/>
      <w:marTop w:val="0"/>
      <w:marBottom w:val="0"/>
      <w:divBdr>
        <w:top w:val="none" w:sz="0" w:space="0" w:color="auto"/>
        <w:left w:val="none" w:sz="0" w:space="0" w:color="auto"/>
        <w:bottom w:val="none" w:sz="0" w:space="0" w:color="auto"/>
        <w:right w:val="none" w:sz="0" w:space="0" w:color="auto"/>
      </w:divBdr>
    </w:div>
    <w:div w:id="1951934137">
      <w:bodyDiv w:val="1"/>
      <w:marLeft w:val="0"/>
      <w:marRight w:val="0"/>
      <w:marTop w:val="0"/>
      <w:marBottom w:val="0"/>
      <w:divBdr>
        <w:top w:val="none" w:sz="0" w:space="0" w:color="auto"/>
        <w:left w:val="none" w:sz="0" w:space="0" w:color="auto"/>
        <w:bottom w:val="none" w:sz="0" w:space="0" w:color="auto"/>
        <w:right w:val="none" w:sz="0" w:space="0" w:color="auto"/>
      </w:divBdr>
    </w:div>
    <w:div w:id="1953709920">
      <w:bodyDiv w:val="1"/>
      <w:marLeft w:val="0"/>
      <w:marRight w:val="0"/>
      <w:marTop w:val="0"/>
      <w:marBottom w:val="0"/>
      <w:divBdr>
        <w:top w:val="none" w:sz="0" w:space="0" w:color="auto"/>
        <w:left w:val="none" w:sz="0" w:space="0" w:color="auto"/>
        <w:bottom w:val="none" w:sz="0" w:space="0" w:color="auto"/>
        <w:right w:val="none" w:sz="0" w:space="0" w:color="auto"/>
      </w:divBdr>
    </w:div>
    <w:div w:id="1956446849">
      <w:bodyDiv w:val="1"/>
      <w:marLeft w:val="0"/>
      <w:marRight w:val="0"/>
      <w:marTop w:val="0"/>
      <w:marBottom w:val="0"/>
      <w:divBdr>
        <w:top w:val="none" w:sz="0" w:space="0" w:color="auto"/>
        <w:left w:val="none" w:sz="0" w:space="0" w:color="auto"/>
        <w:bottom w:val="none" w:sz="0" w:space="0" w:color="auto"/>
        <w:right w:val="none" w:sz="0" w:space="0" w:color="auto"/>
      </w:divBdr>
    </w:div>
    <w:div w:id="1956668091">
      <w:bodyDiv w:val="1"/>
      <w:marLeft w:val="0"/>
      <w:marRight w:val="0"/>
      <w:marTop w:val="0"/>
      <w:marBottom w:val="0"/>
      <w:divBdr>
        <w:top w:val="none" w:sz="0" w:space="0" w:color="auto"/>
        <w:left w:val="none" w:sz="0" w:space="0" w:color="auto"/>
        <w:bottom w:val="none" w:sz="0" w:space="0" w:color="auto"/>
        <w:right w:val="none" w:sz="0" w:space="0" w:color="auto"/>
      </w:divBdr>
    </w:div>
    <w:div w:id="1957713470">
      <w:bodyDiv w:val="1"/>
      <w:marLeft w:val="0"/>
      <w:marRight w:val="0"/>
      <w:marTop w:val="0"/>
      <w:marBottom w:val="0"/>
      <w:divBdr>
        <w:top w:val="none" w:sz="0" w:space="0" w:color="auto"/>
        <w:left w:val="none" w:sz="0" w:space="0" w:color="auto"/>
        <w:bottom w:val="none" w:sz="0" w:space="0" w:color="auto"/>
        <w:right w:val="none" w:sz="0" w:space="0" w:color="auto"/>
      </w:divBdr>
    </w:div>
    <w:div w:id="1958289060">
      <w:bodyDiv w:val="1"/>
      <w:marLeft w:val="0"/>
      <w:marRight w:val="0"/>
      <w:marTop w:val="0"/>
      <w:marBottom w:val="0"/>
      <w:divBdr>
        <w:top w:val="none" w:sz="0" w:space="0" w:color="auto"/>
        <w:left w:val="none" w:sz="0" w:space="0" w:color="auto"/>
        <w:bottom w:val="none" w:sz="0" w:space="0" w:color="auto"/>
        <w:right w:val="none" w:sz="0" w:space="0" w:color="auto"/>
      </w:divBdr>
    </w:div>
    <w:div w:id="1958482057">
      <w:bodyDiv w:val="1"/>
      <w:marLeft w:val="0"/>
      <w:marRight w:val="0"/>
      <w:marTop w:val="0"/>
      <w:marBottom w:val="0"/>
      <w:divBdr>
        <w:top w:val="none" w:sz="0" w:space="0" w:color="auto"/>
        <w:left w:val="none" w:sz="0" w:space="0" w:color="auto"/>
        <w:bottom w:val="none" w:sz="0" w:space="0" w:color="auto"/>
        <w:right w:val="none" w:sz="0" w:space="0" w:color="auto"/>
      </w:divBdr>
      <w:divsChild>
        <w:div w:id="32578596">
          <w:marLeft w:val="480"/>
          <w:marRight w:val="0"/>
          <w:marTop w:val="0"/>
          <w:marBottom w:val="0"/>
          <w:divBdr>
            <w:top w:val="none" w:sz="0" w:space="0" w:color="auto"/>
            <w:left w:val="none" w:sz="0" w:space="0" w:color="auto"/>
            <w:bottom w:val="none" w:sz="0" w:space="0" w:color="auto"/>
            <w:right w:val="none" w:sz="0" w:space="0" w:color="auto"/>
          </w:divBdr>
        </w:div>
        <w:div w:id="70930967">
          <w:marLeft w:val="480"/>
          <w:marRight w:val="0"/>
          <w:marTop w:val="0"/>
          <w:marBottom w:val="0"/>
          <w:divBdr>
            <w:top w:val="none" w:sz="0" w:space="0" w:color="auto"/>
            <w:left w:val="none" w:sz="0" w:space="0" w:color="auto"/>
            <w:bottom w:val="none" w:sz="0" w:space="0" w:color="auto"/>
            <w:right w:val="none" w:sz="0" w:space="0" w:color="auto"/>
          </w:divBdr>
        </w:div>
        <w:div w:id="78140471">
          <w:marLeft w:val="480"/>
          <w:marRight w:val="0"/>
          <w:marTop w:val="0"/>
          <w:marBottom w:val="0"/>
          <w:divBdr>
            <w:top w:val="none" w:sz="0" w:space="0" w:color="auto"/>
            <w:left w:val="none" w:sz="0" w:space="0" w:color="auto"/>
            <w:bottom w:val="none" w:sz="0" w:space="0" w:color="auto"/>
            <w:right w:val="none" w:sz="0" w:space="0" w:color="auto"/>
          </w:divBdr>
        </w:div>
        <w:div w:id="88746099">
          <w:marLeft w:val="480"/>
          <w:marRight w:val="0"/>
          <w:marTop w:val="0"/>
          <w:marBottom w:val="0"/>
          <w:divBdr>
            <w:top w:val="none" w:sz="0" w:space="0" w:color="auto"/>
            <w:left w:val="none" w:sz="0" w:space="0" w:color="auto"/>
            <w:bottom w:val="none" w:sz="0" w:space="0" w:color="auto"/>
            <w:right w:val="none" w:sz="0" w:space="0" w:color="auto"/>
          </w:divBdr>
        </w:div>
        <w:div w:id="97458240">
          <w:marLeft w:val="480"/>
          <w:marRight w:val="0"/>
          <w:marTop w:val="0"/>
          <w:marBottom w:val="0"/>
          <w:divBdr>
            <w:top w:val="none" w:sz="0" w:space="0" w:color="auto"/>
            <w:left w:val="none" w:sz="0" w:space="0" w:color="auto"/>
            <w:bottom w:val="none" w:sz="0" w:space="0" w:color="auto"/>
            <w:right w:val="none" w:sz="0" w:space="0" w:color="auto"/>
          </w:divBdr>
        </w:div>
        <w:div w:id="104036665">
          <w:marLeft w:val="480"/>
          <w:marRight w:val="0"/>
          <w:marTop w:val="0"/>
          <w:marBottom w:val="0"/>
          <w:divBdr>
            <w:top w:val="none" w:sz="0" w:space="0" w:color="auto"/>
            <w:left w:val="none" w:sz="0" w:space="0" w:color="auto"/>
            <w:bottom w:val="none" w:sz="0" w:space="0" w:color="auto"/>
            <w:right w:val="none" w:sz="0" w:space="0" w:color="auto"/>
          </w:divBdr>
        </w:div>
        <w:div w:id="127554004">
          <w:marLeft w:val="480"/>
          <w:marRight w:val="0"/>
          <w:marTop w:val="0"/>
          <w:marBottom w:val="0"/>
          <w:divBdr>
            <w:top w:val="none" w:sz="0" w:space="0" w:color="auto"/>
            <w:left w:val="none" w:sz="0" w:space="0" w:color="auto"/>
            <w:bottom w:val="none" w:sz="0" w:space="0" w:color="auto"/>
            <w:right w:val="none" w:sz="0" w:space="0" w:color="auto"/>
          </w:divBdr>
        </w:div>
        <w:div w:id="143158870">
          <w:marLeft w:val="480"/>
          <w:marRight w:val="0"/>
          <w:marTop w:val="0"/>
          <w:marBottom w:val="0"/>
          <w:divBdr>
            <w:top w:val="none" w:sz="0" w:space="0" w:color="auto"/>
            <w:left w:val="none" w:sz="0" w:space="0" w:color="auto"/>
            <w:bottom w:val="none" w:sz="0" w:space="0" w:color="auto"/>
            <w:right w:val="none" w:sz="0" w:space="0" w:color="auto"/>
          </w:divBdr>
        </w:div>
        <w:div w:id="214437185">
          <w:marLeft w:val="480"/>
          <w:marRight w:val="0"/>
          <w:marTop w:val="0"/>
          <w:marBottom w:val="0"/>
          <w:divBdr>
            <w:top w:val="none" w:sz="0" w:space="0" w:color="auto"/>
            <w:left w:val="none" w:sz="0" w:space="0" w:color="auto"/>
            <w:bottom w:val="none" w:sz="0" w:space="0" w:color="auto"/>
            <w:right w:val="none" w:sz="0" w:space="0" w:color="auto"/>
          </w:divBdr>
        </w:div>
        <w:div w:id="247690829">
          <w:marLeft w:val="480"/>
          <w:marRight w:val="0"/>
          <w:marTop w:val="0"/>
          <w:marBottom w:val="0"/>
          <w:divBdr>
            <w:top w:val="none" w:sz="0" w:space="0" w:color="auto"/>
            <w:left w:val="none" w:sz="0" w:space="0" w:color="auto"/>
            <w:bottom w:val="none" w:sz="0" w:space="0" w:color="auto"/>
            <w:right w:val="none" w:sz="0" w:space="0" w:color="auto"/>
          </w:divBdr>
        </w:div>
        <w:div w:id="248467039">
          <w:marLeft w:val="480"/>
          <w:marRight w:val="0"/>
          <w:marTop w:val="0"/>
          <w:marBottom w:val="0"/>
          <w:divBdr>
            <w:top w:val="none" w:sz="0" w:space="0" w:color="auto"/>
            <w:left w:val="none" w:sz="0" w:space="0" w:color="auto"/>
            <w:bottom w:val="none" w:sz="0" w:space="0" w:color="auto"/>
            <w:right w:val="none" w:sz="0" w:space="0" w:color="auto"/>
          </w:divBdr>
        </w:div>
        <w:div w:id="252133534">
          <w:marLeft w:val="480"/>
          <w:marRight w:val="0"/>
          <w:marTop w:val="0"/>
          <w:marBottom w:val="0"/>
          <w:divBdr>
            <w:top w:val="none" w:sz="0" w:space="0" w:color="auto"/>
            <w:left w:val="none" w:sz="0" w:space="0" w:color="auto"/>
            <w:bottom w:val="none" w:sz="0" w:space="0" w:color="auto"/>
            <w:right w:val="none" w:sz="0" w:space="0" w:color="auto"/>
          </w:divBdr>
        </w:div>
        <w:div w:id="325212069">
          <w:marLeft w:val="480"/>
          <w:marRight w:val="0"/>
          <w:marTop w:val="0"/>
          <w:marBottom w:val="0"/>
          <w:divBdr>
            <w:top w:val="none" w:sz="0" w:space="0" w:color="auto"/>
            <w:left w:val="none" w:sz="0" w:space="0" w:color="auto"/>
            <w:bottom w:val="none" w:sz="0" w:space="0" w:color="auto"/>
            <w:right w:val="none" w:sz="0" w:space="0" w:color="auto"/>
          </w:divBdr>
        </w:div>
        <w:div w:id="326833283">
          <w:marLeft w:val="480"/>
          <w:marRight w:val="0"/>
          <w:marTop w:val="0"/>
          <w:marBottom w:val="0"/>
          <w:divBdr>
            <w:top w:val="none" w:sz="0" w:space="0" w:color="auto"/>
            <w:left w:val="none" w:sz="0" w:space="0" w:color="auto"/>
            <w:bottom w:val="none" w:sz="0" w:space="0" w:color="auto"/>
            <w:right w:val="none" w:sz="0" w:space="0" w:color="auto"/>
          </w:divBdr>
        </w:div>
        <w:div w:id="490949429">
          <w:marLeft w:val="480"/>
          <w:marRight w:val="0"/>
          <w:marTop w:val="0"/>
          <w:marBottom w:val="0"/>
          <w:divBdr>
            <w:top w:val="none" w:sz="0" w:space="0" w:color="auto"/>
            <w:left w:val="none" w:sz="0" w:space="0" w:color="auto"/>
            <w:bottom w:val="none" w:sz="0" w:space="0" w:color="auto"/>
            <w:right w:val="none" w:sz="0" w:space="0" w:color="auto"/>
          </w:divBdr>
        </w:div>
        <w:div w:id="497036508">
          <w:marLeft w:val="480"/>
          <w:marRight w:val="0"/>
          <w:marTop w:val="0"/>
          <w:marBottom w:val="0"/>
          <w:divBdr>
            <w:top w:val="none" w:sz="0" w:space="0" w:color="auto"/>
            <w:left w:val="none" w:sz="0" w:space="0" w:color="auto"/>
            <w:bottom w:val="none" w:sz="0" w:space="0" w:color="auto"/>
            <w:right w:val="none" w:sz="0" w:space="0" w:color="auto"/>
          </w:divBdr>
        </w:div>
        <w:div w:id="505752971">
          <w:marLeft w:val="480"/>
          <w:marRight w:val="0"/>
          <w:marTop w:val="0"/>
          <w:marBottom w:val="0"/>
          <w:divBdr>
            <w:top w:val="none" w:sz="0" w:space="0" w:color="auto"/>
            <w:left w:val="none" w:sz="0" w:space="0" w:color="auto"/>
            <w:bottom w:val="none" w:sz="0" w:space="0" w:color="auto"/>
            <w:right w:val="none" w:sz="0" w:space="0" w:color="auto"/>
          </w:divBdr>
        </w:div>
        <w:div w:id="520779643">
          <w:marLeft w:val="480"/>
          <w:marRight w:val="0"/>
          <w:marTop w:val="0"/>
          <w:marBottom w:val="0"/>
          <w:divBdr>
            <w:top w:val="none" w:sz="0" w:space="0" w:color="auto"/>
            <w:left w:val="none" w:sz="0" w:space="0" w:color="auto"/>
            <w:bottom w:val="none" w:sz="0" w:space="0" w:color="auto"/>
            <w:right w:val="none" w:sz="0" w:space="0" w:color="auto"/>
          </w:divBdr>
        </w:div>
        <w:div w:id="577330477">
          <w:marLeft w:val="480"/>
          <w:marRight w:val="0"/>
          <w:marTop w:val="0"/>
          <w:marBottom w:val="0"/>
          <w:divBdr>
            <w:top w:val="none" w:sz="0" w:space="0" w:color="auto"/>
            <w:left w:val="none" w:sz="0" w:space="0" w:color="auto"/>
            <w:bottom w:val="none" w:sz="0" w:space="0" w:color="auto"/>
            <w:right w:val="none" w:sz="0" w:space="0" w:color="auto"/>
          </w:divBdr>
        </w:div>
        <w:div w:id="584611194">
          <w:marLeft w:val="480"/>
          <w:marRight w:val="0"/>
          <w:marTop w:val="0"/>
          <w:marBottom w:val="0"/>
          <w:divBdr>
            <w:top w:val="none" w:sz="0" w:space="0" w:color="auto"/>
            <w:left w:val="none" w:sz="0" w:space="0" w:color="auto"/>
            <w:bottom w:val="none" w:sz="0" w:space="0" w:color="auto"/>
            <w:right w:val="none" w:sz="0" w:space="0" w:color="auto"/>
          </w:divBdr>
        </w:div>
        <w:div w:id="647131759">
          <w:marLeft w:val="480"/>
          <w:marRight w:val="0"/>
          <w:marTop w:val="0"/>
          <w:marBottom w:val="0"/>
          <w:divBdr>
            <w:top w:val="none" w:sz="0" w:space="0" w:color="auto"/>
            <w:left w:val="none" w:sz="0" w:space="0" w:color="auto"/>
            <w:bottom w:val="none" w:sz="0" w:space="0" w:color="auto"/>
            <w:right w:val="none" w:sz="0" w:space="0" w:color="auto"/>
          </w:divBdr>
        </w:div>
        <w:div w:id="727147118">
          <w:marLeft w:val="480"/>
          <w:marRight w:val="0"/>
          <w:marTop w:val="0"/>
          <w:marBottom w:val="0"/>
          <w:divBdr>
            <w:top w:val="none" w:sz="0" w:space="0" w:color="auto"/>
            <w:left w:val="none" w:sz="0" w:space="0" w:color="auto"/>
            <w:bottom w:val="none" w:sz="0" w:space="0" w:color="auto"/>
            <w:right w:val="none" w:sz="0" w:space="0" w:color="auto"/>
          </w:divBdr>
        </w:div>
        <w:div w:id="765350046">
          <w:marLeft w:val="480"/>
          <w:marRight w:val="0"/>
          <w:marTop w:val="0"/>
          <w:marBottom w:val="0"/>
          <w:divBdr>
            <w:top w:val="none" w:sz="0" w:space="0" w:color="auto"/>
            <w:left w:val="none" w:sz="0" w:space="0" w:color="auto"/>
            <w:bottom w:val="none" w:sz="0" w:space="0" w:color="auto"/>
            <w:right w:val="none" w:sz="0" w:space="0" w:color="auto"/>
          </w:divBdr>
        </w:div>
        <w:div w:id="767120808">
          <w:marLeft w:val="480"/>
          <w:marRight w:val="0"/>
          <w:marTop w:val="0"/>
          <w:marBottom w:val="0"/>
          <w:divBdr>
            <w:top w:val="none" w:sz="0" w:space="0" w:color="auto"/>
            <w:left w:val="none" w:sz="0" w:space="0" w:color="auto"/>
            <w:bottom w:val="none" w:sz="0" w:space="0" w:color="auto"/>
            <w:right w:val="none" w:sz="0" w:space="0" w:color="auto"/>
          </w:divBdr>
        </w:div>
        <w:div w:id="822236034">
          <w:marLeft w:val="480"/>
          <w:marRight w:val="0"/>
          <w:marTop w:val="0"/>
          <w:marBottom w:val="0"/>
          <w:divBdr>
            <w:top w:val="none" w:sz="0" w:space="0" w:color="auto"/>
            <w:left w:val="none" w:sz="0" w:space="0" w:color="auto"/>
            <w:bottom w:val="none" w:sz="0" w:space="0" w:color="auto"/>
            <w:right w:val="none" w:sz="0" w:space="0" w:color="auto"/>
          </w:divBdr>
        </w:div>
        <w:div w:id="844637740">
          <w:marLeft w:val="480"/>
          <w:marRight w:val="0"/>
          <w:marTop w:val="0"/>
          <w:marBottom w:val="0"/>
          <w:divBdr>
            <w:top w:val="none" w:sz="0" w:space="0" w:color="auto"/>
            <w:left w:val="none" w:sz="0" w:space="0" w:color="auto"/>
            <w:bottom w:val="none" w:sz="0" w:space="0" w:color="auto"/>
            <w:right w:val="none" w:sz="0" w:space="0" w:color="auto"/>
          </w:divBdr>
        </w:div>
        <w:div w:id="846748347">
          <w:marLeft w:val="480"/>
          <w:marRight w:val="0"/>
          <w:marTop w:val="0"/>
          <w:marBottom w:val="0"/>
          <w:divBdr>
            <w:top w:val="none" w:sz="0" w:space="0" w:color="auto"/>
            <w:left w:val="none" w:sz="0" w:space="0" w:color="auto"/>
            <w:bottom w:val="none" w:sz="0" w:space="0" w:color="auto"/>
            <w:right w:val="none" w:sz="0" w:space="0" w:color="auto"/>
          </w:divBdr>
        </w:div>
        <w:div w:id="865678077">
          <w:marLeft w:val="480"/>
          <w:marRight w:val="0"/>
          <w:marTop w:val="0"/>
          <w:marBottom w:val="0"/>
          <w:divBdr>
            <w:top w:val="none" w:sz="0" w:space="0" w:color="auto"/>
            <w:left w:val="none" w:sz="0" w:space="0" w:color="auto"/>
            <w:bottom w:val="none" w:sz="0" w:space="0" w:color="auto"/>
            <w:right w:val="none" w:sz="0" w:space="0" w:color="auto"/>
          </w:divBdr>
        </w:div>
        <w:div w:id="932322114">
          <w:marLeft w:val="480"/>
          <w:marRight w:val="0"/>
          <w:marTop w:val="0"/>
          <w:marBottom w:val="0"/>
          <w:divBdr>
            <w:top w:val="none" w:sz="0" w:space="0" w:color="auto"/>
            <w:left w:val="none" w:sz="0" w:space="0" w:color="auto"/>
            <w:bottom w:val="none" w:sz="0" w:space="0" w:color="auto"/>
            <w:right w:val="none" w:sz="0" w:space="0" w:color="auto"/>
          </w:divBdr>
        </w:div>
        <w:div w:id="940525972">
          <w:marLeft w:val="480"/>
          <w:marRight w:val="0"/>
          <w:marTop w:val="0"/>
          <w:marBottom w:val="0"/>
          <w:divBdr>
            <w:top w:val="none" w:sz="0" w:space="0" w:color="auto"/>
            <w:left w:val="none" w:sz="0" w:space="0" w:color="auto"/>
            <w:bottom w:val="none" w:sz="0" w:space="0" w:color="auto"/>
            <w:right w:val="none" w:sz="0" w:space="0" w:color="auto"/>
          </w:divBdr>
        </w:div>
        <w:div w:id="1041905048">
          <w:marLeft w:val="480"/>
          <w:marRight w:val="0"/>
          <w:marTop w:val="0"/>
          <w:marBottom w:val="0"/>
          <w:divBdr>
            <w:top w:val="none" w:sz="0" w:space="0" w:color="auto"/>
            <w:left w:val="none" w:sz="0" w:space="0" w:color="auto"/>
            <w:bottom w:val="none" w:sz="0" w:space="0" w:color="auto"/>
            <w:right w:val="none" w:sz="0" w:space="0" w:color="auto"/>
          </w:divBdr>
        </w:div>
        <w:div w:id="1057631042">
          <w:marLeft w:val="480"/>
          <w:marRight w:val="0"/>
          <w:marTop w:val="0"/>
          <w:marBottom w:val="0"/>
          <w:divBdr>
            <w:top w:val="none" w:sz="0" w:space="0" w:color="auto"/>
            <w:left w:val="none" w:sz="0" w:space="0" w:color="auto"/>
            <w:bottom w:val="none" w:sz="0" w:space="0" w:color="auto"/>
            <w:right w:val="none" w:sz="0" w:space="0" w:color="auto"/>
          </w:divBdr>
        </w:div>
        <w:div w:id="1063066369">
          <w:marLeft w:val="480"/>
          <w:marRight w:val="0"/>
          <w:marTop w:val="0"/>
          <w:marBottom w:val="0"/>
          <w:divBdr>
            <w:top w:val="none" w:sz="0" w:space="0" w:color="auto"/>
            <w:left w:val="none" w:sz="0" w:space="0" w:color="auto"/>
            <w:bottom w:val="none" w:sz="0" w:space="0" w:color="auto"/>
            <w:right w:val="none" w:sz="0" w:space="0" w:color="auto"/>
          </w:divBdr>
        </w:div>
        <w:div w:id="1118572817">
          <w:marLeft w:val="480"/>
          <w:marRight w:val="0"/>
          <w:marTop w:val="0"/>
          <w:marBottom w:val="0"/>
          <w:divBdr>
            <w:top w:val="none" w:sz="0" w:space="0" w:color="auto"/>
            <w:left w:val="none" w:sz="0" w:space="0" w:color="auto"/>
            <w:bottom w:val="none" w:sz="0" w:space="0" w:color="auto"/>
            <w:right w:val="none" w:sz="0" w:space="0" w:color="auto"/>
          </w:divBdr>
        </w:div>
        <w:div w:id="1126317298">
          <w:marLeft w:val="480"/>
          <w:marRight w:val="0"/>
          <w:marTop w:val="0"/>
          <w:marBottom w:val="0"/>
          <w:divBdr>
            <w:top w:val="none" w:sz="0" w:space="0" w:color="auto"/>
            <w:left w:val="none" w:sz="0" w:space="0" w:color="auto"/>
            <w:bottom w:val="none" w:sz="0" w:space="0" w:color="auto"/>
            <w:right w:val="none" w:sz="0" w:space="0" w:color="auto"/>
          </w:divBdr>
        </w:div>
        <w:div w:id="1261916730">
          <w:marLeft w:val="480"/>
          <w:marRight w:val="0"/>
          <w:marTop w:val="0"/>
          <w:marBottom w:val="0"/>
          <w:divBdr>
            <w:top w:val="none" w:sz="0" w:space="0" w:color="auto"/>
            <w:left w:val="none" w:sz="0" w:space="0" w:color="auto"/>
            <w:bottom w:val="none" w:sz="0" w:space="0" w:color="auto"/>
            <w:right w:val="none" w:sz="0" w:space="0" w:color="auto"/>
          </w:divBdr>
        </w:div>
        <w:div w:id="1263683899">
          <w:marLeft w:val="480"/>
          <w:marRight w:val="0"/>
          <w:marTop w:val="0"/>
          <w:marBottom w:val="0"/>
          <w:divBdr>
            <w:top w:val="none" w:sz="0" w:space="0" w:color="auto"/>
            <w:left w:val="none" w:sz="0" w:space="0" w:color="auto"/>
            <w:bottom w:val="none" w:sz="0" w:space="0" w:color="auto"/>
            <w:right w:val="none" w:sz="0" w:space="0" w:color="auto"/>
          </w:divBdr>
        </w:div>
        <w:div w:id="1282806289">
          <w:marLeft w:val="480"/>
          <w:marRight w:val="0"/>
          <w:marTop w:val="0"/>
          <w:marBottom w:val="0"/>
          <w:divBdr>
            <w:top w:val="none" w:sz="0" w:space="0" w:color="auto"/>
            <w:left w:val="none" w:sz="0" w:space="0" w:color="auto"/>
            <w:bottom w:val="none" w:sz="0" w:space="0" w:color="auto"/>
            <w:right w:val="none" w:sz="0" w:space="0" w:color="auto"/>
          </w:divBdr>
        </w:div>
        <w:div w:id="1289046558">
          <w:marLeft w:val="480"/>
          <w:marRight w:val="0"/>
          <w:marTop w:val="0"/>
          <w:marBottom w:val="0"/>
          <w:divBdr>
            <w:top w:val="none" w:sz="0" w:space="0" w:color="auto"/>
            <w:left w:val="none" w:sz="0" w:space="0" w:color="auto"/>
            <w:bottom w:val="none" w:sz="0" w:space="0" w:color="auto"/>
            <w:right w:val="none" w:sz="0" w:space="0" w:color="auto"/>
          </w:divBdr>
        </w:div>
        <w:div w:id="1327978555">
          <w:marLeft w:val="480"/>
          <w:marRight w:val="0"/>
          <w:marTop w:val="0"/>
          <w:marBottom w:val="0"/>
          <w:divBdr>
            <w:top w:val="none" w:sz="0" w:space="0" w:color="auto"/>
            <w:left w:val="none" w:sz="0" w:space="0" w:color="auto"/>
            <w:bottom w:val="none" w:sz="0" w:space="0" w:color="auto"/>
            <w:right w:val="none" w:sz="0" w:space="0" w:color="auto"/>
          </w:divBdr>
        </w:div>
        <w:div w:id="1335649896">
          <w:marLeft w:val="480"/>
          <w:marRight w:val="0"/>
          <w:marTop w:val="0"/>
          <w:marBottom w:val="0"/>
          <w:divBdr>
            <w:top w:val="none" w:sz="0" w:space="0" w:color="auto"/>
            <w:left w:val="none" w:sz="0" w:space="0" w:color="auto"/>
            <w:bottom w:val="none" w:sz="0" w:space="0" w:color="auto"/>
            <w:right w:val="none" w:sz="0" w:space="0" w:color="auto"/>
          </w:divBdr>
        </w:div>
        <w:div w:id="1365403981">
          <w:marLeft w:val="480"/>
          <w:marRight w:val="0"/>
          <w:marTop w:val="0"/>
          <w:marBottom w:val="0"/>
          <w:divBdr>
            <w:top w:val="none" w:sz="0" w:space="0" w:color="auto"/>
            <w:left w:val="none" w:sz="0" w:space="0" w:color="auto"/>
            <w:bottom w:val="none" w:sz="0" w:space="0" w:color="auto"/>
            <w:right w:val="none" w:sz="0" w:space="0" w:color="auto"/>
          </w:divBdr>
        </w:div>
        <w:div w:id="1373655986">
          <w:marLeft w:val="480"/>
          <w:marRight w:val="0"/>
          <w:marTop w:val="0"/>
          <w:marBottom w:val="0"/>
          <w:divBdr>
            <w:top w:val="none" w:sz="0" w:space="0" w:color="auto"/>
            <w:left w:val="none" w:sz="0" w:space="0" w:color="auto"/>
            <w:bottom w:val="none" w:sz="0" w:space="0" w:color="auto"/>
            <w:right w:val="none" w:sz="0" w:space="0" w:color="auto"/>
          </w:divBdr>
        </w:div>
        <w:div w:id="1392079618">
          <w:marLeft w:val="480"/>
          <w:marRight w:val="0"/>
          <w:marTop w:val="0"/>
          <w:marBottom w:val="0"/>
          <w:divBdr>
            <w:top w:val="none" w:sz="0" w:space="0" w:color="auto"/>
            <w:left w:val="none" w:sz="0" w:space="0" w:color="auto"/>
            <w:bottom w:val="none" w:sz="0" w:space="0" w:color="auto"/>
            <w:right w:val="none" w:sz="0" w:space="0" w:color="auto"/>
          </w:divBdr>
        </w:div>
        <w:div w:id="1413818906">
          <w:marLeft w:val="480"/>
          <w:marRight w:val="0"/>
          <w:marTop w:val="0"/>
          <w:marBottom w:val="0"/>
          <w:divBdr>
            <w:top w:val="none" w:sz="0" w:space="0" w:color="auto"/>
            <w:left w:val="none" w:sz="0" w:space="0" w:color="auto"/>
            <w:bottom w:val="none" w:sz="0" w:space="0" w:color="auto"/>
            <w:right w:val="none" w:sz="0" w:space="0" w:color="auto"/>
          </w:divBdr>
        </w:div>
        <w:div w:id="1495681144">
          <w:marLeft w:val="480"/>
          <w:marRight w:val="0"/>
          <w:marTop w:val="0"/>
          <w:marBottom w:val="0"/>
          <w:divBdr>
            <w:top w:val="none" w:sz="0" w:space="0" w:color="auto"/>
            <w:left w:val="none" w:sz="0" w:space="0" w:color="auto"/>
            <w:bottom w:val="none" w:sz="0" w:space="0" w:color="auto"/>
            <w:right w:val="none" w:sz="0" w:space="0" w:color="auto"/>
          </w:divBdr>
        </w:div>
        <w:div w:id="1564024336">
          <w:marLeft w:val="480"/>
          <w:marRight w:val="0"/>
          <w:marTop w:val="0"/>
          <w:marBottom w:val="0"/>
          <w:divBdr>
            <w:top w:val="none" w:sz="0" w:space="0" w:color="auto"/>
            <w:left w:val="none" w:sz="0" w:space="0" w:color="auto"/>
            <w:bottom w:val="none" w:sz="0" w:space="0" w:color="auto"/>
            <w:right w:val="none" w:sz="0" w:space="0" w:color="auto"/>
          </w:divBdr>
        </w:div>
        <w:div w:id="1578247816">
          <w:marLeft w:val="480"/>
          <w:marRight w:val="0"/>
          <w:marTop w:val="0"/>
          <w:marBottom w:val="0"/>
          <w:divBdr>
            <w:top w:val="none" w:sz="0" w:space="0" w:color="auto"/>
            <w:left w:val="none" w:sz="0" w:space="0" w:color="auto"/>
            <w:bottom w:val="none" w:sz="0" w:space="0" w:color="auto"/>
            <w:right w:val="none" w:sz="0" w:space="0" w:color="auto"/>
          </w:divBdr>
        </w:div>
        <w:div w:id="1640956881">
          <w:marLeft w:val="480"/>
          <w:marRight w:val="0"/>
          <w:marTop w:val="0"/>
          <w:marBottom w:val="0"/>
          <w:divBdr>
            <w:top w:val="none" w:sz="0" w:space="0" w:color="auto"/>
            <w:left w:val="none" w:sz="0" w:space="0" w:color="auto"/>
            <w:bottom w:val="none" w:sz="0" w:space="0" w:color="auto"/>
            <w:right w:val="none" w:sz="0" w:space="0" w:color="auto"/>
          </w:divBdr>
        </w:div>
        <w:div w:id="1678533841">
          <w:marLeft w:val="480"/>
          <w:marRight w:val="0"/>
          <w:marTop w:val="0"/>
          <w:marBottom w:val="0"/>
          <w:divBdr>
            <w:top w:val="none" w:sz="0" w:space="0" w:color="auto"/>
            <w:left w:val="none" w:sz="0" w:space="0" w:color="auto"/>
            <w:bottom w:val="none" w:sz="0" w:space="0" w:color="auto"/>
            <w:right w:val="none" w:sz="0" w:space="0" w:color="auto"/>
          </w:divBdr>
        </w:div>
        <w:div w:id="1696616264">
          <w:marLeft w:val="480"/>
          <w:marRight w:val="0"/>
          <w:marTop w:val="0"/>
          <w:marBottom w:val="0"/>
          <w:divBdr>
            <w:top w:val="none" w:sz="0" w:space="0" w:color="auto"/>
            <w:left w:val="none" w:sz="0" w:space="0" w:color="auto"/>
            <w:bottom w:val="none" w:sz="0" w:space="0" w:color="auto"/>
            <w:right w:val="none" w:sz="0" w:space="0" w:color="auto"/>
          </w:divBdr>
        </w:div>
        <w:div w:id="1698044111">
          <w:marLeft w:val="480"/>
          <w:marRight w:val="0"/>
          <w:marTop w:val="0"/>
          <w:marBottom w:val="0"/>
          <w:divBdr>
            <w:top w:val="none" w:sz="0" w:space="0" w:color="auto"/>
            <w:left w:val="none" w:sz="0" w:space="0" w:color="auto"/>
            <w:bottom w:val="none" w:sz="0" w:space="0" w:color="auto"/>
            <w:right w:val="none" w:sz="0" w:space="0" w:color="auto"/>
          </w:divBdr>
        </w:div>
        <w:div w:id="1722512445">
          <w:marLeft w:val="480"/>
          <w:marRight w:val="0"/>
          <w:marTop w:val="0"/>
          <w:marBottom w:val="0"/>
          <w:divBdr>
            <w:top w:val="none" w:sz="0" w:space="0" w:color="auto"/>
            <w:left w:val="none" w:sz="0" w:space="0" w:color="auto"/>
            <w:bottom w:val="none" w:sz="0" w:space="0" w:color="auto"/>
            <w:right w:val="none" w:sz="0" w:space="0" w:color="auto"/>
          </w:divBdr>
        </w:div>
        <w:div w:id="1743677863">
          <w:marLeft w:val="480"/>
          <w:marRight w:val="0"/>
          <w:marTop w:val="0"/>
          <w:marBottom w:val="0"/>
          <w:divBdr>
            <w:top w:val="none" w:sz="0" w:space="0" w:color="auto"/>
            <w:left w:val="none" w:sz="0" w:space="0" w:color="auto"/>
            <w:bottom w:val="none" w:sz="0" w:space="0" w:color="auto"/>
            <w:right w:val="none" w:sz="0" w:space="0" w:color="auto"/>
          </w:divBdr>
        </w:div>
        <w:div w:id="1795441584">
          <w:marLeft w:val="480"/>
          <w:marRight w:val="0"/>
          <w:marTop w:val="0"/>
          <w:marBottom w:val="0"/>
          <w:divBdr>
            <w:top w:val="none" w:sz="0" w:space="0" w:color="auto"/>
            <w:left w:val="none" w:sz="0" w:space="0" w:color="auto"/>
            <w:bottom w:val="none" w:sz="0" w:space="0" w:color="auto"/>
            <w:right w:val="none" w:sz="0" w:space="0" w:color="auto"/>
          </w:divBdr>
        </w:div>
        <w:div w:id="1796564002">
          <w:marLeft w:val="480"/>
          <w:marRight w:val="0"/>
          <w:marTop w:val="0"/>
          <w:marBottom w:val="0"/>
          <w:divBdr>
            <w:top w:val="none" w:sz="0" w:space="0" w:color="auto"/>
            <w:left w:val="none" w:sz="0" w:space="0" w:color="auto"/>
            <w:bottom w:val="none" w:sz="0" w:space="0" w:color="auto"/>
            <w:right w:val="none" w:sz="0" w:space="0" w:color="auto"/>
          </w:divBdr>
        </w:div>
        <w:div w:id="1813447949">
          <w:marLeft w:val="480"/>
          <w:marRight w:val="0"/>
          <w:marTop w:val="0"/>
          <w:marBottom w:val="0"/>
          <w:divBdr>
            <w:top w:val="none" w:sz="0" w:space="0" w:color="auto"/>
            <w:left w:val="none" w:sz="0" w:space="0" w:color="auto"/>
            <w:bottom w:val="none" w:sz="0" w:space="0" w:color="auto"/>
            <w:right w:val="none" w:sz="0" w:space="0" w:color="auto"/>
          </w:divBdr>
        </w:div>
        <w:div w:id="1839542425">
          <w:marLeft w:val="480"/>
          <w:marRight w:val="0"/>
          <w:marTop w:val="0"/>
          <w:marBottom w:val="0"/>
          <w:divBdr>
            <w:top w:val="none" w:sz="0" w:space="0" w:color="auto"/>
            <w:left w:val="none" w:sz="0" w:space="0" w:color="auto"/>
            <w:bottom w:val="none" w:sz="0" w:space="0" w:color="auto"/>
            <w:right w:val="none" w:sz="0" w:space="0" w:color="auto"/>
          </w:divBdr>
        </w:div>
        <w:div w:id="1844011390">
          <w:marLeft w:val="480"/>
          <w:marRight w:val="0"/>
          <w:marTop w:val="0"/>
          <w:marBottom w:val="0"/>
          <w:divBdr>
            <w:top w:val="none" w:sz="0" w:space="0" w:color="auto"/>
            <w:left w:val="none" w:sz="0" w:space="0" w:color="auto"/>
            <w:bottom w:val="none" w:sz="0" w:space="0" w:color="auto"/>
            <w:right w:val="none" w:sz="0" w:space="0" w:color="auto"/>
          </w:divBdr>
        </w:div>
        <w:div w:id="1844666263">
          <w:marLeft w:val="480"/>
          <w:marRight w:val="0"/>
          <w:marTop w:val="0"/>
          <w:marBottom w:val="0"/>
          <w:divBdr>
            <w:top w:val="none" w:sz="0" w:space="0" w:color="auto"/>
            <w:left w:val="none" w:sz="0" w:space="0" w:color="auto"/>
            <w:bottom w:val="none" w:sz="0" w:space="0" w:color="auto"/>
            <w:right w:val="none" w:sz="0" w:space="0" w:color="auto"/>
          </w:divBdr>
        </w:div>
        <w:div w:id="1904021818">
          <w:marLeft w:val="480"/>
          <w:marRight w:val="0"/>
          <w:marTop w:val="0"/>
          <w:marBottom w:val="0"/>
          <w:divBdr>
            <w:top w:val="none" w:sz="0" w:space="0" w:color="auto"/>
            <w:left w:val="none" w:sz="0" w:space="0" w:color="auto"/>
            <w:bottom w:val="none" w:sz="0" w:space="0" w:color="auto"/>
            <w:right w:val="none" w:sz="0" w:space="0" w:color="auto"/>
          </w:divBdr>
        </w:div>
        <w:div w:id="1952666566">
          <w:marLeft w:val="480"/>
          <w:marRight w:val="0"/>
          <w:marTop w:val="0"/>
          <w:marBottom w:val="0"/>
          <w:divBdr>
            <w:top w:val="none" w:sz="0" w:space="0" w:color="auto"/>
            <w:left w:val="none" w:sz="0" w:space="0" w:color="auto"/>
            <w:bottom w:val="none" w:sz="0" w:space="0" w:color="auto"/>
            <w:right w:val="none" w:sz="0" w:space="0" w:color="auto"/>
          </w:divBdr>
        </w:div>
        <w:div w:id="1954555996">
          <w:marLeft w:val="480"/>
          <w:marRight w:val="0"/>
          <w:marTop w:val="0"/>
          <w:marBottom w:val="0"/>
          <w:divBdr>
            <w:top w:val="none" w:sz="0" w:space="0" w:color="auto"/>
            <w:left w:val="none" w:sz="0" w:space="0" w:color="auto"/>
            <w:bottom w:val="none" w:sz="0" w:space="0" w:color="auto"/>
            <w:right w:val="none" w:sz="0" w:space="0" w:color="auto"/>
          </w:divBdr>
        </w:div>
        <w:div w:id="2032997716">
          <w:marLeft w:val="480"/>
          <w:marRight w:val="0"/>
          <w:marTop w:val="0"/>
          <w:marBottom w:val="0"/>
          <w:divBdr>
            <w:top w:val="none" w:sz="0" w:space="0" w:color="auto"/>
            <w:left w:val="none" w:sz="0" w:space="0" w:color="auto"/>
            <w:bottom w:val="none" w:sz="0" w:space="0" w:color="auto"/>
            <w:right w:val="none" w:sz="0" w:space="0" w:color="auto"/>
          </w:divBdr>
        </w:div>
        <w:div w:id="2087609557">
          <w:marLeft w:val="480"/>
          <w:marRight w:val="0"/>
          <w:marTop w:val="0"/>
          <w:marBottom w:val="0"/>
          <w:divBdr>
            <w:top w:val="none" w:sz="0" w:space="0" w:color="auto"/>
            <w:left w:val="none" w:sz="0" w:space="0" w:color="auto"/>
            <w:bottom w:val="none" w:sz="0" w:space="0" w:color="auto"/>
            <w:right w:val="none" w:sz="0" w:space="0" w:color="auto"/>
          </w:divBdr>
        </w:div>
        <w:div w:id="2137137182">
          <w:marLeft w:val="480"/>
          <w:marRight w:val="0"/>
          <w:marTop w:val="0"/>
          <w:marBottom w:val="0"/>
          <w:divBdr>
            <w:top w:val="none" w:sz="0" w:space="0" w:color="auto"/>
            <w:left w:val="none" w:sz="0" w:space="0" w:color="auto"/>
            <w:bottom w:val="none" w:sz="0" w:space="0" w:color="auto"/>
            <w:right w:val="none" w:sz="0" w:space="0" w:color="auto"/>
          </w:divBdr>
        </w:div>
        <w:div w:id="2146194616">
          <w:marLeft w:val="480"/>
          <w:marRight w:val="0"/>
          <w:marTop w:val="0"/>
          <w:marBottom w:val="0"/>
          <w:divBdr>
            <w:top w:val="none" w:sz="0" w:space="0" w:color="auto"/>
            <w:left w:val="none" w:sz="0" w:space="0" w:color="auto"/>
            <w:bottom w:val="none" w:sz="0" w:space="0" w:color="auto"/>
            <w:right w:val="none" w:sz="0" w:space="0" w:color="auto"/>
          </w:divBdr>
        </w:div>
      </w:divsChild>
    </w:div>
    <w:div w:id="1958751385">
      <w:bodyDiv w:val="1"/>
      <w:marLeft w:val="0"/>
      <w:marRight w:val="0"/>
      <w:marTop w:val="0"/>
      <w:marBottom w:val="0"/>
      <w:divBdr>
        <w:top w:val="none" w:sz="0" w:space="0" w:color="auto"/>
        <w:left w:val="none" w:sz="0" w:space="0" w:color="auto"/>
        <w:bottom w:val="none" w:sz="0" w:space="0" w:color="auto"/>
        <w:right w:val="none" w:sz="0" w:space="0" w:color="auto"/>
      </w:divBdr>
    </w:div>
    <w:div w:id="1959869738">
      <w:bodyDiv w:val="1"/>
      <w:marLeft w:val="0"/>
      <w:marRight w:val="0"/>
      <w:marTop w:val="0"/>
      <w:marBottom w:val="0"/>
      <w:divBdr>
        <w:top w:val="none" w:sz="0" w:space="0" w:color="auto"/>
        <w:left w:val="none" w:sz="0" w:space="0" w:color="auto"/>
        <w:bottom w:val="none" w:sz="0" w:space="0" w:color="auto"/>
        <w:right w:val="none" w:sz="0" w:space="0" w:color="auto"/>
      </w:divBdr>
    </w:div>
    <w:div w:id="1960144286">
      <w:bodyDiv w:val="1"/>
      <w:marLeft w:val="0"/>
      <w:marRight w:val="0"/>
      <w:marTop w:val="0"/>
      <w:marBottom w:val="0"/>
      <w:divBdr>
        <w:top w:val="none" w:sz="0" w:space="0" w:color="auto"/>
        <w:left w:val="none" w:sz="0" w:space="0" w:color="auto"/>
        <w:bottom w:val="none" w:sz="0" w:space="0" w:color="auto"/>
        <w:right w:val="none" w:sz="0" w:space="0" w:color="auto"/>
      </w:divBdr>
      <w:divsChild>
        <w:div w:id="18170126">
          <w:marLeft w:val="480"/>
          <w:marRight w:val="0"/>
          <w:marTop w:val="0"/>
          <w:marBottom w:val="0"/>
          <w:divBdr>
            <w:top w:val="none" w:sz="0" w:space="0" w:color="auto"/>
            <w:left w:val="none" w:sz="0" w:space="0" w:color="auto"/>
            <w:bottom w:val="none" w:sz="0" w:space="0" w:color="auto"/>
            <w:right w:val="none" w:sz="0" w:space="0" w:color="auto"/>
          </w:divBdr>
        </w:div>
        <w:div w:id="32466452">
          <w:marLeft w:val="480"/>
          <w:marRight w:val="0"/>
          <w:marTop w:val="0"/>
          <w:marBottom w:val="0"/>
          <w:divBdr>
            <w:top w:val="none" w:sz="0" w:space="0" w:color="auto"/>
            <w:left w:val="none" w:sz="0" w:space="0" w:color="auto"/>
            <w:bottom w:val="none" w:sz="0" w:space="0" w:color="auto"/>
            <w:right w:val="none" w:sz="0" w:space="0" w:color="auto"/>
          </w:divBdr>
        </w:div>
        <w:div w:id="89618337">
          <w:marLeft w:val="480"/>
          <w:marRight w:val="0"/>
          <w:marTop w:val="0"/>
          <w:marBottom w:val="0"/>
          <w:divBdr>
            <w:top w:val="none" w:sz="0" w:space="0" w:color="auto"/>
            <w:left w:val="none" w:sz="0" w:space="0" w:color="auto"/>
            <w:bottom w:val="none" w:sz="0" w:space="0" w:color="auto"/>
            <w:right w:val="none" w:sz="0" w:space="0" w:color="auto"/>
          </w:divBdr>
        </w:div>
        <w:div w:id="111705504">
          <w:marLeft w:val="480"/>
          <w:marRight w:val="0"/>
          <w:marTop w:val="0"/>
          <w:marBottom w:val="0"/>
          <w:divBdr>
            <w:top w:val="none" w:sz="0" w:space="0" w:color="auto"/>
            <w:left w:val="none" w:sz="0" w:space="0" w:color="auto"/>
            <w:bottom w:val="none" w:sz="0" w:space="0" w:color="auto"/>
            <w:right w:val="none" w:sz="0" w:space="0" w:color="auto"/>
          </w:divBdr>
        </w:div>
        <w:div w:id="119882925">
          <w:marLeft w:val="480"/>
          <w:marRight w:val="0"/>
          <w:marTop w:val="0"/>
          <w:marBottom w:val="0"/>
          <w:divBdr>
            <w:top w:val="none" w:sz="0" w:space="0" w:color="auto"/>
            <w:left w:val="none" w:sz="0" w:space="0" w:color="auto"/>
            <w:bottom w:val="none" w:sz="0" w:space="0" w:color="auto"/>
            <w:right w:val="none" w:sz="0" w:space="0" w:color="auto"/>
          </w:divBdr>
        </w:div>
        <w:div w:id="131945183">
          <w:marLeft w:val="480"/>
          <w:marRight w:val="0"/>
          <w:marTop w:val="0"/>
          <w:marBottom w:val="0"/>
          <w:divBdr>
            <w:top w:val="none" w:sz="0" w:space="0" w:color="auto"/>
            <w:left w:val="none" w:sz="0" w:space="0" w:color="auto"/>
            <w:bottom w:val="none" w:sz="0" w:space="0" w:color="auto"/>
            <w:right w:val="none" w:sz="0" w:space="0" w:color="auto"/>
          </w:divBdr>
        </w:div>
        <w:div w:id="142086196">
          <w:marLeft w:val="480"/>
          <w:marRight w:val="0"/>
          <w:marTop w:val="0"/>
          <w:marBottom w:val="0"/>
          <w:divBdr>
            <w:top w:val="none" w:sz="0" w:space="0" w:color="auto"/>
            <w:left w:val="none" w:sz="0" w:space="0" w:color="auto"/>
            <w:bottom w:val="none" w:sz="0" w:space="0" w:color="auto"/>
            <w:right w:val="none" w:sz="0" w:space="0" w:color="auto"/>
          </w:divBdr>
        </w:div>
        <w:div w:id="232157473">
          <w:marLeft w:val="480"/>
          <w:marRight w:val="0"/>
          <w:marTop w:val="0"/>
          <w:marBottom w:val="0"/>
          <w:divBdr>
            <w:top w:val="none" w:sz="0" w:space="0" w:color="auto"/>
            <w:left w:val="none" w:sz="0" w:space="0" w:color="auto"/>
            <w:bottom w:val="none" w:sz="0" w:space="0" w:color="auto"/>
            <w:right w:val="none" w:sz="0" w:space="0" w:color="auto"/>
          </w:divBdr>
        </w:div>
        <w:div w:id="257443912">
          <w:marLeft w:val="480"/>
          <w:marRight w:val="0"/>
          <w:marTop w:val="0"/>
          <w:marBottom w:val="0"/>
          <w:divBdr>
            <w:top w:val="none" w:sz="0" w:space="0" w:color="auto"/>
            <w:left w:val="none" w:sz="0" w:space="0" w:color="auto"/>
            <w:bottom w:val="none" w:sz="0" w:space="0" w:color="auto"/>
            <w:right w:val="none" w:sz="0" w:space="0" w:color="auto"/>
          </w:divBdr>
        </w:div>
        <w:div w:id="338430525">
          <w:marLeft w:val="480"/>
          <w:marRight w:val="0"/>
          <w:marTop w:val="0"/>
          <w:marBottom w:val="0"/>
          <w:divBdr>
            <w:top w:val="none" w:sz="0" w:space="0" w:color="auto"/>
            <w:left w:val="none" w:sz="0" w:space="0" w:color="auto"/>
            <w:bottom w:val="none" w:sz="0" w:space="0" w:color="auto"/>
            <w:right w:val="none" w:sz="0" w:space="0" w:color="auto"/>
          </w:divBdr>
        </w:div>
        <w:div w:id="364528196">
          <w:marLeft w:val="480"/>
          <w:marRight w:val="0"/>
          <w:marTop w:val="0"/>
          <w:marBottom w:val="0"/>
          <w:divBdr>
            <w:top w:val="none" w:sz="0" w:space="0" w:color="auto"/>
            <w:left w:val="none" w:sz="0" w:space="0" w:color="auto"/>
            <w:bottom w:val="none" w:sz="0" w:space="0" w:color="auto"/>
            <w:right w:val="none" w:sz="0" w:space="0" w:color="auto"/>
          </w:divBdr>
        </w:div>
        <w:div w:id="420109454">
          <w:marLeft w:val="480"/>
          <w:marRight w:val="0"/>
          <w:marTop w:val="0"/>
          <w:marBottom w:val="0"/>
          <w:divBdr>
            <w:top w:val="none" w:sz="0" w:space="0" w:color="auto"/>
            <w:left w:val="none" w:sz="0" w:space="0" w:color="auto"/>
            <w:bottom w:val="none" w:sz="0" w:space="0" w:color="auto"/>
            <w:right w:val="none" w:sz="0" w:space="0" w:color="auto"/>
          </w:divBdr>
        </w:div>
        <w:div w:id="423111634">
          <w:marLeft w:val="480"/>
          <w:marRight w:val="0"/>
          <w:marTop w:val="0"/>
          <w:marBottom w:val="0"/>
          <w:divBdr>
            <w:top w:val="none" w:sz="0" w:space="0" w:color="auto"/>
            <w:left w:val="none" w:sz="0" w:space="0" w:color="auto"/>
            <w:bottom w:val="none" w:sz="0" w:space="0" w:color="auto"/>
            <w:right w:val="none" w:sz="0" w:space="0" w:color="auto"/>
          </w:divBdr>
        </w:div>
        <w:div w:id="448209182">
          <w:marLeft w:val="480"/>
          <w:marRight w:val="0"/>
          <w:marTop w:val="0"/>
          <w:marBottom w:val="0"/>
          <w:divBdr>
            <w:top w:val="none" w:sz="0" w:space="0" w:color="auto"/>
            <w:left w:val="none" w:sz="0" w:space="0" w:color="auto"/>
            <w:bottom w:val="none" w:sz="0" w:space="0" w:color="auto"/>
            <w:right w:val="none" w:sz="0" w:space="0" w:color="auto"/>
          </w:divBdr>
        </w:div>
        <w:div w:id="467361296">
          <w:marLeft w:val="480"/>
          <w:marRight w:val="0"/>
          <w:marTop w:val="0"/>
          <w:marBottom w:val="0"/>
          <w:divBdr>
            <w:top w:val="none" w:sz="0" w:space="0" w:color="auto"/>
            <w:left w:val="none" w:sz="0" w:space="0" w:color="auto"/>
            <w:bottom w:val="none" w:sz="0" w:space="0" w:color="auto"/>
            <w:right w:val="none" w:sz="0" w:space="0" w:color="auto"/>
          </w:divBdr>
        </w:div>
        <w:div w:id="502161140">
          <w:marLeft w:val="480"/>
          <w:marRight w:val="0"/>
          <w:marTop w:val="0"/>
          <w:marBottom w:val="0"/>
          <w:divBdr>
            <w:top w:val="none" w:sz="0" w:space="0" w:color="auto"/>
            <w:left w:val="none" w:sz="0" w:space="0" w:color="auto"/>
            <w:bottom w:val="none" w:sz="0" w:space="0" w:color="auto"/>
            <w:right w:val="none" w:sz="0" w:space="0" w:color="auto"/>
          </w:divBdr>
        </w:div>
        <w:div w:id="512962059">
          <w:marLeft w:val="480"/>
          <w:marRight w:val="0"/>
          <w:marTop w:val="0"/>
          <w:marBottom w:val="0"/>
          <w:divBdr>
            <w:top w:val="none" w:sz="0" w:space="0" w:color="auto"/>
            <w:left w:val="none" w:sz="0" w:space="0" w:color="auto"/>
            <w:bottom w:val="none" w:sz="0" w:space="0" w:color="auto"/>
            <w:right w:val="none" w:sz="0" w:space="0" w:color="auto"/>
          </w:divBdr>
        </w:div>
        <w:div w:id="535968670">
          <w:marLeft w:val="480"/>
          <w:marRight w:val="0"/>
          <w:marTop w:val="0"/>
          <w:marBottom w:val="0"/>
          <w:divBdr>
            <w:top w:val="none" w:sz="0" w:space="0" w:color="auto"/>
            <w:left w:val="none" w:sz="0" w:space="0" w:color="auto"/>
            <w:bottom w:val="none" w:sz="0" w:space="0" w:color="auto"/>
            <w:right w:val="none" w:sz="0" w:space="0" w:color="auto"/>
          </w:divBdr>
        </w:div>
        <w:div w:id="592588870">
          <w:marLeft w:val="480"/>
          <w:marRight w:val="0"/>
          <w:marTop w:val="0"/>
          <w:marBottom w:val="0"/>
          <w:divBdr>
            <w:top w:val="none" w:sz="0" w:space="0" w:color="auto"/>
            <w:left w:val="none" w:sz="0" w:space="0" w:color="auto"/>
            <w:bottom w:val="none" w:sz="0" w:space="0" w:color="auto"/>
            <w:right w:val="none" w:sz="0" w:space="0" w:color="auto"/>
          </w:divBdr>
        </w:div>
        <w:div w:id="596401794">
          <w:marLeft w:val="480"/>
          <w:marRight w:val="0"/>
          <w:marTop w:val="0"/>
          <w:marBottom w:val="0"/>
          <w:divBdr>
            <w:top w:val="none" w:sz="0" w:space="0" w:color="auto"/>
            <w:left w:val="none" w:sz="0" w:space="0" w:color="auto"/>
            <w:bottom w:val="none" w:sz="0" w:space="0" w:color="auto"/>
            <w:right w:val="none" w:sz="0" w:space="0" w:color="auto"/>
          </w:divBdr>
        </w:div>
        <w:div w:id="603075389">
          <w:marLeft w:val="480"/>
          <w:marRight w:val="0"/>
          <w:marTop w:val="0"/>
          <w:marBottom w:val="0"/>
          <w:divBdr>
            <w:top w:val="none" w:sz="0" w:space="0" w:color="auto"/>
            <w:left w:val="none" w:sz="0" w:space="0" w:color="auto"/>
            <w:bottom w:val="none" w:sz="0" w:space="0" w:color="auto"/>
            <w:right w:val="none" w:sz="0" w:space="0" w:color="auto"/>
          </w:divBdr>
        </w:div>
        <w:div w:id="609242957">
          <w:marLeft w:val="480"/>
          <w:marRight w:val="0"/>
          <w:marTop w:val="0"/>
          <w:marBottom w:val="0"/>
          <w:divBdr>
            <w:top w:val="none" w:sz="0" w:space="0" w:color="auto"/>
            <w:left w:val="none" w:sz="0" w:space="0" w:color="auto"/>
            <w:bottom w:val="none" w:sz="0" w:space="0" w:color="auto"/>
            <w:right w:val="none" w:sz="0" w:space="0" w:color="auto"/>
          </w:divBdr>
        </w:div>
        <w:div w:id="647397288">
          <w:marLeft w:val="480"/>
          <w:marRight w:val="0"/>
          <w:marTop w:val="0"/>
          <w:marBottom w:val="0"/>
          <w:divBdr>
            <w:top w:val="none" w:sz="0" w:space="0" w:color="auto"/>
            <w:left w:val="none" w:sz="0" w:space="0" w:color="auto"/>
            <w:bottom w:val="none" w:sz="0" w:space="0" w:color="auto"/>
            <w:right w:val="none" w:sz="0" w:space="0" w:color="auto"/>
          </w:divBdr>
        </w:div>
        <w:div w:id="647783281">
          <w:marLeft w:val="480"/>
          <w:marRight w:val="0"/>
          <w:marTop w:val="0"/>
          <w:marBottom w:val="0"/>
          <w:divBdr>
            <w:top w:val="none" w:sz="0" w:space="0" w:color="auto"/>
            <w:left w:val="none" w:sz="0" w:space="0" w:color="auto"/>
            <w:bottom w:val="none" w:sz="0" w:space="0" w:color="auto"/>
            <w:right w:val="none" w:sz="0" w:space="0" w:color="auto"/>
          </w:divBdr>
        </w:div>
        <w:div w:id="675570166">
          <w:marLeft w:val="480"/>
          <w:marRight w:val="0"/>
          <w:marTop w:val="0"/>
          <w:marBottom w:val="0"/>
          <w:divBdr>
            <w:top w:val="none" w:sz="0" w:space="0" w:color="auto"/>
            <w:left w:val="none" w:sz="0" w:space="0" w:color="auto"/>
            <w:bottom w:val="none" w:sz="0" w:space="0" w:color="auto"/>
            <w:right w:val="none" w:sz="0" w:space="0" w:color="auto"/>
          </w:divBdr>
        </w:div>
        <w:div w:id="696076774">
          <w:marLeft w:val="480"/>
          <w:marRight w:val="0"/>
          <w:marTop w:val="0"/>
          <w:marBottom w:val="0"/>
          <w:divBdr>
            <w:top w:val="none" w:sz="0" w:space="0" w:color="auto"/>
            <w:left w:val="none" w:sz="0" w:space="0" w:color="auto"/>
            <w:bottom w:val="none" w:sz="0" w:space="0" w:color="auto"/>
            <w:right w:val="none" w:sz="0" w:space="0" w:color="auto"/>
          </w:divBdr>
        </w:div>
        <w:div w:id="719670321">
          <w:marLeft w:val="480"/>
          <w:marRight w:val="0"/>
          <w:marTop w:val="0"/>
          <w:marBottom w:val="0"/>
          <w:divBdr>
            <w:top w:val="none" w:sz="0" w:space="0" w:color="auto"/>
            <w:left w:val="none" w:sz="0" w:space="0" w:color="auto"/>
            <w:bottom w:val="none" w:sz="0" w:space="0" w:color="auto"/>
            <w:right w:val="none" w:sz="0" w:space="0" w:color="auto"/>
          </w:divBdr>
        </w:div>
        <w:div w:id="730811636">
          <w:marLeft w:val="480"/>
          <w:marRight w:val="0"/>
          <w:marTop w:val="0"/>
          <w:marBottom w:val="0"/>
          <w:divBdr>
            <w:top w:val="none" w:sz="0" w:space="0" w:color="auto"/>
            <w:left w:val="none" w:sz="0" w:space="0" w:color="auto"/>
            <w:bottom w:val="none" w:sz="0" w:space="0" w:color="auto"/>
            <w:right w:val="none" w:sz="0" w:space="0" w:color="auto"/>
          </w:divBdr>
        </w:div>
        <w:div w:id="733090989">
          <w:marLeft w:val="480"/>
          <w:marRight w:val="0"/>
          <w:marTop w:val="0"/>
          <w:marBottom w:val="0"/>
          <w:divBdr>
            <w:top w:val="none" w:sz="0" w:space="0" w:color="auto"/>
            <w:left w:val="none" w:sz="0" w:space="0" w:color="auto"/>
            <w:bottom w:val="none" w:sz="0" w:space="0" w:color="auto"/>
            <w:right w:val="none" w:sz="0" w:space="0" w:color="auto"/>
          </w:divBdr>
        </w:div>
        <w:div w:id="785853917">
          <w:marLeft w:val="480"/>
          <w:marRight w:val="0"/>
          <w:marTop w:val="0"/>
          <w:marBottom w:val="0"/>
          <w:divBdr>
            <w:top w:val="none" w:sz="0" w:space="0" w:color="auto"/>
            <w:left w:val="none" w:sz="0" w:space="0" w:color="auto"/>
            <w:bottom w:val="none" w:sz="0" w:space="0" w:color="auto"/>
            <w:right w:val="none" w:sz="0" w:space="0" w:color="auto"/>
          </w:divBdr>
        </w:div>
        <w:div w:id="789398270">
          <w:marLeft w:val="480"/>
          <w:marRight w:val="0"/>
          <w:marTop w:val="0"/>
          <w:marBottom w:val="0"/>
          <w:divBdr>
            <w:top w:val="none" w:sz="0" w:space="0" w:color="auto"/>
            <w:left w:val="none" w:sz="0" w:space="0" w:color="auto"/>
            <w:bottom w:val="none" w:sz="0" w:space="0" w:color="auto"/>
            <w:right w:val="none" w:sz="0" w:space="0" w:color="auto"/>
          </w:divBdr>
        </w:div>
        <w:div w:id="806819450">
          <w:marLeft w:val="480"/>
          <w:marRight w:val="0"/>
          <w:marTop w:val="0"/>
          <w:marBottom w:val="0"/>
          <w:divBdr>
            <w:top w:val="none" w:sz="0" w:space="0" w:color="auto"/>
            <w:left w:val="none" w:sz="0" w:space="0" w:color="auto"/>
            <w:bottom w:val="none" w:sz="0" w:space="0" w:color="auto"/>
            <w:right w:val="none" w:sz="0" w:space="0" w:color="auto"/>
          </w:divBdr>
        </w:div>
        <w:div w:id="809833779">
          <w:marLeft w:val="480"/>
          <w:marRight w:val="0"/>
          <w:marTop w:val="0"/>
          <w:marBottom w:val="0"/>
          <w:divBdr>
            <w:top w:val="none" w:sz="0" w:space="0" w:color="auto"/>
            <w:left w:val="none" w:sz="0" w:space="0" w:color="auto"/>
            <w:bottom w:val="none" w:sz="0" w:space="0" w:color="auto"/>
            <w:right w:val="none" w:sz="0" w:space="0" w:color="auto"/>
          </w:divBdr>
        </w:div>
        <w:div w:id="857541780">
          <w:marLeft w:val="480"/>
          <w:marRight w:val="0"/>
          <w:marTop w:val="0"/>
          <w:marBottom w:val="0"/>
          <w:divBdr>
            <w:top w:val="none" w:sz="0" w:space="0" w:color="auto"/>
            <w:left w:val="none" w:sz="0" w:space="0" w:color="auto"/>
            <w:bottom w:val="none" w:sz="0" w:space="0" w:color="auto"/>
            <w:right w:val="none" w:sz="0" w:space="0" w:color="auto"/>
          </w:divBdr>
        </w:div>
        <w:div w:id="913053915">
          <w:marLeft w:val="480"/>
          <w:marRight w:val="0"/>
          <w:marTop w:val="0"/>
          <w:marBottom w:val="0"/>
          <w:divBdr>
            <w:top w:val="none" w:sz="0" w:space="0" w:color="auto"/>
            <w:left w:val="none" w:sz="0" w:space="0" w:color="auto"/>
            <w:bottom w:val="none" w:sz="0" w:space="0" w:color="auto"/>
            <w:right w:val="none" w:sz="0" w:space="0" w:color="auto"/>
          </w:divBdr>
        </w:div>
        <w:div w:id="919022065">
          <w:marLeft w:val="480"/>
          <w:marRight w:val="0"/>
          <w:marTop w:val="0"/>
          <w:marBottom w:val="0"/>
          <w:divBdr>
            <w:top w:val="none" w:sz="0" w:space="0" w:color="auto"/>
            <w:left w:val="none" w:sz="0" w:space="0" w:color="auto"/>
            <w:bottom w:val="none" w:sz="0" w:space="0" w:color="auto"/>
            <w:right w:val="none" w:sz="0" w:space="0" w:color="auto"/>
          </w:divBdr>
        </w:div>
        <w:div w:id="1015573547">
          <w:marLeft w:val="480"/>
          <w:marRight w:val="0"/>
          <w:marTop w:val="0"/>
          <w:marBottom w:val="0"/>
          <w:divBdr>
            <w:top w:val="none" w:sz="0" w:space="0" w:color="auto"/>
            <w:left w:val="none" w:sz="0" w:space="0" w:color="auto"/>
            <w:bottom w:val="none" w:sz="0" w:space="0" w:color="auto"/>
            <w:right w:val="none" w:sz="0" w:space="0" w:color="auto"/>
          </w:divBdr>
        </w:div>
        <w:div w:id="1031222201">
          <w:marLeft w:val="480"/>
          <w:marRight w:val="0"/>
          <w:marTop w:val="0"/>
          <w:marBottom w:val="0"/>
          <w:divBdr>
            <w:top w:val="none" w:sz="0" w:space="0" w:color="auto"/>
            <w:left w:val="none" w:sz="0" w:space="0" w:color="auto"/>
            <w:bottom w:val="none" w:sz="0" w:space="0" w:color="auto"/>
            <w:right w:val="none" w:sz="0" w:space="0" w:color="auto"/>
          </w:divBdr>
        </w:div>
        <w:div w:id="1033727391">
          <w:marLeft w:val="480"/>
          <w:marRight w:val="0"/>
          <w:marTop w:val="0"/>
          <w:marBottom w:val="0"/>
          <w:divBdr>
            <w:top w:val="none" w:sz="0" w:space="0" w:color="auto"/>
            <w:left w:val="none" w:sz="0" w:space="0" w:color="auto"/>
            <w:bottom w:val="none" w:sz="0" w:space="0" w:color="auto"/>
            <w:right w:val="none" w:sz="0" w:space="0" w:color="auto"/>
          </w:divBdr>
        </w:div>
        <w:div w:id="1086421345">
          <w:marLeft w:val="480"/>
          <w:marRight w:val="0"/>
          <w:marTop w:val="0"/>
          <w:marBottom w:val="0"/>
          <w:divBdr>
            <w:top w:val="none" w:sz="0" w:space="0" w:color="auto"/>
            <w:left w:val="none" w:sz="0" w:space="0" w:color="auto"/>
            <w:bottom w:val="none" w:sz="0" w:space="0" w:color="auto"/>
            <w:right w:val="none" w:sz="0" w:space="0" w:color="auto"/>
          </w:divBdr>
        </w:div>
        <w:div w:id="1112557844">
          <w:marLeft w:val="480"/>
          <w:marRight w:val="0"/>
          <w:marTop w:val="0"/>
          <w:marBottom w:val="0"/>
          <w:divBdr>
            <w:top w:val="none" w:sz="0" w:space="0" w:color="auto"/>
            <w:left w:val="none" w:sz="0" w:space="0" w:color="auto"/>
            <w:bottom w:val="none" w:sz="0" w:space="0" w:color="auto"/>
            <w:right w:val="none" w:sz="0" w:space="0" w:color="auto"/>
          </w:divBdr>
        </w:div>
        <w:div w:id="1122769592">
          <w:marLeft w:val="480"/>
          <w:marRight w:val="0"/>
          <w:marTop w:val="0"/>
          <w:marBottom w:val="0"/>
          <w:divBdr>
            <w:top w:val="none" w:sz="0" w:space="0" w:color="auto"/>
            <w:left w:val="none" w:sz="0" w:space="0" w:color="auto"/>
            <w:bottom w:val="none" w:sz="0" w:space="0" w:color="auto"/>
            <w:right w:val="none" w:sz="0" w:space="0" w:color="auto"/>
          </w:divBdr>
        </w:div>
        <w:div w:id="1194656945">
          <w:marLeft w:val="480"/>
          <w:marRight w:val="0"/>
          <w:marTop w:val="0"/>
          <w:marBottom w:val="0"/>
          <w:divBdr>
            <w:top w:val="none" w:sz="0" w:space="0" w:color="auto"/>
            <w:left w:val="none" w:sz="0" w:space="0" w:color="auto"/>
            <w:bottom w:val="none" w:sz="0" w:space="0" w:color="auto"/>
            <w:right w:val="none" w:sz="0" w:space="0" w:color="auto"/>
          </w:divBdr>
        </w:div>
        <w:div w:id="1242567680">
          <w:marLeft w:val="480"/>
          <w:marRight w:val="0"/>
          <w:marTop w:val="0"/>
          <w:marBottom w:val="0"/>
          <w:divBdr>
            <w:top w:val="none" w:sz="0" w:space="0" w:color="auto"/>
            <w:left w:val="none" w:sz="0" w:space="0" w:color="auto"/>
            <w:bottom w:val="none" w:sz="0" w:space="0" w:color="auto"/>
            <w:right w:val="none" w:sz="0" w:space="0" w:color="auto"/>
          </w:divBdr>
        </w:div>
        <w:div w:id="1278175410">
          <w:marLeft w:val="480"/>
          <w:marRight w:val="0"/>
          <w:marTop w:val="0"/>
          <w:marBottom w:val="0"/>
          <w:divBdr>
            <w:top w:val="none" w:sz="0" w:space="0" w:color="auto"/>
            <w:left w:val="none" w:sz="0" w:space="0" w:color="auto"/>
            <w:bottom w:val="none" w:sz="0" w:space="0" w:color="auto"/>
            <w:right w:val="none" w:sz="0" w:space="0" w:color="auto"/>
          </w:divBdr>
        </w:div>
        <w:div w:id="1412511002">
          <w:marLeft w:val="480"/>
          <w:marRight w:val="0"/>
          <w:marTop w:val="0"/>
          <w:marBottom w:val="0"/>
          <w:divBdr>
            <w:top w:val="none" w:sz="0" w:space="0" w:color="auto"/>
            <w:left w:val="none" w:sz="0" w:space="0" w:color="auto"/>
            <w:bottom w:val="none" w:sz="0" w:space="0" w:color="auto"/>
            <w:right w:val="none" w:sz="0" w:space="0" w:color="auto"/>
          </w:divBdr>
        </w:div>
        <w:div w:id="1437023533">
          <w:marLeft w:val="480"/>
          <w:marRight w:val="0"/>
          <w:marTop w:val="0"/>
          <w:marBottom w:val="0"/>
          <w:divBdr>
            <w:top w:val="none" w:sz="0" w:space="0" w:color="auto"/>
            <w:left w:val="none" w:sz="0" w:space="0" w:color="auto"/>
            <w:bottom w:val="none" w:sz="0" w:space="0" w:color="auto"/>
            <w:right w:val="none" w:sz="0" w:space="0" w:color="auto"/>
          </w:divBdr>
        </w:div>
        <w:div w:id="1440224854">
          <w:marLeft w:val="480"/>
          <w:marRight w:val="0"/>
          <w:marTop w:val="0"/>
          <w:marBottom w:val="0"/>
          <w:divBdr>
            <w:top w:val="none" w:sz="0" w:space="0" w:color="auto"/>
            <w:left w:val="none" w:sz="0" w:space="0" w:color="auto"/>
            <w:bottom w:val="none" w:sz="0" w:space="0" w:color="auto"/>
            <w:right w:val="none" w:sz="0" w:space="0" w:color="auto"/>
          </w:divBdr>
        </w:div>
        <w:div w:id="1464887728">
          <w:marLeft w:val="480"/>
          <w:marRight w:val="0"/>
          <w:marTop w:val="0"/>
          <w:marBottom w:val="0"/>
          <w:divBdr>
            <w:top w:val="none" w:sz="0" w:space="0" w:color="auto"/>
            <w:left w:val="none" w:sz="0" w:space="0" w:color="auto"/>
            <w:bottom w:val="none" w:sz="0" w:space="0" w:color="auto"/>
            <w:right w:val="none" w:sz="0" w:space="0" w:color="auto"/>
          </w:divBdr>
        </w:div>
        <w:div w:id="1508716085">
          <w:marLeft w:val="480"/>
          <w:marRight w:val="0"/>
          <w:marTop w:val="0"/>
          <w:marBottom w:val="0"/>
          <w:divBdr>
            <w:top w:val="none" w:sz="0" w:space="0" w:color="auto"/>
            <w:left w:val="none" w:sz="0" w:space="0" w:color="auto"/>
            <w:bottom w:val="none" w:sz="0" w:space="0" w:color="auto"/>
            <w:right w:val="none" w:sz="0" w:space="0" w:color="auto"/>
          </w:divBdr>
        </w:div>
        <w:div w:id="1518080244">
          <w:marLeft w:val="480"/>
          <w:marRight w:val="0"/>
          <w:marTop w:val="0"/>
          <w:marBottom w:val="0"/>
          <w:divBdr>
            <w:top w:val="none" w:sz="0" w:space="0" w:color="auto"/>
            <w:left w:val="none" w:sz="0" w:space="0" w:color="auto"/>
            <w:bottom w:val="none" w:sz="0" w:space="0" w:color="auto"/>
            <w:right w:val="none" w:sz="0" w:space="0" w:color="auto"/>
          </w:divBdr>
        </w:div>
        <w:div w:id="1525971234">
          <w:marLeft w:val="480"/>
          <w:marRight w:val="0"/>
          <w:marTop w:val="0"/>
          <w:marBottom w:val="0"/>
          <w:divBdr>
            <w:top w:val="none" w:sz="0" w:space="0" w:color="auto"/>
            <w:left w:val="none" w:sz="0" w:space="0" w:color="auto"/>
            <w:bottom w:val="none" w:sz="0" w:space="0" w:color="auto"/>
            <w:right w:val="none" w:sz="0" w:space="0" w:color="auto"/>
          </w:divBdr>
        </w:div>
        <w:div w:id="1549755927">
          <w:marLeft w:val="480"/>
          <w:marRight w:val="0"/>
          <w:marTop w:val="0"/>
          <w:marBottom w:val="0"/>
          <w:divBdr>
            <w:top w:val="none" w:sz="0" w:space="0" w:color="auto"/>
            <w:left w:val="none" w:sz="0" w:space="0" w:color="auto"/>
            <w:bottom w:val="none" w:sz="0" w:space="0" w:color="auto"/>
            <w:right w:val="none" w:sz="0" w:space="0" w:color="auto"/>
          </w:divBdr>
        </w:div>
        <w:div w:id="1689527354">
          <w:marLeft w:val="480"/>
          <w:marRight w:val="0"/>
          <w:marTop w:val="0"/>
          <w:marBottom w:val="0"/>
          <w:divBdr>
            <w:top w:val="none" w:sz="0" w:space="0" w:color="auto"/>
            <w:left w:val="none" w:sz="0" w:space="0" w:color="auto"/>
            <w:bottom w:val="none" w:sz="0" w:space="0" w:color="auto"/>
            <w:right w:val="none" w:sz="0" w:space="0" w:color="auto"/>
          </w:divBdr>
        </w:div>
        <w:div w:id="1761440767">
          <w:marLeft w:val="480"/>
          <w:marRight w:val="0"/>
          <w:marTop w:val="0"/>
          <w:marBottom w:val="0"/>
          <w:divBdr>
            <w:top w:val="none" w:sz="0" w:space="0" w:color="auto"/>
            <w:left w:val="none" w:sz="0" w:space="0" w:color="auto"/>
            <w:bottom w:val="none" w:sz="0" w:space="0" w:color="auto"/>
            <w:right w:val="none" w:sz="0" w:space="0" w:color="auto"/>
          </w:divBdr>
        </w:div>
        <w:div w:id="1847286233">
          <w:marLeft w:val="480"/>
          <w:marRight w:val="0"/>
          <w:marTop w:val="0"/>
          <w:marBottom w:val="0"/>
          <w:divBdr>
            <w:top w:val="none" w:sz="0" w:space="0" w:color="auto"/>
            <w:left w:val="none" w:sz="0" w:space="0" w:color="auto"/>
            <w:bottom w:val="none" w:sz="0" w:space="0" w:color="auto"/>
            <w:right w:val="none" w:sz="0" w:space="0" w:color="auto"/>
          </w:divBdr>
        </w:div>
        <w:div w:id="1916475449">
          <w:marLeft w:val="480"/>
          <w:marRight w:val="0"/>
          <w:marTop w:val="0"/>
          <w:marBottom w:val="0"/>
          <w:divBdr>
            <w:top w:val="none" w:sz="0" w:space="0" w:color="auto"/>
            <w:left w:val="none" w:sz="0" w:space="0" w:color="auto"/>
            <w:bottom w:val="none" w:sz="0" w:space="0" w:color="auto"/>
            <w:right w:val="none" w:sz="0" w:space="0" w:color="auto"/>
          </w:divBdr>
        </w:div>
        <w:div w:id="1986085279">
          <w:marLeft w:val="480"/>
          <w:marRight w:val="0"/>
          <w:marTop w:val="0"/>
          <w:marBottom w:val="0"/>
          <w:divBdr>
            <w:top w:val="none" w:sz="0" w:space="0" w:color="auto"/>
            <w:left w:val="none" w:sz="0" w:space="0" w:color="auto"/>
            <w:bottom w:val="none" w:sz="0" w:space="0" w:color="auto"/>
            <w:right w:val="none" w:sz="0" w:space="0" w:color="auto"/>
          </w:divBdr>
        </w:div>
        <w:div w:id="1994681360">
          <w:marLeft w:val="480"/>
          <w:marRight w:val="0"/>
          <w:marTop w:val="0"/>
          <w:marBottom w:val="0"/>
          <w:divBdr>
            <w:top w:val="none" w:sz="0" w:space="0" w:color="auto"/>
            <w:left w:val="none" w:sz="0" w:space="0" w:color="auto"/>
            <w:bottom w:val="none" w:sz="0" w:space="0" w:color="auto"/>
            <w:right w:val="none" w:sz="0" w:space="0" w:color="auto"/>
          </w:divBdr>
        </w:div>
        <w:div w:id="2004040776">
          <w:marLeft w:val="480"/>
          <w:marRight w:val="0"/>
          <w:marTop w:val="0"/>
          <w:marBottom w:val="0"/>
          <w:divBdr>
            <w:top w:val="none" w:sz="0" w:space="0" w:color="auto"/>
            <w:left w:val="none" w:sz="0" w:space="0" w:color="auto"/>
            <w:bottom w:val="none" w:sz="0" w:space="0" w:color="auto"/>
            <w:right w:val="none" w:sz="0" w:space="0" w:color="auto"/>
          </w:divBdr>
        </w:div>
        <w:div w:id="2061904368">
          <w:marLeft w:val="480"/>
          <w:marRight w:val="0"/>
          <w:marTop w:val="0"/>
          <w:marBottom w:val="0"/>
          <w:divBdr>
            <w:top w:val="none" w:sz="0" w:space="0" w:color="auto"/>
            <w:left w:val="none" w:sz="0" w:space="0" w:color="auto"/>
            <w:bottom w:val="none" w:sz="0" w:space="0" w:color="auto"/>
            <w:right w:val="none" w:sz="0" w:space="0" w:color="auto"/>
          </w:divBdr>
        </w:div>
        <w:div w:id="2069378761">
          <w:marLeft w:val="480"/>
          <w:marRight w:val="0"/>
          <w:marTop w:val="0"/>
          <w:marBottom w:val="0"/>
          <w:divBdr>
            <w:top w:val="none" w:sz="0" w:space="0" w:color="auto"/>
            <w:left w:val="none" w:sz="0" w:space="0" w:color="auto"/>
            <w:bottom w:val="none" w:sz="0" w:space="0" w:color="auto"/>
            <w:right w:val="none" w:sz="0" w:space="0" w:color="auto"/>
          </w:divBdr>
        </w:div>
        <w:div w:id="2069914612">
          <w:marLeft w:val="480"/>
          <w:marRight w:val="0"/>
          <w:marTop w:val="0"/>
          <w:marBottom w:val="0"/>
          <w:divBdr>
            <w:top w:val="none" w:sz="0" w:space="0" w:color="auto"/>
            <w:left w:val="none" w:sz="0" w:space="0" w:color="auto"/>
            <w:bottom w:val="none" w:sz="0" w:space="0" w:color="auto"/>
            <w:right w:val="none" w:sz="0" w:space="0" w:color="auto"/>
          </w:divBdr>
        </w:div>
        <w:div w:id="2081635558">
          <w:marLeft w:val="480"/>
          <w:marRight w:val="0"/>
          <w:marTop w:val="0"/>
          <w:marBottom w:val="0"/>
          <w:divBdr>
            <w:top w:val="none" w:sz="0" w:space="0" w:color="auto"/>
            <w:left w:val="none" w:sz="0" w:space="0" w:color="auto"/>
            <w:bottom w:val="none" w:sz="0" w:space="0" w:color="auto"/>
            <w:right w:val="none" w:sz="0" w:space="0" w:color="auto"/>
          </w:divBdr>
        </w:div>
        <w:div w:id="2116486314">
          <w:marLeft w:val="480"/>
          <w:marRight w:val="0"/>
          <w:marTop w:val="0"/>
          <w:marBottom w:val="0"/>
          <w:divBdr>
            <w:top w:val="none" w:sz="0" w:space="0" w:color="auto"/>
            <w:left w:val="none" w:sz="0" w:space="0" w:color="auto"/>
            <w:bottom w:val="none" w:sz="0" w:space="0" w:color="auto"/>
            <w:right w:val="none" w:sz="0" w:space="0" w:color="auto"/>
          </w:divBdr>
        </w:div>
        <w:div w:id="2122992717">
          <w:marLeft w:val="480"/>
          <w:marRight w:val="0"/>
          <w:marTop w:val="0"/>
          <w:marBottom w:val="0"/>
          <w:divBdr>
            <w:top w:val="none" w:sz="0" w:space="0" w:color="auto"/>
            <w:left w:val="none" w:sz="0" w:space="0" w:color="auto"/>
            <w:bottom w:val="none" w:sz="0" w:space="0" w:color="auto"/>
            <w:right w:val="none" w:sz="0" w:space="0" w:color="auto"/>
          </w:divBdr>
        </w:div>
        <w:div w:id="2134715581">
          <w:marLeft w:val="480"/>
          <w:marRight w:val="0"/>
          <w:marTop w:val="0"/>
          <w:marBottom w:val="0"/>
          <w:divBdr>
            <w:top w:val="none" w:sz="0" w:space="0" w:color="auto"/>
            <w:left w:val="none" w:sz="0" w:space="0" w:color="auto"/>
            <w:bottom w:val="none" w:sz="0" w:space="0" w:color="auto"/>
            <w:right w:val="none" w:sz="0" w:space="0" w:color="auto"/>
          </w:divBdr>
        </w:div>
      </w:divsChild>
    </w:div>
    <w:div w:id="1963657483">
      <w:bodyDiv w:val="1"/>
      <w:marLeft w:val="0"/>
      <w:marRight w:val="0"/>
      <w:marTop w:val="0"/>
      <w:marBottom w:val="0"/>
      <w:divBdr>
        <w:top w:val="none" w:sz="0" w:space="0" w:color="auto"/>
        <w:left w:val="none" w:sz="0" w:space="0" w:color="auto"/>
        <w:bottom w:val="none" w:sz="0" w:space="0" w:color="auto"/>
        <w:right w:val="none" w:sz="0" w:space="0" w:color="auto"/>
      </w:divBdr>
    </w:div>
    <w:div w:id="1964574575">
      <w:bodyDiv w:val="1"/>
      <w:marLeft w:val="0"/>
      <w:marRight w:val="0"/>
      <w:marTop w:val="0"/>
      <w:marBottom w:val="0"/>
      <w:divBdr>
        <w:top w:val="none" w:sz="0" w:space="0" w:color="auto"/>
        <w:left w:val="none" w:sz="0" w:space="0" w:color="auto"/>
        <w:bottom w:val="none" w:sz="0" w:space="0" w:color="auto"/>
        <w:right w:val="none" w:sz="0" w:space="0" w:color="auto"/>
      </w:divBdr>
    </w:div>
    <w:div w:id="1965311819">
      <w:bodyDiv w:val="1"/>
      <w:marLeft w:val="0"/>
      <w:marRight w:val="0"/>
      <w:marTop w:val="0"/>
      <w:marBottom w:val="0"/>
      <w:divBdr>
        <w:top w:val="none" w:sz="0" w:space="0" w:color="auto"/>
        <w:left w:val="none" w:sz="0" w:space="0" w:color="auto"/>
        <w:bottom w:val="none" w:sz="0" w:space="0" w:color="auto"/>
        <w:right w:val="none" w:sz="0" w:space="0" w:color="auto"/>
      </w:divBdr>
    </w:div>
    <w:div w:id="1966082410">
      <w:bodyDiv w:val="1"/>
      <w:marLeft w:val="0"/>
      <w:marRight w:val="0"/>
      <w:marTop w:val="0"/>
      <w:marBottom w:val="0"/>
      <w:divBdr>
        <w:top w:val="none" w:sz="0" w:space="0" w:color="auto"/>
        <w:left w:val="none" w:sz="0" w:space="0" w:color="auto"/>
        <w:bottom w:val="none" w:sz="0" w:space="0" w:color="auto"/>
        <w:right w:val="none" w:sz="0" w:space="0" w:color="auto"/>
      </w:divBdr>
    </w:div>
    <w:div w:id="1967463300">
      <w:bodyDiv w:val="1"/>
      <w:marLeft w:val="0"/>
      <w:marRight w:val="0"/>
      <w:marTop w:val="0"/>
      <w:marBottom w:val="0"/>
      <w:divBdr>
        <w:top w:val="none" w:sz="0" w:space="0" w:color="auto"/>
        <w:left w:val="none" w:sz="0" w:space="0" w:color="auto"/>
        <w:bottom w:val="none" w:sz="0" w:space="0" w:color="auto"/>
        <w:right w:val="none" w:sz="0" w:space="0" w:color="auto"/>
      </w:divBdr>
    </w:div>
    <w:div w:id="1968269448">
      <w:bodyDiv w:val="1"/>
      <w:marLeft w:val="0"/>
      <w:marRight w:val="0"/>
      <w:marTop w:val="0"/>
      <w:marBottom w:val="0"/>
      <w:divBdr>
        <w:top w:val="none" w:sz="0" w:space="0" w:color="auto"/>
        <w:left w:val="none" w:sz="0" w:space="0" w:color="auto"/>
        <w:bottom w:val="none" w:sz="0" w:space="0" w:color="auto"/>
        <w:right w:val="none" w:sz="0" w:space="0" w:color="auto"/>
      </w:divBdr>
    </w:div>
    <w:div w:id="1968583177">
      <w:bodyDiv w:val="1"/>
      <w:marLeft w:val="0"/>
      <w:marRight w:val="0"/>
      <w:marTop w:val="0"/>
      <w:marBottom w:val="0"/>
      <w:divBdr>
        <w:top w:val="none" w:sz="0" w:space="0" w:color="auto"/>
        <w:left w:val="none" w:sz="0" w:space="0" w:color="auto"/>
        <w:bottom w:val="none" w:sz="0" w:space="0" w:color="auto"/>
        <w:right w:val="none" w:sz="0" w:space="0" w:color="auto"/>
      </w:divBdr>
    </w:div>
    <w:div w:id="1969703254">
      <w:bodyDiv w:val="1"/>
      <w:marLeft w:val="0"/>
      <w:marRight w:val="0"/>
      <w:marTop w:val="0"/>
      <w:marBottom w:val="0"/>
      <w:divBdr>
        <w:top w:val="none" w:sz="0" w:space="0" w:color="auto"/>
        <w:left w:val="none" w:sz="0" w:space="0" w:color="auto"/>
        <w:bottom w:val="none" w:sz="0" w:space="0" w:color="auto"/>
        <w:right w:val="none" w:sz="0" w:space="0" w:color="auto"/>
      </w:divBdr>
    </w:div>
    <w:div w:id="1971015526">
      <w:bodyDiv w:val="1"/>
      <w:marLeft w:val="0"/>
      <w:marRight w:val="0"/>
      <w:marTop w:val="0"/>
      <w:marBottom w:val="0"/>
      <w:divBdr>
        <w:top w:val="none" w:sz="0" w:space="0" w:color="auto"/>
        <w:left w:val="none" w:sz="0" w:space="0" w:color="auto"/>
        <w:bottom w:val="none" w:sz="0" w:space="0" w:color="auto"/>
        <w:right w:val="none" w:sz="0" w:space="0" w:color="auto"/>
      </w:divBdr>
    </w:div>
    <w:div w:id="1971285176">
      <w:bodyDiv w:val="1"/>
      <w:marLeft w:val="0"/>
      <w:marRight w:val="0"/>
      <w:marTop w:val="0"/>
      <w:marBottom w:val="0"/>
      <w:divBdr>
        <w:top w:val="none" w:sz="0" w:space="0" w:color="auto"/>
        <w:left w:val="none" w:sz="0" w:space="0" w:color="auto"/>
        <w:bottom w:val="none" w:sz="0" w:space="0" w:color="auto"/>
        <w:right w:val="none" w:sz="0" w:space="0" w:color="auto"/>
      </w:divBdr>
    </w:div>
    <w:div w:id="1971594065">
      <w:bodyDiv w:val="1"/>
      <w:marLeft w:val="0"/>
      <w:marRight w:val="0"/>
      <w:marTop w:val="0"/>
      <w:marBottom w:val="0"/>
      <w:divBdr>
        <w:top w:val="none" w:sz="0" w:space="0" w:color="auto"/>
        <w:left w:val="none" w:sz="0" w:space="0" w:color="auto"/>
        <w:bottom w:val="none" w:sz="0" w:space="0" w:color="auto"/>
        <w:right w:val="none" w:sz="0" w:space="0" w:color="auto"/>
      </w:divBdr>
    </w:div>
    <w:div w:id="1972054316">
      <w:bodyDiv w:val="1"/>
      <w:marLeft w:val="0"/>
      <w:marRight w:val="0"/>
      <w:marTop w:val="0"/>
      <w:marBottom w:val="0"/>
      <w:divBdr>
        <w:top w:val="none" w:sz="0" w:space="0" w:color="auto"/>
        <w:left w:val="none" w:sz="0" w:space="0" w:color="auto"/>
        <w:bottom w:val="none" w:sz="0" w:space="0" w:color="auto"/>
        <w:right w:val="none" w:sz="0" w:space="0" w:color="auto"/>
      </w:divBdr>
    </w:div>
    <w:div w:id="1972325395">
      <w:bodyDiv w:val="1"/>
      <w:marLeft w:val="0"/>
      <w:marRight w:val="0"/>
      <w:marTop w:val="0"/>
      <w:marBottom w:val="0"/>
      <w:divBdr>
        <w:top w:val="none" w:sz="0" w:space="0" w:color="auto"/>
        <w:left w:val="none" w:sz="0" w:space="0" w:color="auto"/>
        <w:bottom w:val="none" w:sz="0" w:space="0" w:color="auto"/>
        <w:right w:val="none" w:sz="0" w:space="0" w:color="auto"/>
      </w:divBdr>
    </w:div>
    <w:div w:id="1972706448">
      <w:bodyDiv w:val="1"/>
      <w:marLeft w:val="0"/>
      <w:marRight w:val="0"/>
      <w:marTop w:val="0"/>
      <w:marBottom w:val="0"/>
      <w:divBdr>
        <w:top w:val="none" w:sz="0" w:space="0" w:color="auto"/>
        <w:left w:val="none" w:sz="0" w:space="0" w:color="auto"/>
        <w:bottom w:val="none" w:sz="0" w:space="0" w:color="auto"/>
        <w:right w:val="none" w:sz="0" w:space="0" w:color="auto"/>
      </w:divBdr>
    </w:div>
    <w:div w:id="1973513285">
      <w:bodyDiv w:val="1"/>
      <w:marLeft w:val="0"/>
      <w:marRight w:val="0"/>
      <w:marTop w:val="0"/>
      <w:marBottom w:val="0"/>
      <w:divBdr>
        <w:top w:val="none" w:sz="0" w:space="0" w:color="auto"/>
        <w:left w:val="none" w:sz="0" w:space="0" w:color="auto"/>
        <w:bottom w:val="none" w:sz="0" w:space="0" w:color="auto"/>
        <w:right w:val="none" w:sz="0" w:space="0" w:color="auto"/>
      </w:divBdr>
    </w:div>
    <w:div w:id="1974946978">
      <w:bodyDiv w:val="1"/>
      <w:marLeft w:val="0"/>
      <w:marRight w:val="0"/>
      <w:marTop w:val="0"/>
      <w:marBottom w:val="0"/>
      <w:divBdr>
        <w:top w:val="none" w:sz="0" w:space="0" w:color="auto"/>
        <w:left w:val="none" w:sz="0" w:space="0" w:color="auto"/>
        <w:bottom w:val="none" w:sz="0" w:space="0" w:color="auto"/>
        <w:right w:val="none" w:sz="0" w:space="0" w:color="auto"/>
      </w:divBdr>
    </w:div>
    <w:div w:id="1975452795">
      <w:bodyDiv w:val="1"/>
      <w:marLeft w:val="0"/>
      <w:marRight w:val="0"/>
      <w:marTop w:val="0"/>
      <w:marBottom w:val="0"/>
      <w:divBdr>
        <w:top w:val="none" w:sz="0" w:space="0" w:color="auto"/>
        <w:left w:val="none" w:sz="0" w:space="0" w:color="auto"/>
        <w:bottom w:val="none" w:sz="0" w:space="0" w:color="auto"/>
        <w:right w:val="none" w:sz="0" w:space="0" w:color="auto"/>
      </w:divBdr>
    </w:div>
    <w:div w:id="1975601073">
      <w:bodyDiv w:val="1"/>
      <w:marLeft w:val="0"/>
      <w:marRight w:val="0"/>
      <w:marTop w:val="0"/>
      <w:marBottom w:val="0"/>
      <w:divBdr>
        <w:top w:val="none" w:sz="0" w:space="0" w:color="auto"/>
        <w:left w:val="none" w:sz="0" w:space="0" w:color="auto"/>
        <w:bottom w:val="none" w:sz="0" w:space="0" w:color="auto"/>
        <w:right w:val="none" w:sz="0" w:space="0" w:color="auto"/>
      </w:divBdr>
    </w:div>
    <w:div w:id="1977297232">
      <w:bodyDiv w:val="1"/>
      <w:marLeft w:val="0"/>
      <w:marRight w:val="0"/>
      <w:marTop w:val="0"/>
      <w:marBottom w:val="0"/>
      <w:divBdr>
        <w:top w:val="none" w:sz="0" w:space="0" w:color="auto"/>
        <w:left w:val="none" w:sz="0" w:space="0" w:color="auto"/>
        <w:bottom w:val="none" w:sz="0" w:space="0" w:color="auto"/>
        <w:right w:val="none" w:sz="0" w:space="0" w:color="auto"/>
      </w:divBdr>
    </w:div>
    <w:div w:id="1979407615">
      <w:bodyDiv w:val="1"/>
      <w:marLeft w:val="0"/>
      <w:marRight w:val="0"/>
      <w:marTop w:val="0"/>
      <w:marBottom w:val="0"/>
      <w:divBdr>
        <w:top w:val="none" w:sz="0" w:space="0" w:color="auto"/>
        <w:left w:val="none" w:sz="0" w:space="0" w:color="auto"/>
        <w:bottom w:val="none" w:sz="0" w:space="0" w:color="auto"/>
        <w:right w:val="none" w:sz="0" w:space="0" w:color="auto"/>
      </w:divBdr>
    </w:div>
    <w:div w:id="1979529936">
      <w:bodyDiv w:val="1"/>
      <w:marLeft w:val="0"/>
      <w:marRight w:val="0"/>
      <w:marTop w:val="0"/>
      <w:marBottom w:val="0"/>
      <w:divBdr>
        <w:top w:val="none" w:sz="0" w:space="0" w:color="auto"/>
        <w:left w:val="none" w:sz="0" w:space="0" w:color="auto"/>
        <w:bottom w:val="none" w:sz="0" w:space="0" w:color="auto"/>
        <w:right w:val="none" w:sz="0" w:space="0" w:color="auto"/>
      </w:divBdr>
      <w:divsChild>
        <w:div w:id="27066431">
          <w:marLeft w:val="480"/>
          <w:marRight w:val="0"/>
          <w:marTop w:val="0"/>
          <w:marBottom w:val="0"/>
          <w:divBdr>
            <w:top w:val="none" w:sz="0" w:space="0" w:color="auto"/>
            <w:left w:val="none" w:sz="0" w:space="0" w:color="auto"/>
            <w:bottom w:val="none" w:sz="0" w:space="0" w:color="auto"/>
            <w:right w:val="none" w:sz="0" w:space="0" w:color="auto"/>
          </w:divBdr>
        </w:div>
        <w:div w:id="46997176">
          <w:marLeft w:val="480"/>
          <w:marRight w:val="0"/>
          <w:marTop w:val="0"/>
          <w:marBottom w:val="0"/>
          <w:divBdr>
            <w:top w:val="none" w:sz="0" w:space="0" w:color="auto"/>
            <w:left w:val="none" w:sz="0" w:space="0" w:color="auto"/>
            <w:bottom w:val="none" w:sz="0" w:space="0" w:color="auto"/>
            <w:right w:val="none" w:sz="0" w:space="0" w:color="auto"/>
          </w:divBdr>
        </w:div>
        <w:div w:id="53434322">
          <w:marLeft w:val="480"/>
          <w:marRight w:val="0"/>
          <w:marTop w:val="0"/>
          <w:marBottom w:val="0"/>
          <w:divBdr>
            <w:top w:val="none" w:sz="0" w:space="0" w:color="auto"/>
            <w:left w:val="none" w:sz="0" w:space="0" w:color="auto"/>
            <w:bottom w:val="none" w:sz="0" w:space="0" w:color="auto"/>
            <w:right w:val="none" w:sz="0" w:space="0" w:color="auto"/>
          </w:divBdr>
        </w:div>
        <w:div w:id="115413876">
          <w:marLeft w:val="480"/>
          <w:marRight w:val="0"/>
          <w:marTop w:val="0"/>
          <w:marBottom w:val="0"/>
          <w:divBdr>
            <w:top w:val="none" w:sz="0" w:space="0" w:color="auto"/>
            <w:left w:val="none" w:sz="0" w:space="0" w:color="auto"/>
            <w:bottom w:val="none" w:sz="0" w:space="0" w:color="auto"/>
            <w:right w:val="none" w:sz="0" w:space="0" w:color="auto"/>
          </w:divBdr>
        </w:div>
        <w:div w:id="117064286">
          <w:marLeft w:val="480"/>
          <w:marRight w:val="0"/>
          <w:marTop w:val="0"/>
          <w:marBottom w:val="0"/>
          <w:divBdr>
            <w:top w:val="none" w:sz="0" w:space="0" w:color="auto"/>
            <w:left w:val="none" w:sz="0" w:space="0" w:color="auto"/>
            <w:bottom w:val="none" w:sz="0" w:space="0" w:color="auto"/>
            <w:right w:val="none" w:sz="0" w:space="0" w:color="auto"/>
          </w:divBdr>
        </w:div>
        <w:div w:id="144393691">
          <w:marLeft w:val="480"/>
          <w:marRight w:val="0"/>
          <w:marTop w:val="0"/>
          <w:marBottom w:val="0"/>
          <w:divBdr>
            <w:top w:val="none" w:sz="0" w:space="0" w:color="auto"/>
            <w:left w:val="none" w:sz="0" w:space="0" w:color="auto"/>
            <w:bottom w:val="none" w:sz="0" w:space="0" w:color="auto"/>
            <w:right w:val="none" w:sz="0" w:space="0" w:color="auto"/>
          </w:divBdr>
        </w:div>
        <w:div w:id="241109054">
          <w:marLeft w:val="480"/>
          <w:marRight w:val="0"/>
          <w:marTop w:val="0"/>
          <w:marBottom w:val="0"/>
          <w:divBdr>
            <w:top w:val="none" w:sz="0" w:space="0" w:color="auto"/>
            <w:left w:val="none" w:sz="0" w:space="0" w:color="auto"/>
            <w:bottom w:val="none" w:sz="0" w:space="0" w:color="auto"/>
            <w:right w:val="none" w:sz="0" w:space="0" w:color="auto"/>
          </w:divBdr>
        </w:div>
        <w:div w:id="320736192">
          <w:marLeft w:val="480"/>
          <w:marRight w:val="0"/>
          <w:marTop w:val="0"/>
          <w:marBottom w:val="0"/>
          <w:divBdr>
            <w:top w:val="none" w:sz="0" w:space="0" w:color="auto"/>
            <w:left w:val="none" w:sz="0" w:space="0" w:color="auto"/>
            <w:bottom w:val="none" w:sz="0" w:space="0" w:color="auto"/>
            <w:right w:val="none" w:sz="0" w:space="0" w:color="auto"/>
          </w:divBdr>
        </w:div>
        <w:div w:id="332294364">
          <w:marLeft w:val="480"/>
          <w:marRight w:val="0"/>
          <w:marTop w:val="0"/>
          <w:marBottom w:val="0"/>
          <w:divBdr>
            <w:top w:val="none" w:sz="0" w:space="0" w:color="auto"/>
            <w:left w:val="none" w:sz="0" w:space="0" w:color="auto"/>
            <w:bottom w:val="none" w:sz="0" w:space="0" w:color="auto"/>
            <w:right w:val="none" w:sz="0" w:space="0" w:color="auto"/>
          </w:divBdr>
        </w:div>
        <w:div w:id="345982329">
          <w:marLeft w:val="480"/>
          <w:marRight w:val="0"/>
          <w:marTop w:val="0"/>
          <w:marBottom w:val="0"/>
          <w:divBdr>
            <w:top w:val="none" w:sz="0" w:space="0" w:color="auto"/>
            <w:left w:val="none" w:sz="0" w:space="0" w:color="auto"/>
            <w:bottom w:val="none" w:sz="0" w:space="0" w:color="auto"/>
            <w:right w:val="none" w:sz="0" w:space="0" w:color="auto"/>
          </w:divBdr>
        </w:div>
        <w:div w:id="346564264">
          <w:marLeft w:val="480"/>
          <w:marRight w:val="0"/>
          <w:marTop w:val="0"/>
          <w:marBottom w:val="0"/>
          <w:divBdr>
            <w:top w:val="none" w:sz="0" w:space="0" w:color="auto"/>
            <w:left w:val="none" w:sz="0" w:space="0" w:color="auto"/>
            <w:bottom w:val="none" w:sz="0" w:space="0" w:color="auto"/>
            <w:right w:val="none" w:sz="0" w:space="0" w:color="auto"/>
          </w:divBdr>
        </w:div>
        <w:div w:id="361326758">
          <w:marLeft w:val="480"/>
          <w:marRight w:val="0"/>
          <w:marTop w:val="0"/>
          <w:marBottom w:val="0"/>
          <w:divBdr>
            <w:top w:val="none" w:sz="0" w:space="0" w:color="auto"/>
            <w:left w:val="none" w:sz="0" w:space="0" w:color="auto"/>
            <w:bottom w:val="none" w:sz="0" w:space="0" w:color="auto"/>
            <w:right w:val="none" w:sz="0" w:space="0" w:color="auto"/>
          </w:divBdr>
        </w:div>
        <w:div w:id="413477848">
          <w:marLeft w:val="480"/>
          <w:marRight w:val="0"/>
          <w:marTop w:val="0"/>
          <w:marBottom w:val="0"/>
          <w:divBdr>
            <w:top w:val="none" w:sz="0" w:space="0" w:color="auto"/>
            <w:left w:val="none" w:sz="0" w:space="0" w:color="auto"/>
            <w:bottom w:val="none" w:sz="0" w:space="0" w:color="auto"/>
            <w:right w:val="none" w:sz="0" w:space="0" w:color="auto"/>
          </w:divBdr>
        </w:div>
        <w:div w:id="450705576">
          <w:marLeft w:val="480"/>
          <w:marRight w:val="0"/>
          <w:marTop w:val="0"/>
          <w:marBottom w:val="0"/>
          <w:divBdr>
            <w:top w:val="none" w:sz="0" w:space="0" w:color="auto"/>
            <w:left w:val="none" w:sz="0" w:space="0" w:color="auto"/>
            <w:bottom w:val="none" w:sz="0" w:space="0" w:color="auto"/>
            <w:right w:val="none" w:sz="0" w:space="0" w:color="auto"/>
          </w:divBdr>
        </w:div>
        <w:div w:id="465198465">
          <w:marLeft w:val="480"/>
          <w:marRight w:val="0"/>
          <w:marTop w:val="0"/>
          <w:marBottom w:val="0"/>
          <w:divBdr>
            <w:top w:val="none" w:sz="0" w:space="0" w:color="auto"/>
            <w:left w:val="none" w:sz="0" w:space="0" w:color="auto"/>
            <w:bottom w:val="none" w:sz="0" w:space="0" w:color="auto"/>
            <w:right w:val="none" w:sz="0" w:space="0" w:color="auto"/>
          </w:divBdr>
        </w:div>
        <w:div w:id="471097386">
          <w:marLeft w:val="480"/>
          <w:marRight w:val="0"/>
          <w:marTop w:val="0"/>
          <w:marBottom w:val="0"/>
          <w:divBdr>
            <w:top w:val="none" w:sz="0" w:space="0" w:color="auto"/>
            <w:left w:val="none" w:sz="0" w:space="0" w:color="auto"/>
            <w:bottom w:val="none" w:sz="0" w:space="0" w:color="auto"/>
            <w:right w:val="none" w:sz="0" w:space="0" w:color="auto"/>
          </w:divBdr>
        </w:div>
        <w:div w:id="473564406">
          <w:marLeft w:val="480"/>
          <w:marRight w:val="0"/>
          <w:marTop w:val="0"/>
          <w:marBottom w:val="0"/>
          <w:divBdr>
            <w:top w:val="none" w:sz="0" w:space="0" w:color="auto"/>
            <w:left w:val="none" w:sz="0" w:space="0" w:color="auto"/>
            <w:bottom w:val="none" w:sz="0" w:space="0" w:color="auto"/>
            <w:right w:val="none" w:sz="0" w:space="0" w:color="auto"/>
          </w:divBdr>
        </w:div>
        <w:div w:id="523831539">
          <w:marLeft w:val="480"/>
          <w:marRight w:val="0"/>
          <w:marTop w:val="0"/>
          <w:marBottom w:val="0"/>
          <w:divBdr>
            <w:top w:val="none" w:sz="0" w:space="0" w:color="auto"/>
            <w:left w:val="none" w:sz="0" w:space="0" w:color="auto"/>
            <w:bottom w:val="none" w:sz="0" w:space="0" w:color="auto"/>
            <w:right w:val="none" w:sz="0" w:space="0" w:color="auto"/>
          </w:divBdr>
        </w:div>
        <w:div w:id="536311577">
          <w:marLeft w:val="480"/>
          <w:marRight w:val="0"/>
          <w:marTop w:val="0"/>
          <w:marBottom w:val="0"/>
          <w:divBdr>
            <w:top w:val="none" w:sz="0" w:space="0" w:color="auto"/>
            <w:left w:val="none" w:sz="0" w:space="0" w:color="auto"/>
            <w:bottom w:val="none" w:sz="0" w:space="0" w:color="auto"/>
            <w:right w:val="none" w:sz="0" w:space="0" w:color="auto"/>
          </w:divBdr>
        </w:div>
        <w:div w:id="558833403">
          <w:marLeft w:val="480"/>
          <w:marRight w:val="0"/>
          <w:marTop w:val="0"/>
          <w:marBottom w:val="0"/>
          <w:divBdr>
            <w:top w:val="none" w:sz="0" w:space="0" w:color="auto"/>
            <w:left w:val="none" w:sz="0" w:space="0" w:color="auto"/>
            <w:bottom w:val="none" w:sz="0" w:space="0" w:color="auto"/>
            <w:right w:val="none" w:sz="0" w:space="0" w:color="auto"/>
          </w:divBdr>
        </w:div>
        <w:div w:id="559171409">
          <w:marLeft w:val="480"/>
          <w:marRight w:val="0"/>
          <w:marTop w:val="0"/>
          <w:marBottom w:val="0"/>
          <w:divBdr>
            <w:top w:val="none" w:sz="0" w:space="0" w:color="auto"/>
            <w:left w:val="none" w:sz="0" w:space="0" w:color="auto"/>
            <w:bottom w:val="none" w:sz="0" w:space="0" w:color="auto"/>
            <w:right w:val="none" w:sz="0" w:space="0" w:color="auto"/>
          </w:divBdr>
        </w:div>
        <w:div w:id="619381822">
          <w:marLeft w:val="480"/>
          <w:marRight w:val="0"/>
          <w:marTop w:val="0"/>
          <w:marBottom w:val="0"/>
          <w:divBdr>
            <w:top w:val="none" w:sz="0" w:space="0" w:color="auto"/>
            <w:left w:val="none" w:sz="0" w:space="0" w:color="auto"/>
            <w:bottom w:val="none" w:sz="0" w:space="0" w:color="auto"/>
            <w:right w:val="none" w:sz="0" w:space="0" w:color="auto"/>
          </w:divBdr>
        </w:div>
        <w:div w:id="657735665">
          <w:marLeft w:val="480"/>
          <w:marRight w:val="0"/>
          <w:marTop w:val="0"/>
          <w:marBottom w:val="0"/>
          <w:divBdr>
            <w:top w:val="none" w:sz="0" w:space="0" w:color="auto"/>
            <w:left w:val="none" w:sz="0" w:space="0" w:color="auto"/>
            <w:bottom w:val="none" w:sz="0" w:space="0" w:color="auto"/>
            <w:right w:val="none" w:sz="0" w:space="0" w:color="auto"/>
          </w:divBdr>
        </w:div>
        <w:div w:id="662393315">
          <w:marLeft w:val="480"/>
          <w:marRight w:val="0"/>
          <w:marTop w:val="0"/>
          <w:marBottom w:val="0"/>
          <w:divBdr>
            <w:top w:val="none" w:sz="0" w:space="0" w:color="auto"/>
            <w:left w:val="none" w:sz="0" w:space="0" w:color="auto"/>
            <w:bottom w:val="none" w:sz="0" w:space="0" w:color="auto"/>
            <w:right w:val="none" w:sz="0" w:space="0" w:color="auto"/>
          </w:divBdr>
        </w:div>
        <w:div w:id="700210334">
          <w:marLeft w:val="480"/>
          <w:marRight w:val="0"/>
          <w:marTop w:val="0"/>
          <w:marBottom w:val="0"/>
          <w:divBdr>
            <w:top w:val="none" w:sz="0" w:space="0" w:color="auto"/>
            <w:left w:val="none" w:sz="0" w:space="0" w:color="auto"/>
            <w:bottom w:val="none" w:sz="0" w:space="0" w:color="auto"/>
            <w:right w:val="none" w:sz="0" w:space="0" w:color="auto"/>
          </w:divBdr>
        </w:div>
        <w:div w:id="721490127">
          <w:marLeft w:val="480"/>
          <w:marRight w:val="0"/>
          <w:marTop w:val="0"/>
          <w:marBottom w:val="0"/>
          <w:divBdr>
            <w:top w:val="none" w:sz="0" w:space="0" w:color="auto"/>
            <w:left w:val="none" w:sz="0" w:space="0" w:color="auto"/>
            <w:bottom w:val="none" w:sz="0" w:space="0" w:color="auto"/>
            <w:right w:val="none" w:sz="0" w:space="0" w:color="auto"/>
          </w:divBdr>
        </w:div>
        <w:div w:id="722754883">
          <w:marLeft w:val="480"/>
          <w:marRight w:val="0"/>
          <w:marTop w:val="0"/>
          <w:marBottom w:val="0"/>
          <w:divBdr>
            <w:top w:val="none" w:sz="0" w:space="0" w:color="auto"/>
            <w:left w:val="none" w:sz="0" w:space="0" w:color="auto"/>
            <w:bottom w:val="none" w:sz="0" w:space="0" w:color="auto"/>
            <w:right w:val="none" w:sz="0" w:space="0" w:color="auto"/>
          </w:divBdr>
        </w:div>
        <w:div w:id="768089118">
          <w:marLeft w:val="480"/>
          <w:marRight w:val="0"/>
          <w:marTop w:val="0"/>
          <w:marBottom w:val="0"/>
          <w:divBdr>
            <w:top w:val="none" w:sz="0" w:space="0" w:color="auto"/>
            <w:left w:val="none" w:sz="0" w:space="0" w:color="auto"/>
            <w:bottom w:val="none" w:sz="0" w:space="0" w:color="auto"/>
            <w:right w:val="none" w:sz="0" w:space="0" w:color="auto"/>
          </w:divBdr>
        </w:div>
        <w:div w:id="785274126">
          <w:marLeft w:val="480"/>
          <w:marRight w:val="0"/>
          <w:marTop w:val="0"/>
          <w:marBottom w:val="0"/>
          <w:divBdr>
            <w:top w:val="none" w:sz="0" w:space="0" w:color="auto"/>
            <w:left w:val="none" w:sz="0" w:space="0" w:color="auto"/>
            <w:bottom w:val="none" w:sz="0" w:space="0" w:color="auto"/>
            <w:right w:val="none" w:sz="0" w:space="0" w:color="auto"/>
          </w:divBdr>
        </w:div>
        <w:div w:id="792097646">
          <w:marLeft w:val="480"/>
          <w:marRight w:val="0"/>
          <w:marTop w:val="0"/>
          <w:marBottom w:val="0"/>
          <w:divBdr>
            <w:top w:val="none" w:sz="0" w:space="0" w:color="auto"/>
            <w:left w:val="none" w:sz="0" w:space="0" w:color="auto"/>
            <w:bottom w:val="none" w:sz="0" w:space="0" w:color="auto"/>
            <w:right w:val="none" w:sz="0" w:space="0" w:color="auto"/>
          </w:divBdr>
        </w:div>
        <w:div w:id="869297750">
          <w:marLeft w:val="480"/>
          <w:marRight w:val="0"/>
          <w:marTop w:val="0"/>
          <w:marBottom w:val="0"/>
          <w:divBdr>
            <w:top w:val="none" w:sz="0" w:space="0" w:color="auto"/>
            <w:left w:val="none" w:sz="0" w:space="0" w:color="auto"/>
            <w:bottom w:val="none" w:sz="0" w:space="0" w:color="auto"/>
            <w:right w:val="none" w:sz="0" w:space="0" w:color="auto"/>
          </w:divBdr>
        </w:div>
        <w:div w:id="911962478">
          <w:marLeft w:val="480"/>
          <w:marRight w:val="0"/>
          <w:marTop w:val="0"/>
          <w:marBottom w:val="0"/>
          <w:divBdr>
            <w:top w:val="none" w:sz="0" w:space="0" w:color="auto"/>
            <w:left w:val="none" w:sz="0" w:space="0" w:color="auto"/>
            <w:bottom w:val="none" w:sz="0" w:space="0" w:color="auto"/>
            <w:right w:val="none" w:sz="0" w:space="0" w:color="auto"/>
          </w:divBdr>
        </w:div>
        <w:div w:id="932543549">
          <w:marLeft w:val="480"/>
          <w:marRight w:val="0"/>
          <w:marTop w:val="0"/>
          <w:marBottom w:val="0"/>
          <w:divBdr>
            <w:top w:val="none" w:sz="0" w:space="0" w:color="auto"/>
            <w:left w:val="none" w:sz="0" w:space="0" w:color="auto"/>
            <w:bottom w:val="none" w:sz="0" w:space="0" w:color="auto"/>
            <w:right w:val="none" w:sz="0" w:space="0" w:color="auto"/>
          </w:divBdr>
        </w:div>
        <w:div w:id="1014647040">
          <w:marLeft w:val="480"/>
          <w:marRight w:val="0"/>
          <w:marTop w:val="0"/>
          <w:marBottom w:val="0"/>
          <w:divBdr>
            <w:top w:val="none" w:sz="0" w:space="0" w:color="auto"/>
            <w:left w:val="none" w:sz="0" w:space="0" w:color="auto"/>
            <w:bottom w:val="none" w:sz="0" w:space="0" w:color="auto"/>
            <w:right w:val="none" w:sz="0" w:space="0" w:color="auto"/>
          </w:divBdr>
        </w:div>
        <w:div w:id="1151555244">
          <w:marLeft w:val="480"/>
          <w:marRight w:val="0"/>
          <w:marTop w:val="0"/>
          <w:marBottom w:val="0"/>
          <w:divBdr>
            <w:top w:val="none" w:sz="0" w:space="0" w:color="auto"/>
            <w:left w:val="none" w:sz="0" w:space="0" w:color="auto"/>
            <w:bottom w:val="none" w:sz="0" w:space="0" w:color="auto"/>
            <w:right w:val="none" w:sz="0" w:space="0" w:color="auto"/>
          </w:divBdr>
        </w:div>
        <w:div w:id="1233780919">
          <w:marLeft w:val="480"/>
          <w:marRight w:val="0"/>
          <w:marTop w:val="0"/>
          <w:marBottom w:val="0"/>
          <w:divBdr>
            <w:top w:val="none" w:sz="0" w:space="0" w:color="auto"/>
            <w:left w:val="none" w:sz="0" w:space="0" w:color="auto"/>
            <w:bottom w:val="none" w:sz="0" w:space="0" w:color="auto"/>
            <w:right w:val="none" w:sz="0" w:space="0" w:color="auto"/>
          </w:divBdr>
        </w:div>
        <w:div w:id="1320618742">
          <w:marLeft w:val="480"/>
          <w:marRight w:val="0"/>
          <w:marTop w:val="0"/>
          <w:marBottom w:val="0"/>
          <w:divBdr>
            <w:top w:val="none" w:sz="0" w:space="0" w:color="auto"/>
            <w:left w:val="none" w:sz="0" w:space="0" w:color="auto"/>
            <w:bottom w:val="none" w:sz="0" w:space="0" w:color="auto"/>
            <w:right w:val="none" w:sz="0" w:space="0" w:color="auto"/>
          </w:divBdr>
        </w:div>
        <w:div w:id="1343821595">
          <w:marLeft w:val="480"/>
          <w:marRight w:val="0"/>
          <w:marTop w:val="0"/>
          <w:marBottom w:val="0"/>
          <w:divBdr>
            <w:top w:val="none" w:sz="0" w:space="0" w:color="auto"/>
            <w:left w:val="none" w:sz="0" w:space="0" w:color="auto"/>
            <w:bottom w:val="none" w:sz="0" w:space="0" w:color="auto"/>
            <w:right w:val="none" w:sz="0" w:space="0" w:color="auto"/>
          </w:divBdr>
        </w:div>
        <w:div w:id="1410882868">
          <w:marLeft w:val="480"/>
          <w:marRight w:val="0"/>
          <w:marTop w:val="0"/>
          <w:marBottom w:val="0"/>
          <w:divBdr>
            <w:top w:val="none" w:sz="0" w:space="0" w:color="auto"/>
            <w:left w:val="none" w:sz="0" w:space="0" w:color="auto"/>
            <w:bottom w:val="none" w:sz="0" w:space="0" w:color="auto"/>
            <w:right w:val="none" w:sz="0" w:space="0" w:color="auto"/>
          </w:divBdr>
        </w:div>
        <w:div w:id="1445148269">
          <w:marLeft w:val="480"/>
          <w:marRight w:val="0"/>
          <w:marTop w:val="0"/>
          <w:marBottom w:val="0"/>
          <w:divBdr>
            <w:top w:val="none" w:sz="0" w:space="0" w:color="auto"/>
            <w:left w:val="none" w:sz="0" w:space="0" w:color="auto"/>
            <w:bottom w:val="none" w:sz="0" w:space="0" w:color="auto"/>
            <w:right w:val="none" w:sz="0" w:space="0" w:color="auto"/>
          </w:divBdr>
        </w:div>
        <w:div w:id="1455246588">
          <w:marLeft w:val="480"/>
          <w:marRight w:val="0"/>
          <w:marTop w:val="0"/>
          <w:marBottom w:val="0"/>
          <w:divBdr>
            <w:top w:val="none" w:sz="0" w:space="0" w:color="auto"/>
            <w:left w:val="none" w:sz="0" w:space="0" w:color="auto"/>
            <w:bottom w:val="none" w:sz="0" w:space="0" w:color="auto"/>
            <w:right w:val="none" w:sz="0" w:space="0" w:color="auto"/>
          </w:divBdr>
        </w:div>
        <w:div w:id="1504123762">
          <w:marLeft w:val="480"/>
          <w:marRight w:val="0"/>
          <w:marTop w:val="0"/>
          <w:marBottom w:val="0"/>
          <w:divBdr>
            <w:top w:val="none" w:sz="0" w:space="0" w:color="auto"/>
            <w:left w:val="none" w:sz="0" w:space="0" w:color="auto"/>
            <w:bottom w:val="none" w:sz="0" w:space="0" w:color="auto"/>
            <w:right w:val="none" w:sz="0" w:space="0" w:color="auto"/>
          </w:divBdr>
        </w:div>
        <w:div w:id="1555576686">
          <w:marLeft w:val="480"/>
          <w:marRight w:val="0"/>
          <w:marTop w:val="0"/>
          <w:marBottom w:val="0"/>
          <w:divBdr>
            <w:top w:val="none" w:sz="0" w:space="0" w:color="auto"/>
            <w:left w:val="none" w:sz="0" w:space="0" w:color="auto"/>
            <w:bottom w:val="none" w:sz="0" w:space="0" w:color="auto"/>
            <w:right w:val="none" w:sz="0" w:space="0" w:color="auto"/>
          </w:divBdr>
        </w:div>
        <w:div w:id="1574240477">
          <w:marLeft w:val="480"/>
          <w:marRight w:val="0"/>
          <w:marTop w:val="0"/>
          <w:marBottom w:val="0"/>
          <w:divBdr>
            <w:top w:val="none" w:sz="0" w:space="0" w:color="auto"/>
            <w:left w:val="none" w:sz="0" w:space="0" w:color="auto"/>
            <w:bottom w:val="none" w:sz="0" w:space="0" w:color="auto"/>
            <w:right w:val="none" w:sz="0" w:space="0" w:color="auto"/>
          </w:divBdr>
        </w:div>
        <w:div w:id="1595044416">
          <w:marLeft w:val="480"/>
          <w:marRight w:val="0"/>
          <w:marTop w:val="0"/>
          <w:marBottom w:val="0"/>
          <w:divBdr>
            <w:top w:val="none" w:sz="0" w:space="0" w:color="auto"/>
            <w:left w:val="none" w:sz="0" w:space="0" w:color="auto"/>
            <w:bottom w:val="none" w:sz="0" w:space="0" w:color="auto"/>
            <w:right w:val="none" w:sz="0" w:space="0" w:color="auto"/>
          </w:divBdr>
        </w:div>
        <w:div w:id="1603536644">
          <w:marLeft w:val="480"/>
          <w:marRight w:val="0"/>
          <w:marTop w:val="0"/>
          <w:marBottom w:val="0"/>
          <w:divBdr>
            <w:top w:val="none" w:sz="0" w:space="0" w:color="auto"/>
            <w:left w:val="none" w:sz="0" w:space="0" w:color="auto"/>
            <w:bottom w:val="none" w:sz="0" w:space="0" w:color="auto"/>
            <w:right w:val="none" w:sz="0" w:space="0" w:color="auto"/>
          </w:divBdr>
        </w:div>
        <w:div w:id="1663391589">
          <w:marLeft w:val="480"/>
          <w:marRight w:val="0"/>
          <w:marTop w:val="0"/>
          <w:marBottom w:val="0"/>
          <w:divBdr>
            <w:top w:val="none" w:sz="0" w:space="0" w:color="auto"/>
            <w:left w:val="none" w:sz="0" w:space="0" w:color="auto"/>
            <w:bottom w:val="none" w:sz="0" w:space="0" w:color="auto"/>
            <w:right w:val="none" w:sz="0" w:space="0" w:color="auto"/>
          </w:divBdr>
        </w:div>
        <w:div w:id="1668047113">
          <w:marLeft w:val="480"/>
          <w:marRight w:val="0"/>
          <w:marTop w:val="0"/>
          <w:marBottom w:val="0"/>
          <w:divBdr>
            <w:top w:val="none" w:sz="0" w:space="0" w:color="auto"/>
            <w:left w:val="none" w:sz="0" w:space="0" w:color="auto"/>
            <w:bottom w:val="none" w:sz="0" w:space="0" w:color="auto"/>
            <w:right w:val="none" w:sz="0" w:space="0" w:color="auto"/>
          </w:divBdr>
        </w:div>
        <w:div w:id="1718699151">
          <w:marLeft w:val="480"/>
          <w:marRight w:val="0"/>
          <w:marTop w:val="0"/>
          <w:marBottom w:val="0"/>
          <w:divBdr>
            <w:top w:val="none" w:sz="0" w:space="0" w:color="auto"/>
            <w:left w:val="none" w:sz="0" w:space="0" w:color="auto"/>
            <w:bottom w:val="none" w:sz="0" w:space="0" w:color="auto"/>
            <w:right w:val="none" w:sz="0" w:space="0" w:color="auto"/>
          </w:divBdr>
        </w:div>
        <w:div w:id="1723628262">
          <w:marLeft w:val="480"/>
          <w:marRight w:val="0"/>
          <w:marTop w:val="0"/>
          <w:marBottom w:val="0"/>
          <w:divBdr>
            <w:top w:val="none" w:sz="0" w:space="0" w:color="auto"/>
            <w:left w:val="none" w:sz="0" w:space="0" w:color="auto"/>
            <w:bottom w:val="none" w:sz="0" w:space="0" w:color="auto"/>
            <w:right w:val="none" w:sz="0" w:space="0" w:color="auto"/>
          </w:divBdr>
        </w:div>
        <w:div w:id="1772120039">
          <w:marLeft w:val="480"/>
          <w:marRight w:val="0"/>
          <w:marTop w:val="0"/>
          <w:marBottom w:val="0"/>
          <w:divBdr>
            <w:top w:val="none" w:sz="0" w:space="0" w:color="auto"/>
            <w:left w:val="none" w:sz="0" w:space="0" w:color="auto"/>
            <w:bottom w:val="none" w:sz="0" w:space="0" w:color="auto"/>
            <w:right w:val="none" w:sz="0" w:space="0" w:color="auto"/>
          </w:divBdr>
        </w:div>
        <w:div w:id="1812012585">
          <w:marLeft w:val="480"/>
          <w:marRight w:val="0"/>
          <w:marTop w:val="0"/>
          <w:marBottom w:val="0"/>
          <w:divBdr>
            <w:top w:val="none" w:sz="0" w:space="0" w:color="auto"/>
            <w:left w:val="none" w:sz="0" w:space="0" w:color="auto"/>
            <w:bottom w:val="none" w:sz="0" w:space="0" w:color="auto"/>
            <w:right w:val="none" w:sz="0" w:space="0" w:color="auto"/>
          </w:divBdr>
        </w:div>
        <w:div w:id="1925911464">
          <w:marLeft w:val="480"/>
          <w:marRight w:val="0"/>
          <w:marTop w:val="0"/>
          <w:marBottom w:val="0"/>
          <w:divBdr>
            <w:top w:val="none" w:sz="0" w:space="0" w:color="auto"/>
            <w:left w:val="none" w:sz="0" w:space="0" w:color="auto"/>
            <w:bottom w:val="none" w:sz="0" w:space="0" w:color="auto"/>
            <w:right w:val="none" w:sz="0" w:space="0" w:color="auto"/>
          </w:divBdr>
        </w:div>
        <w:div w:id="1930850933">
          <w:marLeft w:val="480"/>
          <w:marRight w:val="0"/>
          <w:marTop w:val="0"/>
          <w:marBottom w:val="0"/>
          <w:divBdr>
            <w:top w:val="none" w:sz="0" w:space="0" w:color="auto"/>
            <w:left w:val="none" w:sz="0" w:space="0" w:color="auto"/>
            <w:bottom w:val="none" w:sz="0" w:space="0" w:color="auto"/>
            <w:right w:val="none" w:sz="0" w:space="0" w:color="auto"/>
          </w:divBdr>
        </w:div>
        <w:div w:id="1940020260">
          <w:marLeft w:val="480"/>
          <w:marRight w:val="0"/>
          <w:marTop w:val="0"/>
          <w:marBottom w:val="0"/>
          <w:divBdr>
            <w:top w:val="none" w:sz="0" w:space="0" w:color="auto"/>
            <w:left w:val="none" w:sz="0" w:space="0" w:color="auto"/>
            <w:bottom w:val="none" w:sz="0" w:space="0" w:color="auto"/>
            <w:right w:val="none" w:sz="0" w:space="0" w:color="auto"/>
          </w:divBdr>
        </w:div>
        <w:div w:id="1962883229">
          <w:marLeft w:val="480"/>
          <w:marRight w:val="0"/>
          <w:marTop w:val="0"/>
          <w:marBottom w:val="0"/>
          <w:divBdr>
            <w:top w:val="none" w:sz="0" w:space="0" w:color="auto"/>
            <w:left w:val="none" w:sz="0" w:space="0" w:color="auto"/>
            <w:bottom w:val="none" w:sz="0" w:space="0" w:color="auto"/>
            <w:right w:val="none" w:sz="0" w:space="0" w:color="auto"/>
          </w:divBdr>
        </w:div>
        <w:div w:id="1967004194">
          <w:marLeft w:val="480"/>
          <w:marRight w:val="0"/>
          <w:marTop w:val="0"/>
          <w:marBottom w:val="0"/>
          <w:divBdr>
            <w:top w:val="none" w:sz="0" w:space="0" w:color="auto"/>
            <w:left w:val="none" w:sz="0" w:space="0" w:color="auto"/>
            <w:bottom w:val="none" w:sz="0" w:space="0" w:color="auto"/>
            <w:right w:val="none" w:sz="0" w:space="0" w:color="auto"/>
          </w:divBdr>
        </w:div>
        <w:div w:id="2033876908">
          <w:marLeft w:val="480"/>
          <w:marRight w:val="0"/>
          <w:marTop w:val="0"/>
          <w:marBottom w:val="0"/>
          <w:divBdr>
            <w:top w:val="none" w:sz="0" w:space="0" w:color="auto"/>
            <w:left w:val="none" w:sz="0" w:space="0" w:color="auto"/>
            <w:bottom w:val="none" w:sz="0" w:space="0" w:color="auto"/>
            <w:right w:val="none" w:sz="0" w:space="0" w:color="auto"/>
          </w:divBdr>
        </w:div>
        <w:div w:id="2033916368">
          <w:marLeft w:val="480"/>
          <w:marRight w:val="0"/>
          <w:marTop w:val="0"/>
          <w:marBottom w:val="0"/>
          <w:divBdr>
            <w:top w:val="none" w:sz="0" w:space="0" w:color="auto"/>
            <w:left w:val="none" w:sz="0" w:space="0" w:color="auto"/>
            <w:bottom w:val="none" w:sz="0" w:space="0" w:color="auto"/>
            <w:right w:val="none" w:sz="0" w:space="0" w:color="auto"/>
          </w:divBdr>
        </w:div>
        <w:div w:id="2045053528">
          <w:marLeft w:val="480"/>
          <w:marRight w:val="0"/>
          <w:marTop w:val="0"/>
          <w:marBottom w:val="0"/>
          <w:divBdr>
            <w:top w:val="none" w:sz="0" w:space="0" w:color="auto"/>
            <w:left w:val="none" w:sz="0" w:space="0" w:color="auto"/>
            <w:bottom w:val="none" w:sz="0" w:space="0" w:color="auto"/>
            <w:right w:val="none" w:sz="0" w:space="0" w:color="auto"/>
          </w:divBdr>
        </w:div>
        <w:div w:id="2108891280">
          <w:marLeft w:val="480"/>
          <w:marRight w:val="0"/>
          <w:marTop w:val="0"/>
          <w:marBottom w:val="0"/>
          <w:divBdr>
            <w:top w:val="none" w:sz="0" w:space="0" w:color="auto"/>
            <w:left w:val="none" w:sz="0" w:space="0" w:color="auto"/>
            <w:bottom w:val="none" w:sz="0" w:space="0" w:color="auto"/>
            <w:right w:val="none" w:sz="0" w:space="0" w:color="auto"/>
          </w:divBdr>
        </w:div>
        <w:div w:id="2115589335">
          <w:marLeft w:val="480"/>
          <w:marRight w:val="0"/>
          <w:marTop w:val="0"/>
          <w:marBottom w:val="0"/>
          <w:divBdr>
            <w:top w:val="none" w:sz="0" w:space="0" w:color="auto"/>
            <w:left w:val="none" w:sz="0" w:space="0" w:color="auto"/>
            <w:bottom w:val="none" w:sz="0" w:space="0" w:color="auto"/>
            <w:right w:val="none" w:sz="0" w:space="0" w:color="auto"/>
          </w:divBdr>
        </w:div>
        <w:div w:id="2120951537">
          <w:marLeft w:val="480"/>
          <w:marRight w:val="0"/>
          <w:marTop w:val="0"/>
          <w:marBottom w:val="0"/>
          <w:divBdr>
            <w:top w:val="none" w:sz="0" w:space="0" w:color="auto"/>
            <w:left w:val="none" w:sz="0" w:space="0" w:color="auto"/>
            <w:bottom w:val="none" w:sz="0" w:space="0" w:color="auto"/>
            <w:right w:val="none" w:sz="0" w:space="0" w:color="auto"/>
          </w:divBdr>
        </w:div>
      </w:divsChild>
    </w:div>
    <w:div w:id="1980762652">
      <w:bodyDiv w:val="1"/>
      <w:marLeft w:val="0"/>
      <w:marRight w:val="0"/>
      <w:marTop w:val="0"/>
      <w:marBottom w:val="0"/>
      <w:divBdr>
        <w:top w:val="none" w:sz="0" w:space="0" w:color="auto"/>
        <w:left w:val="none" w:sz="0" w:space="0" w:color="auto"/>
        <w:bottom w:val="none" w:sz="0" w:space="0" w:color="auto"/>
        <w:right w:val="none" w:sz="0" w:space="0" w:color="auto"/>
      </w:divBdr>
    </w:div>
    <w:div w:id="1981375640">
      <w:bodyDiv w:val="1"/>
      <w:marLeft w:val="0"/>
      <w:marRight w:val="0"/>
      <w:marTop w:val="0"/>
      <w:marBottom w:val="0"/>
      <w:divBdr>
        <w:top w:val="none" w:sz="0" w:space="0" w:color="auto"/>
        <w:left w:val="none" w:sz="0" w:space="0" w:color="auto"/>
        <w:bottom w:val="none" w:sz="0" w:space="0" w:color="auto"/>
        <w:right w:val="none" w:sz="0" w:space="0" w:color="auto"/>
      </w:divBdr>
    </w:div>
    <w:div w:id="1981810382">
      <w:bodyDiv w:val="1"/>
      <w:marLeft w:val="0"/>
      <w:marRight w:val="0"/>
      <w:marTop w:val="0"/>
      <w:marBottom w:val="0"/>
      <w:divBdr>
        <w:top w:val="none" w:sz="0" w:space="0" w:color="auto"/>
        <w:left w:val="none" w:sz="0" w:space="0" w:color="auto"/>
        <w:bottom w:val="none" w:sz="0" w:space="0" w:color="auto"/>
        <w:right w:val="none" w:sz="0" w:space="0" w:color="auto"/>
      </w:divBdr>
    </w:div>
    <w:div w:id="1982080919">
      <w:bodyDiv w:val="1"/>
      <w:marLeft w:val="0"/>
      <w:marRight w:val="0"/>
      <w:marTop w:val="0"/>
      <w:marBottom w:val="0"/>
      <w:divBdr>
        <w:top w:val="none" w:sz="0" w:space="0" w:color="auto"/>
        <w:left w:val="none" w:sz="0" w:space="0" w:color="auto"/>
        <w:bottom w:val="none" w:sz="0" w:space="0" w:color="auto"/>
        <w:right w:val="none" w:sz="0" w:space="0" w:color="auto"/>
      </w:divBdr>
    </w:div>
    <w:div w:id="1982613146">
      <w:bodyDiv w:val="1"/>
      <w:marLeft w:val="0"/>
      <w:marRight w:val="0"/>
      <w:marTop w:val="0"/>
      <w:marBottom w:val="0"/>
      <w:divBdr>
        <w:top w:val="none" w:sz="0" w:space="0" w:color="auto"/>
        <w:left w:val="none" w:sz="0" w:space="0" w:color="auto"/>
        <w:bottom w:val="none" w:sz="0" w:space="0" w:color="auto"/>
        <w:right w:val="none" w:sz="0" w:space="0" w:color="auto"/>
      </w:divBdr>
    </w:div>
    <w:div w:id="1983075334">
      <w:bodyDiv w:val="1"/>
      <w:marLeft w:val="0"/>
      <w:marRight w:val="0"/>
      <w:marTop w:val="0"/>
      <w:marBottom w:val="0"/>
      <w:divBdr>
        <w:top w:val="none" w:sz="0" w:space="0" w:color="auto"/>
        <w:left w:val="none" w:sz="0" w:space="0" w:color="auto"/>
        <w:bottom w:val="none" w:sz="0" w:space="0" w:color="auto"/>
        <w:right w:val="none" w:sz="0" w:space="0" w:color="auto"/>
      </w:divBdr>
    </w:div>
    <w:div w:id="1983729147">
      <w:bodyDiv w:val="1"/>
      <w:marLeft w:val="0"/>
      <w:marRight w:val="0"/>
      <w:marTop w:val="0"/>
      <w:marBottom w:val="0"/>
      <w:divBdr>
        <w:top w:val="none" w:sz="0" w:space="0" w:color="auto"/>
        <w:left w:val="none" w:sz="0" w:space="0" w:color="auto"/>
        <w:bottom w:val="none" w:sz="0" w:space="0" w:color="auto"/>
        <w:right w:val="none" w:sz="0" w:space="0" w:color="auto"/>
      </w:divBdr>
    </w:div>
    <w:div w:id="1985231882">
      <w:bodyDiv w:val="1"/>
      <w:marLeft w:val="0"/>
      <w:marRight w:val="0"/>
      <w:marTop w:val="0"/>
      <w:marBottom w:val="0"/>
      <w:divBdr>
        <w:top w:val="none" w:sz="0" w:space="0" w:color="auto"/>
        <w:left w:val="none" w:sz="0" w:space="0" w:color="auto"/>
        <w:bottom w:val="none" w:sz="0" w:space="0" w:color="auto"/>
        <w:right w:val="none" w:sz="0" w:space="0" w:color="auto"/>
      </w:divBdr>
    </w:div>
    <w:div w:id="1985576866">
      <w:bodyDiv w:val="1"/>
      <w:marLeft w:val="0"/>
      <w:marRight w:val="0"/>
      <w:marTop w:val="0"/>
      <w:marBottom w:val="0"/>
      <w:divBdr>
        <w:top w:val="none" w:sz="0" w:space="0" w:color="auto"/>
        <w:left w:val="none" w:sz="0" w:space="0" w:color="auto"/>
        <w:bottom w:val="none" w:sz="0" w:space="0" w:color="auto"/>
        <w:right w:val="none" w:sz="0" w:space="0" w:color="auto"/>
      </w:divBdr>
    </w:div>
    <w:div w:id="1986886496">
      <w:bodyDiv w:val="1"/>
      <w:marLeft w:val="0"/>
      <w:marRight w:val="0"/>
      <w:marTop w:val="0"/>
      <w:marBottom w:val="0"/>
      <w:divBdr>
        <w:top w:val="none" w:sz="0" w:space="0" w:color="auto"/>
        <w:left w:val="none" w:sz="0" w:space="0" w:color="auto"/>
        <w:bottom w:val="none" w:sz="0" w:space="0" w:color="auto"/>
        <w:right w:val="none" w:sz="0" w:space="0" w:color="auto"/>
      </w:divBdr>
    </w:div>
    <w:div w:id="1987735706">
      <w:bodyDiv w:val="1"/>
      <w:marLeft w:val="0"/>
      <w:marRight w:val="0"/>
      <w:marTop w:val="0"/>
      <w:marBottom w:val="0"/>
      <w:divBdr>
        <w:top w:val="none" w:sz="0" w:space="0" w:color="auto"/>
        <w:left w:val="none" w:sz="0" w:space="0" w:color="auto"/>
        <w:bottom w:val="none" w:sz="0" w:space="0" w:color="auto"/>
        <w:right w:val="none" w:sz="0" w:space="0" w:color="auto"/>
      </w:divBdr>
    </w:div>
    <w:div w:id="1987778898">
      <w:bodyDiv w:val="1"/>
      <w:marLeft w:val="0"/>
      <w:marRight w:val="0"/>
      <w:marTop w:val="0"/>
      <w:marBottom w:val="0"/>
      <w:divBdr>
        <w:top w:val="none" w:sz="0" w:space="0" w:color="auto"/>
        <w:left w:val="none" w:sz="0" w:space="0" w:color="auto"/>
        <w:bottom w:val="none" w:sz="0" w:space="0" w:color="auto"/>
        <w:right w:val="none" w:sz="0" w:space="0" w:color="auto"/>
      </w:divBdr>
    </w:div>
    <w:div w:id="1989481389">
      <w:bodyDiv w:val="1"/>
      <w:marLeft w:val="0"/>
      <w:marRight w:val="0"/>
      <w:marTop w:val="0"/>
      <w:marBottom w:val="0"/>
      <w:divBdr>
        <w:top w:val="none" w:sz="0" w:space="0" w:color="auto"/>
        <w:left w:val="none" w:sz="0" w:space="0" w:color="auto"/>
        <w:bottom w:val="none" w:sz="0" w:space="0" w:color="auto"/>
        <w:right w:val="none" w:sz="0" w:space="0" w:color="auto"/>
      </w:divBdr>
    </w:div>
    <w:div w:id="1989631937">
      <w:bodyDiv w:val="1"/>
      <w:marLeft w:val="0"/>
      <w:marRight w:val="0"/>
      <w:marTop w:val="0"/>
      <w:marBottom w:val="0"/>
      <w:divBdr>
        <w:top w:val="none" w:sz="0" w:space="0" w:color="auto"/>
        <w:left w:val="none" w:sz="0" w:space="0" w:color="auto"/>
        <w:bottom w:val="none" w:sz="0" w:space="0" w:color="auto"/>
        <w:right w:val="none" w:sz="0" w:space="0" w:color="auto"/>
      </w:divBdr>
    </w:div>
    <w:div w:id="1990284333">
      <w:bodyDiv w:val="1"/>
      <w:marLeft w:val="0"/>
      <w:marRight w:val="0"/>
      <w:marTop w:val="0"/>
      <w:marBottom w:val="0"/>
      <w:divBdr>
        <w:top w:val="none" w:sz="0" w:space="0" w:color="auto"/>
        <w:left w:val="none" w:sz="0" w:space="0" w:color="auto"/>
        <w:bottom w:val="none" w:sz="0" w:space="0" w:color="auto"/>
        <w:right w:val="none" w:sz="0" w:space="0" w:color="auto"/>
      </w:divBdr>
    </w:div>
    <w:div w:id="1991901813">
      <w:bodyDiv w:val="1"/>
      <w:marLeft w:val="0"/>
      <w:marRight w:val="0"/>
      <w:marTop w:val="0"/>
      <w:marBottom w:val="0"/>
      <w:divBdr>
        <w:top w:val="none" w:sz="0" w:space="0" w:color="auto"/>
        <w:left w:val="none" w:sz="0" w:space="0" w:color="auto"/>
        <w:bottom w:val="none" w:sz="0" w:space="0" w:color="auto"/>
        <w:right w:val="none" w:sz="0" w:space="0" w:color="auto"/>
      </w:divBdr>
    </w:div>
    <w:div w:id="1992444378">
      <w:bodyDiv w:val="1"/>
      <w:marLeft w:val="0"/>
      <w:marRight w:val="0"/>
      <w:marTop w:val="0"/>
      <w:marBottom w:val="0"/>
      <w:divBdr>
        <w:top w:val="none" w:sz="0" w:space="0" w:color="auto"/>
        <w:left w:val="none" w:sz="0" w:space="0" w:color="auto"/>
        <w:bottom w:val="none" w:sz="0" w:space="0" w:color="auto"/>
        <w:right w:val="none" w:sz="0" w:space="0" w:color="auto"/>
      </w:divBdr>
    </w:div>
    <w:div w:id="1993174915">
      <w:bodyDiv w:val="1"/>
      <w:marLeft w:val="0"/>
      <w:marRight w:val="0"/>
      <w:marTop w:val="0"/>
      <w:marBottom w:val="0"/>
      <w:divBdr>
        <w:top w:val="none" w:sz="0" w:space="0" w:color="auto"/>
        <w:left w:val="none" w:sz="0" w:space="0" w:color="auto"/>
        <w:bottom w:val="none" w:sz="0" w:space="0" w:color="auto"/>
        <w:right w:val="none" w:sz="0" w:space="0" w:color="auto"/>
      </w:divBdr>
    </w:div>
    <w:div w:id="1993362044">
      <w:bodyDiv w:val="1"/>
      <w:marLeft w:val="0"/>
      <w:marRight w:val="0"/>
      <w:marTop w:val="0"/>
      <w:marBottom w:val="0"/>
      <w:divBdr>
        <w:top w:val="none" w:sz="0" w:space="0" w:color="auto"/>
        <w:left w:val="none" w:sz="0" w:space="0" w:color="auto"/>
        <w:bottom w:val="none" w:sz="0" w:space="0" w:color="auto"/>
        <w:right w:val="none" w:sz="0" w:space="0" w:color="auto"/>
      </w:divBdr>
    </w:div>
    <w:div w:id="1994141849">
      <w:bodyDiv w:val="1"/>
      <w:marLeft w:val="0"/>
      <w:marRight w:val="0"/>
      <w:marTop w:val="0"/>
      <w:marBottom w:val="0"/>
      <w:divBdr>
        <w:top w:val="none" w:sz="0" w:space="0" w:color="auto"/>
        <w:left w:val="none" w:sz="0" w:space="0" w:color="auto"/>
        <w:bottom w:val="none" w:sz="0" w:space="0" w:color="auto"/>
        <w:right w:val="none" w:sz="0" w:space="0" w:color="auto"/>
      </w:divBdr>
    </w:div>
    <w:div w:id="2001035185">
      <w:bodyDiv w:val="1"/>
      <w:marLeft w:val="0"/>
      <w:marRight w:val="0"/>
      <w:marTop w:val="0"/>
      <w:marBottom w:val="0"/>
      <w:divBdr>
        <w:top w:val="none" w:sz="0" w:space="0" w:color="auto"/>
        <w:left w:val="none" w:sz="0" w:space="0" w:color="auto"/>
        <w:bottom w:val="none" w:sz="0" w:space="0" w:color="auto"/>
        <w:right w:val="none" w:sz="0" w:space="0" w:color="auto"/>
      </w:divBdr>
    </w:div>
    <w:div w:id="2004429390">
      <w:bodyDiv w:val="1"/>
      <w:marLeft w:val="0"/>
      <w:marRight w:val="0"/>
      <w:marTop w:val="0"/>
      <w:marBottom w:val="0"/>
      <w:divBdr>
        <w:top w:val="none" w:sz="0" w:space="0" w:color="auto"/>
        <w:left w:val="none" w:sz="0" w:space="0" w:color="auto"/>
        <w:bottom w:val="none" w:sz="0" w:space="0" w:color="auto"/>
        <w:right w:val="none" w:sz="0" w:space="0" w:color="auto"/>
      </w:divBdr>
    </w:div>
    <w:div w:id="2004778022">
      <w:bodyDiv w:val="1"/>
      <w:marLeft w:val="0"/>
      <w:marRight w:val="0"/>
      <w:marTop w:val="0"/>
      <w:marBottom w:val="0"/>
      <w:divBdr>
        <w:top w:val="none" w:sz="0" w:space="0" w:color="auto"/>
        <w:left w:val="none" w:sz="0" w:space="0" w:color="auto"/>
        <w:bottom w:val="none" w:sz="0" w:space="0" w:color="auto"/>
        <w:right w:val="none" w:sz="0" w:space="0" w:color="auto"/>
      </w:divBdr>
    </w:div>
    <w:div w:id="2005283524">
      <w:bodyDiv w:val="1"/>
      <w:marLeft w:val="0"/>
      <w:marRight w:val="0"/>
      <w:marTop w:val="0"/>
      <w:marBottom w:val="0"/>
      <w:divBdr>
        <w:top w:val="none" w:sz="0" w:space="0" w:color="auto"/>
        <w:left w:val="none" w:sz="0" w:space="0" w:color="auto"/>
        <w:bottom w:val="none" w:sz="0" w:space="0" w:color="auto"/>
        <w:right w:val="none" w:sz="0" w:space="0" w:color="auto"/>
      </w:divBdr>
    </w:div>
    <w:div w:id="2005743199">
      <w:bodyDiv w:val="1"/>
      <w:marLeft w:val="0"/>
      <w:marRight w:val="0"/>
      <w:marTop w:val="0"/>
      <w:marBottom w:val="0"/>
      <w:divBdr>
        <w:top w:val="none" w:sz="0" w:space="0" w:color="auto"/>
        <w:left w:val="none" w:sz="0" w:space="0" w:color="auto"/>
        <w:bottom w:val="none" w:sz="0" w:space="0" w:color="auto"/>
        <w:right w:val="none" w:sz="0" w:space="0" w:color="auto"/>
      </w:divBdr>
    </w:div>
    <w:div w:id="2006007455">
      <w:bodyDiv w:val="1"/>
      <w:marLeft w:val="0"/>
      <w:marRight w:val="0"/>
      <w:marTop w:val="0"/>
      <w:marBottom w:val="0"/>
      <w:divBdr>
        <w:top w:val="none" w:sz="0" w:space="0" w:color="auto"/>
        <w:left w:val="none" w:sz="0" w:space="0" w:color="auto"/>
        <w:bottom w:val="none" w:sz="0" w:space="0" w:color="auto"/>
        <w:right w:val="none" w:sz="0" w:space="0" w:color="auto"/>
      </w:divBdr>
    </w:div>
    <w:div w:id="2006744495">
      <w:bodyDiv w:val="1"/>
      <w:marLeft w:val="0"/>
      <w:marRight w:val="0"/>
      <w:marTop w:val="0"/>
      <w:marBottom w:val="0"/>
      <w:divBdr>
        <w:top w:val="none" w:sz="0" w:space="0" w:color="auto"/>
        <w:left w:val="none" w:sz="0" w:space="0" w:color="auto"/>
        <w:bottom w:val="none" w:sz="0" w:space="0" w:color="auto"/>
        <w:right w:val="none" w:sz="0" w:space="0" w:color="auto"/>
      </w:divBdr>
    </w:div>
    <w:div w:id="2008556582">
      <w:bodyDiv w:val="1"/>
      <w:marLeft w:val="0"/>
      <w:marRight w:val="0"/>
      <w:marTop w:val="0"/>
      <w:marBottom w:val="0"/>
      <w:divBdr>
        <w:top w:val="none" w:sz="0" w:space="0" w:color="auto"/>
        <w:left w:val="none" w:sz="0" w:space="0" w:color="auto"/>
        <w:bottom w:val="none" w:sz="0" w:space="0" w:color="auto"/>
        <w:right w:val="none" w:sz="0" w:space="0" w:color="auto"/>
      </w:divBdr>
    </w:div>
    <w:div w:id="2010789572">
      <w:bodyDiv w:val="1"/>
      <w:marLeft w:val="0"/>
      <w:marRight w:val="0"/>
      <w:marTop w:val="0"/>
      <w:marBottom w:val="0"/>
      <w:divBdr>
        <w:top w:val="none" w:sz="0" w:space="0" w:color="auto"/>
        <w:left w:val="none" w:sz="0" w:space="0" w:color="auto"/>
        <w:bottom w:val="none" w:sz="0" w:space="0" w:color="auto"/>
        <w:right w:val="none" w:sz="0" w:space="0" w:color="auto"/>
      </w:divBdr>
    </w:div>
    <w:div w:id="2012832250">
      <w:bodyDiv w:val="1"/>
      <w:marLeft w:val="0"/>
      <w:marRight w:val="0"/>
      <w:marTop w:val="0"/>
      <w:marBottom w:val="0"/>
      <w:divBdr>
        <w:top w:val="none" w:sz="0" w:space="0" w:color="auto"/>
        <w:left w:val="none" w:sz="0" w:space="0" w:color="auto"/>
        <w:bottom w:val="none" w:sz="0" w:space="0" w:color="auto"/>
        <w:right w:val="none" w:sz="0" w:space="0" w:color="auto"/>
      </w:divBdr>
    </w:div>
    <w:div w:id="2013533883">
      <w:bodyDiv w:val="1"/>
      <w:marLeft w:val="0"/>
      <w:marRight w:val="0"/>
      <w:marTop w:val="0"/>
      <w:marBottom w:val="0"/>
      <w:divBdr>
        <w:top w:val="none" w:sz="0" w:space="0" w:color="auto"/>
        <w:left w:val="none" w:sz="0" w:space="0" w:color="auto"/>
        <w:bottom w:val="none" w:sz="0" w:space="0" w:color="auto"/>
        <w:right w:val="none" w:sz="0" w:space="0" w:color="auto"/>
      </w:divBdr>
    </w:div>
    <w:div w:id="2013677170">
      <w:bodyDiv w:val="1"/>
      <w:marLeft w:val="0"/>
      <w:marRight w:val="0"/>
      <w:marTop w:val="0"/>
      <w:marBottom w:val="0"/>
      <w:divBdr>
        <w:top w:val="none" w:sz="0" w:space="0" w:color="auto"/>
        <w:left w:val="none" w:sz="0" w:space="0" w:color="auto"/>
        <w:bottom w:val="none" w:sz="0" w:space="0" w:color="auto"/>
        <w:right w:val="none" w:sz="0" w:space="0" w:color="auto"/>
      </w:divBdr>
    </w:div>
    <w:div w:id="2015381722">
      <w:bodyDiv w:val="1"/>
      <w:marLeft w:val="0"/>
      <w:marRight w:val="0"/>
      <w:marTop w:val="0"/>
      <w:marBottom w:val="0"/>
      <w:divBdr>
        <w:top w:val="none" w:sz="0" w:space="0" w:color="auto"/>
        <w:left w:val="none" w:sz="0" w:space="0" w:color="auto"/>
        <w:bottom w:val="none" w:sz="0" w:space="0" w:color="auto"/>
        <w:right w:val="none" w:sz="0" w:space="0" w:color="auto"/>
      </w:divBdr>
    </w:div>
    <w:div w:id="2015526846">
      <w:bodyDiv w:val="1"/>
      <w:marLeft w:val="0"/>
      <w:marRight w:val="0"/>
      <w:marTop w:val="0"/>
      <w:marBottom w:val="0"/>
      <w:divBdr>
        <w:top w:val="none" w:sz="0" w:space="0" w:color="auto"/>
        <w:left w:val="none" w:sz="0" w:space="0" w:color="auto"/>
        <w:bottom w:val="none" w:sz="0" w:space="0" w:color="auto"/>
        <w:right w:val="none" w:sz="0" w:space="0" w:color="auto"/>
      </w:divBdr>
    </w:div>
    <w:div w:id="2016880435">
      <w:bodyDiv w:val="1"/>
      <w:marLeft w:val="0"/>
      <w:marRight w:val="0"/>
      <w:marTop w:val="0"/>
      <w:marBottom w:val="0"/>
      <w:divBdr>
        <w:top w:val="none" w:sz="0" w:space="0" w:color="auto"/>
        <w:left w:val="none" w:sz="0" w:space="0" w:color="auto"/>
        <w:bottom w:val="none" w:sz="0" w:space="0" w:color="auto"/>
        <w:right w:val="none" w:sz="0" w:space="0" w:color="auto"/>
      </w:divBdr>
    </w:div>
    <w:div w:id="2017920608">
      <w:bodyDiv w:val="1"/>
      <w:marLeft w:val="0"/>
      <w:marRight w:val="0"/>
      <w:marTop w:val="0"/>
      <w:marBottom w:val="0"/>
      <w:divBdr>
        <w:top w:val="none" w:sz="0" w:space="0" w:color="auto"/>
        <w:left w:val="none" w:sz="0" w:space="0" w:color="auto"/>
        <w:bottom w:val="none" w:sz="0" w:space="0" w:color="auto"/>
        <w:right w:val="none" w:sz="0" w:space="0" w:color="auto"/>
      </w:divBdr>
    </w:div>
    <w:div w:id="2018926637">
      <w:bodyDiv w:val="1"/>
      <w:marLeft w:val="0"/>
      <w:marRight w:val="0"/>
      <w:marTop w:val="0"/>
      <w:marBottom w:val="0"/>
      <w:divBdr>
        <w:top w:val="none" w:sz="0" w:space="0" w:color="auto"/>
        <w:left w:val="none" w:sz="0" w:space="0" w:color="auto"/>
        <w:bottom w:val="none" w:sz="0" w:space="0" w:color="auto"/>
        <w:right w:val="none" w:sz="0" w:space="0" w:color="auto"/>
      </w:divBdr>
    </w:div>
    <w:div w:id="2019116444">
      <w:bodyDiv w:val="1"/>
      <w:marLeft w:val="0"/>
      <w:marRight w:val="0"/>
      <w:marTop w:val="0"/>
      <w:marBottom w:val="0"/>
      <w:divBdr>
        <w:top w:val="none" w:sz="0" w:space="0" w:color="auto"/>
        <w:left w:val="none" w:sz="0" w:space="0" w:color="auto"/>
        <w:bottom w:val="none" w:sz="0" w:space="0" w:color="auto"/>
        <w:right w:val="none" w:sz="0" w:space="0" w:color="auto"/>
      </w:divBdr>
    </w:div>
    <w:div w:id="2019189975">
      <w:bodyDiv w:val="1"/>
      <w:marLeft w:val="0"/>
      <w:marRight w:val="0"/>
      <w:marTop w:val="0"/>
      <w:marBottom w:val="0"/>
      <w:divBdr>
        <w:top w:val="none" w:sz="0" w:space="0" w:color="auto"/>
        <w:left w:val="none" w:sz="0" w:space="0" w:color="auto"/>
        <w:bottom w:val="none" w:sz="0" w:space="0" w:color="auto"/>
        <w:right w:val="none" w:sz="0" w:space="0" w:color="auto"/>
      </w:divBdr>
    </w:div>
    <w:div w:id="2021160563">
      <w:bodyDiv w:val="1"/>
      <w:marLeft w:val="0"/>
      <w:marRight w:val="0"/>
      <w:marTop w:val="0"/>
      <w:marBottom w:val="0"/>
      <w:divBdr>
        <w:top w:val="none" w:sz="0" w:space="0" w:color="auto"/>
        <w:left w:val="none" w:sz="0" w:space="0" w:color="auto"/>
        <w:bottom w:val="none" w:sz="0" w:space="0" w:color="auto"/>
        <w:right w:val="none" w:sz="0" w:space="0" w:color="auto"/>
      </w:divBdr>
    </w:div>
    <w:div w:id="2021394773">
      <w:bodyDiv w:val="1"/>
      <w:marLeft w:val="0"/>
      <w:marRight w:val="0"/>
      <w:marTop w:val="0"/>
      <w:marBottom w:val="0"/>
      <w:divBdr>
        <w:top w:val="none" w:sz="0" w:space="0" w:color="auto"/>
        <w:left w:val="none" w:sz="0" w:space="0" w:color="auto"/>
        <w:bottom w:val="none" w:sz="0" w:space="0" w:color="auto"/>
        <w:right w:val="none" w:sz="0" w:space="0" w:color="auto"/>
      </w:divBdr>
    </w:div>
    <w:div w:id="2022001299">
      <w:bodyDiv w:val="1"/>
      <w:marLeft w:val="0"/>
      <w:marRight w:val="0"/>
      <w:marTop w:val="0"/>
      <w:marBottom w:val="0"/>
      <w:divBdr>
        <w:top w:val="none" w:sz="0" w:space="0" w:color="auto"/>
        <w:left w:val="none" w:sz="0" w:space="0" w:color="auto"/>
        <w:bottom w:val="none" w:sz="0" w:space="0" w:color="auto"/>
        <w:right w:val="none" w:sz="0" w:space="0" w:color="auto"/>
      </w:divBdr>
    </w:div>
    <w:div w:id="2022202453">
      <w:bodyDiv w:val="1"/>
      <w:marLeft w:val="0"/>
      <w:marRight w:val="0"/>
      <w:marTop w:val="0"/>
      <w:marBottom w:val="0"/>
      <w:divBdr>
        <w:top w:val="none" w:sz="0" w:space="0" w:color="auto"/>
        <w:left w:val="none" w:sz="0" w:space="0" w:color="auto"/>
        <w:bottom w:val="none" w:sz="0" w:space="0" w:color="auto"/>
        <w:right w:val="none" w:sz="0" w:space="0" w:color="auto"/>
      </w:divBdr>
    </w:div>
    <w:div w:id="2025783339">
      <w:bodyDiv w:val="1"/>
      <w:marLeft w:val="0"/>
      <w:marRight w:val="0"/>
      <w:marTop w:val="0"/>
      <w:marBottom w:val="0"/>
      <w:divBdr>
        <w:top w:val="none" w:sz="0" w:space="0" w:color="auto"/>
        <w:left w:val="none" w:sz="0" w:space="0" w:color="auto"/>
        <w:bottom w:val="none" w:sz="0" w:space="0" w:color="auto"/>
        <w:right w:val="none" w:sz="0" w:space="0" w:color="auto"/>
      </w:divBdr>
    </w:div>
    <w:div w:id="2026200564">
      <w:bodyDiv w:val="1"/>
      <w:marLeft w:val="0"/>
      <w:marRight w:val="0"/>
      <w:marTop w:val="0"/>
      <w:marBottom w:val="0"/>
      <w:divBdr>
        <w:top w:val="none" w:sz="0" w:space="0" w:color="auto"/>
        <w:left w:val="none" w:sz="0" w:space="0" w:color="auto"/>
        <w:bottom w:val="none" w:sz="0" w:space="0" w:color="auto"/>
        <w:right w:val="none" w:sz="0" w:space="0" w:color="auto"/>
      </w:divBdr>
    </w:div>
    <w:div w:id="2027318944">
      <w:bodyDiv w:val="1"/>
      <w:marLeft w:val="0"/>
      <w:marRight w:val="0"/>
      <w:marTop w:val="0"/>
      <w:marBottom w:val="0"/>
      <w:divBdr>
        <w:top w:val="none" w:sz="0" w:space="0" w:color="auto"/>
        <w:left w:val="none" w:sz="0" w:space="0" w:color="auto"/>
        <w:bottom w:val="none" w:sz="0" w:space="0" w:color="auto"/>
        <w:right w:val="none" w:sz="0" w:space="0" w:color="auto"/>
      </w:divBdr>
    </w:div>
    <w:div w:id="2027630998">
      <w:bodyDiv w:val="1"/>
      <w:marLeft w:val="0"/>
      <w:marRight w:val="0"/>
      <w:marTop w:val="0"/>
      <w:marBottom w:val="0"/>
      <w:divBdr>
        <w:top w:val="none" w:sz="0" w:space="0" w:color="auto"/>
        <w:left w:val="none" w:sz="0" w:space="0" w:color="auto"/>
        <w:bottom w:val="none" w:sz="0" w:space="0" w:color="auto"/>
        <w:right w:val="none" w:sz="0" w:space="0" w:color="auto"/>
      </w:divBdr>
    </w:div>
    <w:div w:id="2027711727">
      <w:bodyDiv w:val="1"/>
      <w:marLeft w:val="0"/>
      <w:marRight w:val="0"/>
      <w:marTop w:val="0"/>
      <w:marBottom w:val="0"/>
      <w:divBdr>
        <w:top w:val="none" w:sz="0" w:space="0" w:color="auto"/>
        <w:left w:val="none" w:sz="0" w:space="0" w:color="auto"/>
        <w:bottom w:val="none" w:sz="0" w:space="0" w:color="auto"/>
        <w:right w:val="none" w:sz="0" w:space="0" w:color="auto"/>
      </w:divBdr>
    </w:div>
    <w:div w:id="2029217636">
      <w:bodyDiv w:val="1"/>
      <w:marLeft w:val="0"/>
      <w:marRight w:val="0"/>
      <w:marTop w:val="0"/>
      <w:marBottom w:val="0"/>
      <w:divBdr>
        <w:top w:val="none" w:sz="0" w:space="0" w:color="auto"/>
        <w:left w:val="none" w:sz="0" w:space="0" w:color="auto"/>
        <w:bottom w:val="none" w:sz="0" w:space="0" w:color="auto"/>
        <w:right w:val="none" w:sz="0" w:space="0" w:color="auto"/>
      </w:divBdr>
    </w:div>
    <w:div w:id="2029285937">
      <w:bodyDiv w:val="1"/>
      <w:marLeft w:val="0"/>
      <w:marRight w:val="0"/>
      <w:marTop w:val="0"/>
      <w:marBottom w:val="0"/>
      <w:divBdr>
        <w:top w:val="none" w:sz="0" w:space="0" w:color="auto"/>
        <w:left w:val="none" w:sz="0" w:space="0" w:color="auto"/>
        <w:bottom w:val="none" w:sz="0" w:space="0" w:color="auto"/>
        <w:right w:val="none" w:sz="0" w:space="0" w:color="auto"/>
      </w:divBdr>
    </w:div>
    <w:div w:id="2030181429">
      <w:bodyDiv w:val="1"/>
      <w:marLeft w:val="0"/>
      <w:marRight w:val="0"/>
      <w:marTop w:val="0"/>
      <w:marBottom w:val="0"/>
      <w:divBdr>
        <w:top w:val="none" w:sz="0" w:space="0" w:color="auto"/>
        <w:left w:val="none" w:sz="0" w:space="0" w:color="auto"/>
        <w:bottom w:val="none" w:sz="0" w:space="0" w:color="auto"/>
        <w:right w:val="none" w:sz="0" w:space="0" w:color="auto"/>
      </w:divBdr>
    </w:div>
    <w:div w:id="2031489440">
      <w:bodyDiv w:val="1"/>
      <w:marLeft w:val="0"/>
      <w:marRight w:val="0"/>
      <w:marTop w:val="0"/>
      <w:marBottom w:val="0"/>
      <w:divBdr>
        <w:top w:val="none" w:sz="0" w:space="0" w:color="auto"/>
        <w:left w:val="none" w:sz="0" w:space="0" w:color="auto"/>
        <w:bottom w:val="none" w:sz="0" w:space="0" w:color="auto"/>
        <w:right w:val="none" w:sz="0" w:space="0" w:color="auto"/>
      </w:divBdr>
    </w:div>
    <w:div w:id="2032104693">
      <w:bodyDiv w:val="1"/>
      <w:marLeft w:val="0"/>
      <w:marRight w:val="0"/>
      <w:marTop w:val="0"/>
      <w:marBottom w:val="0"/>
      <w:divBdr>
        <w:top w:val="none" w:sz="0" w:space="0" w:color="auto"/>
        <w:left w:val="none" w:sz="0" w:space="0" w:color="auto"/>
        <w:bottom w:val="none" w:sz="0" w:space="0" w:color="auto"/>
        <w:right w:val="none" w:sz="0" w:space="0" w:color="auto"/>
      </w:divBdr>
    </w:div>
    <w:div w:id="2034181840">
      <w:bodyDiv w:val="1"/>
      <w:marLeft w:val="0"/>
      <w:marRight w:val="0"/>
      <w:marTop w:val="0"/>
      <w:marBottom w:val="0"/>
      <w:divBdr>
        <w:top w:val="none" w:sz="0" w:space="0" w:color="auto"/>
        <w:left w:val="none" w:sz="0" w:space="0" w:color="auto"/>
        <w:bottom w:val="none" w:sz="0" w:space="0" w:color="auto"/>
        <w:right w:val="none" w:sz="0" w:space="0" w:color="auto"/>
      </w:divBdr>
    </w:div>
    <w:div w:id="2034501436">
      <w:bodyDiv w:val="1"/>
      <w:marLeft w:val="0"/>
      <w:marRight w:val="0"/>
      <w:marTop w:val="0"/>
      <w:marBottom w:val="0"/>
      <w:divBdr>
        <w:top w:val="none" w:sz="0" w:space="0" w:color="auto"/>
        <w:left w:val="none" w:sz="0" w:space="0" w:color="auto"/>
        <w:bottom w:val="none" w:sz="0" w:space="0" w:color="auto"/>
        <w:right w:val="none" w:sz="0" w:space="0" w:color="auto"/>
      </w:divBdr>
    </w:div>
    <w:div w:id="2034764882">
      <w:bodyDiv w:val="1"/>
      <w:marLeft w:val="0"/>
      <w:marRight w:val="0"/>
      <w:marTop w:val="0"/>
      <w:marBottom w:val="0"/>
      <w:divBdr>
        <w:top w:val="none" w:sz="0" w:space="0" w:color="auto"/>
        <w:left w:val="none" w:sz="0" w:space="0" w:color="auto"/>
        <w:bottom w:val="none" w:sz="0" w:space="0" w:color="auto"/>
        <w:right w:val="none" w:sz="0" w:space="0" w:color="auto"/>
      </w:divBdr>
    </w:div>
    <w:div w:id="2037077366">
      <w:bodyDiv w:val="1"/>
      <w:marLeft w:val="0"/>
      <w:marRight w:val="0"/>
      <w:marTop w:val="0"/>
      <w:marBottom w:val="0"/>
      <w:divBdr>
        <w:top w:val="none" w:sz="0" w:space="0" w:color="auto"/>
        <w:left w:val="none" w:sz="0" w:space="0" w:color="auto"/>
        <w:bottom w:val="none" w:sz="0" w:space="0" w:color="auto"/>
        <w:right w:val="none" w:sz="0" w:space="0" w:color="auto"/>
      </w:divBdr>
    </w:div>
    <w:div w:id="2037609319">
      <w:bodyDiv w:val="1"/>
      <w:marLeft w:val="0"/>
      <w:marRight w:val="0"/>
      <w:marTop w:val="0"/>
      <w:marBottom w:val="0"/>
      <w:divBdr>
        <w:top w:val="none" w:sz="0" w:space="0" w:color="auto"/>
        <w:left w:val="none" w:sz="0" w:space="0" w:color="auto"/>
        <w:bottom w:val="none" w:sz="0" w:space="0" w:color="auto"/>
        <w:right w:val="none" w:sz="0" w:space="0" w:color="auto"/>
      </w:divBdr>
    </w:div>
    <w:div w:id="2037998728">
      <w:bodyDiv w:val="1"/>
      <w:marLeft w:val="0"/>
      <w:marRight w:val="0"/>
      <w:marTop w:val="0"/>
      <w:marBottom w:val="0"/>
      <w:divBdr>
        <w:top w:val="none" w:sz="0" w:space="0" w:color="auto"/>
        <w:left w:val="none" w:sz="0" w:space="0" w:color="auto"/>
        <w:bottom w:val="none" w:sz="0" w:space="0" w:color="auto"/>
        <w:right w:val="none" w:sz="0" w:space="0" w:color="auto"/>
      </w:divBdr>
    </w:div>
    <w:div w:id="2038041314">
      <w:bodyDiv w:val="1"/>
      <w:marLeft w:val="0"/>
      <w:marRight w:val="0"/>
      <w:marTop w:val="0"/>
      <w:marBottom w:val="0"/>
      <w:divBdr>
        <w:top w:val="none" w:sz="0" w:space="0" w:color="auto"/>
        <w:left w:val="none" w:sz="0" w:space="0" w:color="auto"/>
        <w:bottom w:val="none" w:sz="0" w:space="0" w:color="auto"/>
        <w:right w:val="none" w:sz="0" w:space="0" w:color="auto"/>
      </w:divBdr>
    </w:div>
    <w:div w:id="2038114762">
      <w:bodyDiv w:val="1"/>
      <w:marLeft w:val="0"/>
      <w:marRight w:val="0"/>
      <w:marTop w:val="0"/>
      <w:marBottom w:val="0"/>
      <w:divBdr>
        <w:top w:val="none" w:sz="0" w:space="0" w:color="auto"/>
        <w:left w:val="none" w:sz="0" w:space="0" w:color="auto"/>
        <w:bottom w:val="none" w:sz="0" w:space="0" w:color="auto"/>
        <w:right w:val="none" w:sz="0" w:space="0" w:color="auto"/>
      </w:divBdr>
    </w:div>
    <w:div w:id="2040736578">
      <w:bodyDiv w:val="1"/>
      <w:marLeft w:val="0"/>
      <w:marRight w:val="0"/>
      <w:marTop w:val="0"/>
      <w:marBottom w:val="0"/>
      <w:divBdr>
        <w:top w:val="none" w:sz="0" w:space="0" w:color="auto"/>
        <w:left w:val="none" w:sz="0" w:space="0" w:color="auto"/>
        <w:bottom w:val="none" w:sz="0" w:space="0" w:color="auto"/>
        <w:right w:val="none" w:sz="0" w:space="0" w:color="auto"/>
      </w:divBdr>
    </w:div>
    <w:div w:id="2040886337">
      <w:bodyDiv w:val="1"/>
      <w:marLeft w:val="0"/>
      <w:marRight w:val="0"/>
      <w:marTop w:val="0"/>
      <w:marBottom w:val="0"/>
      <w:divBdr>
        <w:top w:val="none" w:sz="0" w:space="0" w:color="auto"/>
        <w:left w:val="none" w:sz="0" w:space="0" w:color="auto"/>
        <w:bottom w:val="none" w:sz="0" w:space="0" w:color="auto"/>
        <w:right w:val="none" w:sz="0" w:space="0" w:color="auto"/>
      </w:divBdr>
    </w:div>
    <w:div w:id="2043363076">
      <w:bodyDiv w:val="1"/>
      <w:marLeft w:val="0"/>
      <w:marRight w:val="0"/>
      <w:marTop w:val="0"/>
      <w:marBottom w:val="0"/>
      <w:divBdr>
        <w:top w:val="none" w:sz="0" w:space="0" w:color="auto"/>
        <w:left w:val="none" w:sz="0" w:space="0" w:color="auto"/>
        <w:bottom w:val="none" w:sz="0" w:space="0" w:color="auto"/>
        <w:right w:val="none" w:sz="0" w:space="0" w:color="auto"/>
      </w:divBdr>
    </w:div>
    <w:div w:id="2043553932">
      <w:bodyDiv w:val="1"/>
      <w:marLeft w:val="0"/>
      <w:marRight w:val="0"/>
      <w:marTop w:val="0"/>
      <w:marBottom w:val="0"/>
      <w:divBdr>
        <w:top w:val="none" w:sz="0" w:space="0" w:color="auto"/>
        <w:left w:val="none" w:sz="0" w:space="0" w:color="auto"/>
        <w:bottom w:val="none" w:sz="0" w:space="0" w:color="auto"/>
        <w:right w:val="none" w:sz="0" w:space="0" w:color="auto"/>
      </w:divBdr>
    </w:div>
    <w:div w:id="2044089574">
      <w:bodyDiv w:val="1"/>
      <w:marLeft w:val="0"/>
      <w:marRight w:val="0"/>
      <w:marTop w:val="0"/>
      <w:marBottom w:val="0"/>
      <w:divBdr>
        <w:top w:val="none" w:sz="0" w:space="0" w:color="auto"/>
        <w:left w:val="none" w:sz="0" w:space="0" w:color="auto"/>
        <w:bottom w:val="none" w:sz="0" w:space="0" w:color="auto"/>
        <w:right w:val="none" w:sz="0" w:space="0" w:color="auto"/>
      </w:divBdr>
    </w:div>
    <w:div w:id="2045709883">
      <w:bodyDiv w:val="1"/>
      <w:marLeft w:val="0"/>
      <w:marRight w:val="0"/>
      <w:marTop w:val="0"/>
      <w:marBottom w:val="0"/>
      <w:divBdr>
        <w:top w:val="none" w:sz="0" w:space="0" w:color="auto"/>
        <w:left w:val="none" w:sz="0" w:space="0" w:color="auto"/>
        <w:bottom w:val="none" w:sz="0" w:space="0" w:color="auto"/>
        <w:right w:val="none" w:sz="0" w:space="0" w:color="auto"/>
      </w:divBdr>
    </w:div>
    <w:div w:id="2046367951">
      <w:bodyDiv w:val="1"/>
      <w:marLeft w:val="0"/>
      <w:marRight w:val="0"/>
      <w:marTop w:val="0"/>
      <w:marBottom w:val="0"/>
      <w:divBdr>
        <w:top w:val="none" w:sz="0" w:space="0" w:color="auto"/>
        <w:left w:val="none" w:sz="0" w:space="0" w:color="auto"/>
        <w:bottom w:val="none" w:sz="0" w:space="0" w:color="auto"/>
        <w:right w:val="none" w:sz="0" w:space="0" w:color="auto"/>
      </w:divBdr>
    </w:div>
    <w:div w:id="2046446355">
      <w:bodyDiv w:val="1"/>
      <w:marLeft w:val="0"/>
      <w:marRight w:val="0"/>
      <w:marTop w:val="0"/>
      <w:marBottom w:val="0"/>
      <w:divBdr>
        <w:top w:val="none" w:sz="0" w:space="0" w:color="auto"/>
        <w:left w:val="none" w:sz="0" w:space="0" w:color="auto"/>
        <w:bottom w:val="none" w:sz="0" w:space="0" w:color="auto"/>
        <w:right w:val="none" w:sz="0" w:space="0" w:color="auto"/>
      </w:divBdr>
    </w:div>
    <w:div w:id="2048290593">
      <w:bodyDiv w:val="1"/>
      <w:marLeft w:val="0"/>
      <w:marRight w:val="0"/>
      <w:marTop w:val="0"/>
      <w:marBottom w:val="0"/>
      <w:divBdr>
        <w:top w:val="none" w:sz="0" w:space="0" w:color="auto"/>
        <w:left w:val="none" w:sz="0" w:space="0" w:color="auto"/>
        <w:bottom w:val="none" w:sz="0" w:space="0" w:color="auto"/>
        <w:right w:val="none" w:sz="0" w:space="0" w:color="auto"/>
      </w:divBdr>
    </w:div>
    <w:div w:id="2048796445">
      <w:bodyDiv w:val="1"/>
      <w:marLeft w:val="0"/>
      <w:marRight w:val="0"/>
      <w:marTop w:val="0"/>
      <w:marBottom w:val="0"/>
      <w:divBdr>
        <w:top w:val="none" w:sz="0" w:space="0" w:color="auto"/>
        <w:left w:val="none" w:sz="0" w:space="0" w:color="auto"/>
        <w:bottom w:val="none" w:sz="0" w:space="0" w:color="auto"/>
        <w:right w:val="none" w:sz="0" w:space="0" w:color="auto"/>
      </w:divBdr>
    </w:div>
    <w:div w:id="2049451600">
      <w:bodyDiv w:val="1"/>
      <w:marLeft w:val="0"/>
      <w:marRight w:val="0"/>
      <w:marTop w:val="0"/>
      <w:marBottom w:val="0"/>
      <w:divBdr>
        <w:top w:val="none" w:sz="0" w:space="0" w:color="auto"/>
        <w:left w:val="none" w:sz="0" w:space="0" w:color="auto"/>
        <w:bottom w:val="none" w:sz="0" w:space="0" w:color="auto"/>
        <w:right w:val="none" w:sz="0" w:space="0" w:color="auto"/>
      </w:divBdr>
    </w:div>
    <w:div w:id="2049528564">
      <w:bodyDiv w:val="1"/>
      <w:marLeft w:val="0"/>
      <w:marRight w:val="0"/>
      <w:marTop w:val="0"/>
      <w:marBottom w:val="0"/>
      <w:divBdr>
        <w:top w:val="none" w:sz="0" w:space="0" w:color="auto"/>
        <w:left w:val="none" w:sz="0" w:space="0" w:color="auto"/>
        <w:bottom w:val="none" w:sz="0" w:space="0" w:color="auto"/>
        <w:right w:val="none" w:sz="0" w:space="0" w:color="auto"/>
      </w:divBdr>
    </w:div>
    <w:div w:id="2049598886">
      <w:bodyDiv w:val="1"/>
      <w:marLeft w:val="0"/>
      <w:marRight w:val="0"/>
      <w:marTop w:val="0"/>
      <w:marBottom w:val="0"/>
      <w:divBdr>
        <w:top w:val="none" w:sz="0" w:space="0" w:color="auto"/>
        <w:left w:val="none" w:sz="0" w:space="0" w:color="auto"/>
        <w:bottom w:val="none" w:sz="0" w:space="0" w:color="auto"/>
        <w:right w:val="none" w:sz="0" w:space="0" w:color="auto"/>
      </w:divBdr>
    </w:div>
    <w:div w:id="2051026928">
      <w:bodyDiv w:val="1"/>
      <w:marLeft w:val="0"/>
      <w:marRight w:val="0"/>
      <w:marTop w:val="0"/>
      <w:marBottom w:val="0"/>
      <w:divBdr>
        <w:top w:val="none" w:sz="0" w:space="0" w:color="auto"/>
        <w:left w:val="none" w:sz="0" w:space="0" w:color="auto"/>
        <w:bottom w:val="none" w:sz="0" w:space="0" w:color="auto"/>
        <w:right w:val="none" w:sz="0" w:space="0" w:color="auto"/>
      </w:divBdr>
    </w:div>
    <w:div w:id="2051807494">
      <w:bodyDiv w:val="1"/>
      <w:marLeft w:val="0"/>
      <w:marRight w:val="0"/>
      <w:marTop w:val="0"/>
      <w:marBottom w:val="0"/>
      <w:divBdr>
        <w:top w:val="none" w:sz="0" w:space="0" w:color="auto"/>
        <w:left w:val="none" w:sz="0" w:space="0" w:color="auto"/>
        <w:bottom w:val="none" w:sz="0" w:space="0" w:color="auto"/>
        <w:right w:val="none" w:sz="0" w:space="0" w:color="auto"/>
      </w:divBdr>
    </w:div>
    <w:div w:id="2053579907">
      <w:bodyDiv w:val="1"/>
      <w:marLeft w:val="0"/>
      <w:marRight w:val="0"/>
      <w:marTop w:val="0"/>
      <w:marBottom w:val="0"/>
      <w:divBdr>
        <w:top w:val="none" w:sz="0" w:space="0" w:color="auto"/>
        <w:left w:val="none" w:sz="0" w:space="0" w:color="auto"/>
        <w:bottom w:val="none" w:sz="0" w:space="0" w:color="auto"/>
        <w:right w:val="none" w:sz="0" w:space="0" w:color="auto"/>
      </w:divBdr>
    </w:div>
    <w:div w:id="2057312578">
      <w:bodyDiv w:val="1"/>
      <w:marLeft w:val="0"/>
      <w:marRight w:val="0"/>
      <w:marTop w:val="0"/>
      <w:marBottom w:val="0"/>
      <w:divBdr>
        <w:top w:val="none" w:sz="0" w:space="0" w:color="auto"/>
        <w:left w:val="none" w:sz="0" w:space="0" w:color="auto"/>
        <w:bottom w:val="none" w:sz="0" w:space="0" w:color="auto"/>
        <w:right w:val="none" w:sz="0" w:space="0" w:color="auto"/>
      </w:divBdr>
    </w:div>
    <w:div w:id="2058046989">
      <w:bodyDiv w:val="1"/>
      <w:marLeft w:val="0"/>
      <w:marRight w:val="0"/>
      <w:marTop w:val="0"/>
      <w:marBottom w:val="0"/>
      <w:divBdr>
        <w:top w:val="none" w:sz="0" w:space="0" w:color="auto"/>
        <w:left w:val="none" w:sz="0" w:space="0" w:color="auto"/>
        <w:bottom w:val="none" w:sz="0" w:space="0" w:color="auto"/>
        <w:right w:val="none" w:sz="0" w:space="0" w:color="auto"/>
      </w:divBdr>
    </w:div>
    <w:div w:id="2058779849">
      <w:bodyDiv w:val="1"/>
      <w:marLeft w:val="0"/>
      <w:marRight w:val="0"/>
      <w:marTop w:val="0"/>
      <w:marBottom w:val="0"/>
      <w:divBdr>
        <w:top w:val="none" w:sz="0" w:space="0" w:color="auto"/>
        <w:left w:val="none" w:sz="0" w:space="0" w:color="auto"/>
        <w:bottom w:val="none" w:sz="0" w:space="0" w:color="auto"/>
        <w:right w:val="none" w:sz="0" w:space="0" w:color="auto"/>
      </w:divBdr>
    </w:div>
    <w:div w:id="2060088055">
      <w:bodyDiv w:val="1"/>
      <w:marLeft w:val="0"/>
      <w:marRight w:val="0"/>
      <w:marTop w:val="0"/>
      <w:marBottom w:val="0"/>
      <w:divBdr>
        <w:top w:val="none" w:sz="0" w:space="0" w:color="auto"/>
        <w:left w:val="none" w:sz="0" w:space="0" w:color="auto"/>
        <w:bottom w:val="none" w:sz="0" w:space="0" w:color="auto"/>
        <w:right w:val="none" w:sz="0" w:space="0" w:color="auto"/>
      </w:divBdr>
    </w:div>
    <w:div w:id="2060205273">
      <w:bodyDiv w:val="1"/>
      <w:marLeft w:val="0"/>
      <w:marRight w:val="0"/>
      <w:marTop w:val="0"/>
      <w:marBottom w:val="0"/>
      <w:divBdr>
        <w:top w:val="none" w:sz="0" w:space="0" w:color="auto"/>
        <w:left w:val="none" w:sz="0" w:space="0" w:color="auto"/>
        <w:bottom w:val="none" w:sz="0" w:space="0" w:color="auto"/>
        <w:right w:val="none" w:sz="0" w:space="0" w:color="auto"/>
      </w:divBdr>
    </w:div>
    <w:div w:id="2060278372">
      <w:bodyDiv w:val="1"/>
      <w:marLeft w:val="0"/>
      <w:marRight w:val="0"/>
      <w:marTop w:val="0"/>
      <w:marBottom w:val="0"/>
      <w:divBdr>
        <w:top w:val="none" w:sz="0" w:space="0" w:color="auto"/>
        <w:left w:val="none" w:sz="0" w:space="0" w:color="auto"/>
        <w:bottom w:val="none" w:sz="0" w:space="0" w:color="auto"/>
        <w:right w:val="none" w:sz="0" w:space="0" w:color="auto"/>
      </w:divBdr>
    </w:div>
    <w:div w:id="2060350210">
      <w:bodyDiv w:val="1"/>
      <w:marLeft w:val="0"/>
      <w:marRight w:val="0"/>
      <w:marTop w:val="0"/>
      <w:marBottom w:val="0"/>
      <w:divBdr>
        <w:top w:val="none" w:sz="0" w:space="0" w:color="auto"/>
        <w:left w:val="none" w:sz="0" w:space="0" w:color="auto"/>
        <w:bottom w:val="none" w:sz="0" w:space="0" w:color="auto"/>
        <w:right w:val="none" w:sz="0" w:space="0" w:color="auto"/>
      </w:divBdr>
    </w:div>
    <w:div w:id="2061590161">
      <w:bodyDiv w:val="1"/>
      <w:marLeft w:val="0"/>
      <w:marRight w:val="0"/>
      <w:marTop w:val="0"/>
      <w:marBottom w:val="0"/>
      <w:divBdr>
        <w:top w:val="none" w:sz="0" w:space="0" w:color="auto"/>
        <w:left w:val="none" w:sz="0" w:space="0" w:color="auto"/>
        <w:bottom w:val="none" w:sz="0" w:space="0" w:color="auto"/>
        <w:right w:val="none" w:sz="0" w:space="0" w:color="auto"/>
      </w:divBdr>
    </w:div>
    <w:div w:id="2062711555">
      <w:bodyDiv w:val="1"/>
      <w:marLeft w:val="0"/>
      <w:marRight w:val="0"/>
      <w:marTop w:val="0"/>
      <w:marBottom w:val="0"/>
      <w:divBdr>
        <w:top w:val="none" w:sz="0" w:space="0" w:color="auto"/>
        <w:left w:val="none" w:sz="0" w:space="0" w:color="auto"/>
        <w:bottom w:val="none" w:sz="0" w:space="0" w:color="auto"/>
        <w:right w:val="none" w:sz="0" w:space="0" w:color="auto"/>
      </w:divBdr>
    </w:div>
    <w:div w:id="2062943682">
      <w:bodyDiv w:val="1"/>
      <w:marLeft w:val="0"/>
      <w:marRight w:val="0"/>
      <w:marTop w:val="0"/>
      <w:marBottom w:val="0"/>
      <w:divBdr>
        <w:top w:val="none" w:sz="0" w:space="0" w:color="auto"/>
        <w:left w:val="none" w:sz="0" w:space="0" w:color="auto"/>
        <w:bottom w:val="none" w:sz="0" w:space="0" w:color="auto"/>
        <w:right w:val="none" w:sz="0" w:space="0" w:color="auto"/>
      </w:divBdr>
    </w:div>
    <w:div w:id="2066172277">
      <w:bodyDiv w:val="1"/>
      <w:marLeft w:val="0"/>
      <w:marRight w:val="0"/>
      <w:marTop w:val="0"/>
      <w:marBottom w:val="0"/>
      <w:divBdr>
        <w:top w:val="none" w:sz="0" w:space="0" w:color="auto"/>
        <w:left w:val="none" w:sz="0" w:space="0" w:color="auto"/>
        <w:bottom w:val="none" w:sz="0" w:space="0" w:color="auto"/>
        <w:right w:val="none" w:sz="0" w:space="0" w:color="auto"/>
      </w:divBdr>
    </w:div>
    <w:div w:id="2067992998">
      <w:bodyDiv w:val="1"/>
      <w:marLeft w:val="0"/>
      <w:marRight w:val="0"/>
      <w:marTop w:val="0"/>
      <w:marBottom w:val="0"/>
      <w:divBdr>
        <w:top w:val="none" w:sz="0" w:space="0" w:color="auto"/>
        <w:left w:val="none" w:sz="0" w:space="0" w:color="auto"/>
        <w:bottom w:val="none" w:sz="0" w:space="0" w:color="auto"/>
        <w:right w:val="none" w:sz="0" w:space="0" w:color="auto"/>
      </w:divBdr>
    </w:div>
    <w:div w:id="2067993641">
      <w:bodyDiv w:val="1"/>
      <w:marLeft w:val="0"/>
      <w:marRight w:val="0"/>
      <w:marTop w:val="0"/>
      <w:marBottom w:val="0"/>
      <w:divBdr>
        <w:top w:val="none" w:sz="0" w:space="0" w:color="auto"/>
        <w:left w:val="none" w:sz="0" w:space="0" w:color="auto"/>
        <w:bottom w:val="none" w:sz="0" w:space="0" w:color="auto"/>
        <w:right w:val="none" w:sz="0" w:space="0" w:color="auto"/>
      </w:divBdr>
    </w:div>
    <w:div w:id="2068796900">
      <w:bodyDiv w:val="1"/>
      <w:marLeft w:val="0"/>
      <w:marRight w:val="0"/>
      <w:marTop w:val="0"/>
      <w:marBottom w:val="0"/>
      <w:divBdr>
        <w:top w:val="none" w:sz="0" w:space="0" w:color="auto"/>
        <w:left w:val="none" w:sz="0" w:space="0" w:color="auto"/>
        <w:bottom w:val="none" w:sz="0" w:space="0" w:color="auto"/>
        <w:right w:val="none" w:sz="0" w:space="0" w:color="auto"/>
      </w:divBdr>
    </w:div>
    <w:div w:id="2069372708">
      <w:bodyDiv w:val="1"/>
      <w:marLeft w:val="0"/>
      <w:marRight w:val="0"/>
      <w:marTop w:val="0"/>
      <w:marBottom w:val="0"/>
      <w:divBdr>
        <w:top w:val="none" w:sz="0" w:space="0" w:color="auto"/>
        <w:left w:val="none" w:sz="0" w:space="0" w:color="auto"/>
        <w:bottom w:val="none" w:sz="0" w:space="0" w:color="auto"/>
        <w:right w:val="none" w:sz="0" w:space="0" w:color="auto"/>
      </w:divBdr>
    </w:div>
    <w:div w:id="2069571982">
      <w:bodyDiv w:val="1"/>
      <w:marLeft w:val="0"/>
      <w:marRight w:val="0"/>
      <w:marTop w:val="0"/>
      <w:marBottom w:val="0"/>
      <w:divBdr>
        <w:top w:val="none" w:sz="0" w:space="0" w:color="auto"/>
        <w:left w:val="none" w:sz="0" w:space="0" w:color="auto"/>
        <w:bottom w:val="none" w:sz="0" w:space="0" w:color="auto"/>
        <w:right w:val="none" w:sz="0" w:space="0" w:color="auto"/>
      </w:divBdr>
    </w:div>
    <w:div w:id="2069767187">
      <w:bodyDiv w:val="1"/>
      <w:marLeft w:val="0"/>
      <w:marRight w:val="0"/>
      <w:marTop w:val="0"/>
      <w:marBottom w:val="0"/>
      <w:divBdr>
        <w:top w:val="none" w:sz="0" w:space="0" w:color="auto"/>
        <w:left w:val="none" w:sz="0" w:space="0" w:color="auto"/>
        <w:bottom w:val="none" w:sz="0" w:space="0" w:color="auto"/>
        <w:right w:val="none" w:sz="0" w:space="0" w:color="auto"/>
      </w:divBdr>
    </w:div>
    <w:div w:id="2070374137">
      <w:bodyDiv w:val="1"/>
      <w:marLeft w:val="0"/>
      <w:marRight w:val="0"/>
      <w:marTop w:val="0"/>
      <w:marBottom w:val="0"/>
      <w:divBdr>
        <w:top w:val="none" w:sz="0" w:space="0" w:color="auto"/>
        <w:left w:val="none" w:sz="0" w:space="0" w:color="auto"/>
        <w:bottom w:val="none" w:sz="0" w:space="0" w:color="auto"/>
        <w:right w:val="none" w:sz="0" w:space="0" w:color="auto"/>
      </w:divBdr>
    </w:div>
    <w:div w:id="2070566271">
      <w:bodyDiv w:val="1"/>
      <w:marLeft w:val="0"/>
      <w:marRight w:val="0"/>
      <w:marTop w:val="0"/>
      <w:marBottom w:val="0"/>
      <w:divBdr>
        <w:top w:val="none" w:sz="0" w:space="0" w:color="auto"/>
        <w:left w:val="none" w:sz="0" w:space="0" w:color="auto"/>
        <w:bottom w:val="none" w:sz="0" w:space="0" w:color="auto"/>
        <w:right w:val="none" w:sz="0" w:space="0" w:color="auto"/>
      </w:divBdr>
    </w:div>
    <w:div w:id="2072341188">
      <w:bodyDiv w:val="1"/>
      <w:marLeft w:val="0"/>
      <w:marRight w:val="0"/>
      <w:marTop w:val="0"/>
      <w:marBottom w:val="0"/>
      <w:divBdr>
        <w:top w:val="none" w:sz="0" w:space="0" w:color="auto"/>
        <w:left w:val="none" w:sz="0" w:space="0" w:color="auto"/>
        <w:bottom w:val="none" w:sz="0" w:space="0" w:color="auto"/>
        <w:right w:val="none" w:sz="0" w:space="0" w:color="auto"/>
      </w:divBdr>
    </w:div>
    <w:div w:id="2073231696">
      <w:bodyDiv w:val="1"/>
      <w:marLeft w:val="0"/>
      <w:marRight w:val="0"/>
      <w:marTop w:val="0"/>
      <w:marBottom w:val="0"/>
      <w:divBdr>
        <w:top w:val="none" w:sz="0" w:space="0" w:color="auto"/>
        <w:left w:val="none" w:sz="0" w:space="0" w:color="auto"/>
        <w:bottom w:val="none" w:sz="0" w:space="0" w:color="auto"/>
        <w:right w:val="none" w:sz="0" w:space="0" w:color="auto"/>
      </w:divBdr>
    </w:div>
    <w:div w:id="2074355629">
      <w:bodyDiv w:val="1"/>
      <w:marLeft w:val="0"/>
      <w:marRight w:val="0"/>
      <w:marTop w:val="0"/>
      <w:marBottom w:val="0"/>
      <w:divBdr>
        <w:top w:val="none" w:sz="0" w:space="0" w:color="auto"/>
        <w:left w:val="none" w:sz="0" w:space="0" w:color="auto"/>
        <w:bottom w:val="none" w:sz="0" w:space="0" w:color="auto"/>
        <w:right w:val="none" w:sz="0" w:space="0" w:color="auto"/>
      </w:divBdr>
    </w:div>
    <w:div w:id="2074892176">
      <w:bodyDiv w:val="1"/>
      <w:marLeft w:val="0"/>
      <w:marRight w:val="0"/>
      <w:marTop w:val="0"/>
      <w:marBottom w:val="0"/>
      <w:divBdr>
        <w:top w:val="none" w:sz="0" w:space="0" w:color="auto"/>
        <w:left w:val="none" w:sz="0" w:space="0" w:color="auto"/>
        <w:bottom w:val="none" w:sz="0" w:space="0" w:color="auto"/>
        <w:right w:val="none" w:sz="0" w:space="0" w:color="auto"/>
      </w:divBdr>
    </w:div>
    <w:div w:id="2075809178">
      <w:bodyDiv w:val="1"/>
      <w:marLeft w:val="0"/>
      <w:marRight w:val="0"/>
      <w:marTop w:val="0"/>
      <w:marBottom w:val="0"/>
      <w:divBdr>
        <w:top w:val="none" w:sz="0" w:space="0" w:color="auto"/>
        <w:left w:val="none" w:sz="0" w:space="0" w:color="auto"/>
        <w:bottom w:val="none" w:sz="0" w:space="0" w:color="auto"/>
        <w:right w:val="none" w:sz="0" w:space="0" w:color="auto"/>
      </w:divBdr>
    </w:div>
    <w:div w:id="2077821129">
      <w:bodyDiv w:val="1"/>
      <w:marLeft w:val="0"/>
      <w:marRight w:val="0"/>
      <w:marTop w:val="0"/>
      <w:marBottom w:val="0"/>
      <w:divBdr>
        <w:top w:val="none" w:sz="0" w:space="0" w:color="auto"/>
        <w:left w:val="none" w:sz="0" w:space="0" w:color="auto"/>
        <w:bottom w:val="none" w:sz="0" w:space="0" w:color="auto"/>
        <w:right w:val="none" w:sz="0" w:space="0" w:color="auto"/>
      </w:divBdr>
    </w:div>
    <w:div w:id="2081713199">
      <w:bodyDiv w:val="1"/>
      <w:marLeft w:val="0"/>
      <w:marRight w:val="0"/>
      <w:marTop w:val="0"/>
      <w:marBottom w:val="0"/>
      <w:divBdr>
        <w:top w:val="none" w:sz="0" w:space="0" w:color="auto"/>
        <w:left w:val="none" w:sz="0" w:space="0" w:color="auto"/>
        <w:bottom w:val="none" w:sz="0" w:space="0" w:color="auto"/>
        <w:right w:val="none" w:sz="0" w:space="0" w:color="auto"/>
      </w:divBdr>
    </w:div>
    <w:div w:id="2083404695">
      <w:bodyDiv w:val="1"/>
      <w:marLeft w:val="0"/>
      <w:marRight w:val="0"/>
      <w:marTop w:val="0"/>
      <w:marBottom w:val="0"/>
      <w:divBdr>
        <w:top w:val="none" w:sz="0" w:space="0" w:color="auto"/>
        <w:left w:val="none" w:sz="0" w:space="0" w:color="auto"/>
        <w:bottom w:val="none" w:sz="0" w:space="0" w:color="auto"/>
        <w:right w:val="none" w:sz="0" w:space="0" w:color="auto"/>
      </w:divBdr>
    </w:div>
    <w:div w:id="2083940469">
      <w:bodyDiv w:val="1"/>
      <w:marLeft w:val="0"/>
      <w:marRight w:val="0"/>
      <w:marTop w:val="0"/>
      <w:marBottom w:val="0"/>
      <w:divBdr>
        <w:top w:val="none" w:sz="0" w:space="0" w:color="auto"/>
        <w:left w:val="none" w:sz="0" w:space="0" w:color="auto"/>
        <w:bottom w:val="none" w:sz="0" w:space="0" w:color="auto"/>
        <w:right w:val="none" w:sz="0" w:space="0" w:color="auto"/>
      </w:divBdr>
    </w:div>
    <w:div w:id="2084135923">
      <w:bodyDiv w:val="1"/>
      <w:marLeft w:val="0"/>
      <w:marRight w:val="0"/>
      <w:marTop w:val="0"/>
      <w:marBottom w:val="0"/>
      <w:divBdr>
        <w:top w:val="none" w:sz="0" w:space="0" w:color="auto"/>
        <w:left w:val="none" w:sz="0" w:space="0" w:color="auto"/>
        <w:bottom w:val="none" w:sz="0" w:space="0" w:color="auto"/>
        <w:right w:val="none" w:sz="0" w:space="0" w:color="auto"/>
      </w:divBdr>
    </w:div>
    <w:div w:id="2084641139">
      <w:bodyDiv w:val="1"/>
      <w:marLeft w:val="0"/>
      <w:marRight w:val="0"/>
      <w:marTop w:val="0"/>
      <w:marBottom w:val="0"/>
      <w:divBdr>
        <w:top w:val="none" w:sz="0" w:space="0" w:color="auto"/>
        <w:left w:val="none" w:sz="0" w:space="0" w:color="auto"/>
        <w:bottom w:val="none" w:sz="0" w:space="0" w:color="auto"/>
        <w:right w:val="none" w:sz="0" w:space="0" w:color="auto"/>
      </w:divBdr>
    </w:div>
    <w:div w:id="2087609702">
      <w:bodyDiv w:val="1"/>
      <w:marLeft w:val="0"/>
      <w:marRight w:val="0"/>
      <w:marTop w:val="0"/>
      <w:marBottom w:val="0"/>
      <w:divBdr>
        <w:top w:val="none" w:sz="0" w:space="0" w:color="auto"/>
        <w:left w:val="none" w:sz="0" w:space="0" w:color="auto"/>
        <w:bottom w:val="none" w:sz="0" w:space="0" w:color="auto"/>
        <w:right w:val="none" w:sz="0" w:space="0" w:color="auto"/>
      </w:divBdr>
    </w:div>
    <w:div w:id="2089181573">
      <w:bodyDiv w:val="1"/>
      <w:marLeft w:val="0"/>
      <w:marRight w:val="0"/>
      <w:marTop w:val="0"/>
      <w:marBottom w:val="0"/>
      <w:divBdr>
        <w:top w:val="none" w:sz="0" w:space="0" w:color="auto"/>
        <w:left w:val="none" w:sz="0" w:space="0" w:color="auto"/>
        <w:bottom w:val="none" w:sz="0" w:space="0" w:color="auto"/>
        <w:right w:val="none" w:sz="0" w:space="0" w:color="auto"/>
      </w:divBdr>
    </w:div>
    <w:div w:id="2089770598">
      <w:bodyDiv w:val="1"/>
      <w:marLeft w:val="0"/>
      <w:marRight w:val="0"/>
      <w:marTop w:val="0"/>
      <w:marBottom w:val="0"/>
      <w:divBdr>
        <w:top w:val="none" w:sz="0" w:space="0" w:color="auto"/>
        <w:left w:val="none" w:sz="0" w:space="0" w:color="auto"/>
        <w:bottom w:val="none" w:sz="0" w:space="0" w:color="auto"/>
        <w:right w:val="none" w:sz="0" w:space="0" w:color="auto"/>
      </w:divBdr>
    </w:div>
    <w:div w:id="2090611634">
      <w:bodyDiv w:val="1"/>
      <w:marLeft w:val="0"/>
      <w:marRight w:val="0"/>
      <w:marTop w:val="0"/>
      <w:marBottom w:val="0"/>
      <w:divBdr>
        <w:top w:val="none" w:sz="0" w:space="0" w:color="auto"/>
        <w:left w:val="none" w:sz="0" w:space="0" w:color="auto"/>
        <w:bottom w:val="none" w:sz="0" w:space="0" w:color="auto"/>
        <w:right w:val="none" w:sz="0" w:space="0" w:color="auto"/>
      </w:divBdr>
    </w:div>
    <w:div w:id="2095122274">
      <w:bodyDiv w:val="1"/>
      <w:marLeft w:val="0"/>
      <w:marRight w:val="0"/>
      <w:marTop w:val="0"/>
      <w:marBottom w:val="0"/>
      <w:divBdr>
        <w:top w:val="none" w:sz="0" w:space="0" w:color="auto"/>
        <w:left w:val="none" w:sz="0" w:space="0" w:color="auto"/>
        <w:bottom w:val="none" w:sz="0" w:space="0" w:color="auto"/>
        <w:right w:val="none" w:sz="0" w:space="0" w:color="auto"/>
      </w:divBdr>
    </w:div>
    <w:div w:id="2095660348">
      <w:bodyDiv w:val="1"/>
      <w:marLeft w:val="0"/>
      <w:marRight w:val="0"/>
      <w:marTop w:val="0"/>
      <w:marBottom w:val="0"/>
      <w:divBdr>
        <w:top w:val="none" w:sz="0" w:space="0" w:color="auto"/>
        <w:left w:val="none" w:sz="0" w:space="0" w:color="auto"/>
        <w:bottom w:val="none" w:sz="0" w:space="0" w:color="auto"/>
        <w:right w:val="none" w:sz="0" w:space="0" w:color="auto"/>
      </w:divBdr>
    </w:div>
    <w:div w:id="2096827832">
      <w:bodyDiv w:val="1"/>
      <w:marLeft w:val="0"/>
      <w:marRight w:val="0"/>
      <w:marTop w:val="0"/>
      <w:marBottom w:val="0"/>
      <w:divBdr>
        <w:top w:val="none" w:sz="0" w:space="0" w:color="auto"/>
        <w:left w:val="none" w:sz="0" w:space="0" w:color="auto"/>
        <w:bottom w:val="none" w:sz="0" w:space="0" w:color="auto"/>
        <w:right w:val="none" w:sz="0" w:space="0" w:color="auto"/>
      </w:divBdr>
    </w:div>
    <w:div w:id="2097283249">
      <w:bodyDiv w:val="1"/>
      <w:marLeft w:val="0"/>
      <w:marRight w:val="0"/>
      <w:marTop w:val="0"/>
      <w:marBottom w:val="0"/>
      <w:divBdr>
        <w:top w:val="none" w:sz="0" w:space="0" w:color="auto"/>
        <w:left w:val="none" w:sz="0" w:space="0" w:color="auto"/>
        <w:bottom w:val="none" w:sz="0" w:space="0" w:color="auto"/>
        <w:right w:val="none" w:sz="0" w:space="0" w:color="auto"/>
      </w:divBdr>
    </w:div>
    <w:div w:id="2100976456">
      <w:bodyDiv w:val="1"/>
      <w:marLeft w:val="0"/>
      <w:marRight w:val="0"/>
      <w:marTop w:val="0"/>
      <w:marBottom w:val="0"/>
      <w:divBdr>
        <w:top w:val="none" w:sz="0" w:space="0" w:color="auto"/>
        <w:left w:val="none" w:sz="0" w:space="0" w:color="auto"/>
        <w:bottom w:val="none" w:sz="0" w:space="0" w:color="auto"/>
        <w:right w:val="none" w:sz="0" w:space="0" w:color="auto"/>
      </w:divBdr>
    </w:div>
    <w:div w:id="2101372213">
      <w:bodyDiv w:val="1"/>
      <w:marLeft w:val="0"/>
      <w:marRight w:val="0"/>
      <w:marTop w:val="0"/>
      <w:marBottom w:val="0"/>
      <w:divBdr>
        <w:top w:val="none" w:sz="0" w:space="0" w:color="auto"/>
        <w:left w:val="none" w:sz="0" w:space="0" w:color="auto"/>
        <w:bottom w:val="none" w:sz="0" w:space="0" w:color="auto"/>
        <w:right w:val="none" w:sz="0" w:space="0" w:color="auto"/>
      </w:divBdr>
    </w:div>
    <w:div w:id="2101556644">
      <w:bodyDiv w:val="1"/>
      <w:marLeft w:val="0"/>
      <w:marRight w:val="0"/>
      <w:marTop w:val="0"/>
      <w:marBottom w:val="0"/>
      <w:divBdr>
        <w:top w:val="none" w:sz="0" w:space="0" w:color="auto"/>
        <w:left w:val="none" w:sz="0" w:space="0" w:color="auto"/>
        <w:bottom w:val="none" w:sz="0" w:space="0" w:color="auto"/>
        <w:right w:val="none" w:sz="0" w:space="0" w:color="auto"/>
      </w:divBdr>
    </w:div>
    <w:div w:id="2103065655">
      <w:bodyDiv w:val="1"/>
      <w:marLeft w:val="0"/>
      <w:marRight w:val="0"/>
      <w:marTop w:val="0"/>
      <w:marBottom w:val="0"/>
      <w:divBdr>
        <w:top w:val="none" w:sz="0" w:space="0" w:color="auto"/>
        <w:left w:val="none" w:sz="0" w:space="0" w:color="auto"/>
        <w:bottom w:val="none" w:sz="0" w:space="0" w:color="auto"/>
        <w:right w:val="none" w:sz="0" w:space="0" w:color="auto"/>
      </w:divBdr>
    </w:div>
    <w:div w:id="2105025973">
      <w:bodyDiv w:val="1"/>
      <w:marLeft w:val="0"/>
      <w:marRight w:val="0"/>
      <w:marTop w:val="0"/>
      <w:marBottom w:val="0"/>
      <w:divBdr>
        <w:top w:val="none" w:sz="0" w:space="0" w:color="auto"/>
        <w:left w:val="none" w:sz="0" w:space="0" w:color="auto"/>
        <w:bottom w:val="none" w:sz="0" w:space="0" w:color="auto"/>
        <w:right w:val="none" w:sz="0" w:space="0" w:color="auto"/>
      </w:divBdr>
    </w:div>
    <w:div w:id="2107537074">
      <w:bodyDiv w:val="1"/>
      <w:marLeft w:val="0"/>
      <w:marRight w:val="0"/>
      <w:marTop w:val="0"/>
      <w:marBottom w:val="0"/>
      <w:divBdr>
        <w:top w:val="none" w:sz="0" w:space="0" w:color="auto"/>
        <w:left w:val="none" w:sz="0" w:space="0" w:color="auto"/>
        <w:bottom w:val="none" w:sz="0" w:space="0" w:color="auto"/>
        <w:right w:val="none" w:sz="0" w:space="0" w:color="auto"/>
      </w:divBdr>
    </w:div>
    <w:div w:id="2108380110">
      <w:bodyDiv w:val="1"/>
      <w:marLeft w:val="0"/>
      <w:marRight w:val="0"/>
      <w:marTop w:val="0"/>
      <w:marBottom w:val="0"/>
      <w:divBdr>
        <w:top w:val="none" w:sz="0" w:space="0" w:color="auto"/>
        <w:left w:val="none" w:sz="0" w:space="0" w:color="auto"/>
        <w:bottom w:val="none" w:sz="0" w:space="0" w:color="auto"/>
        <w:right w:val="none" w:sz="0" w:space="0" w:color="auto"/>
      </w:divBdr>
    </w:div>
    <w:div w:id="2109228273">
      <w:bodyDiv w:val="1"/>
      <w:marLeft w:val="0"/>
      <w:marRight w:val="0"/>
      <w:marTop w:val="0"/>
      <w:marBottom w:val="0"/>
      <w:divBdr>
        <w:top w:val="none" w:sz="0" w:space="0" w:color="auto"/>
        <w:left w:val="none" w:sz="0" w:space="0" w:color="auto"/>
        <w:bottom w:val="none" w:sz="0" w:space="0" w:color="auto"/>
        <w:right w:val="none" w:sz="0" w:space="0" w:color="auto"/>
      </w:divBdr>
    </w:div>
    <w:div w:id="2111847391">
      <w:bodyDiv w:val="1"/>
      <w:marLeft w:val="0"/>
      <w:marRight w:val="0"/>
      <w:marTop w:val="0"/>
      <w:marBottom w:val="0"/>
      <w:divBdr>
        <w:top w:val="none" w:sz="0" w:space="0" w:color="auto"/>
        <w:left w:val="none" w:sz="0" w:space="0" w:color="auto"/>
        <w:bottom w:val="none" w:sz="0" w:space="0" w:color="auto"/>
        <w:right w:val="none" w:sz="0" w:space="0" w:color="auto"/>
      </w:divBdr>
    </w:div>
    <w:div w:id="2112776401">
      <w:bodyDiv w:val="1"/>
      <w:marLeft w:val="0"/>
      <w:marRight w:val="0"/>
      <w:marTop w:val="0"/>
      <w:marBottom w:val="0"/>
      <w:divBdr>
        <w:top w:val="none" w:sz="0" w:space="0" w:color="auto"/>
        <w:left w:val="none" w:sz="0" w:space="0" w:color="auto"/>
        <w:bottom w:val="none" w:sz="0" w:space="0" w:color="auto"/>
        <w:right w:val="none" w:sz="0" w:space="0" w:color="auto"/>
      </w:divBdr>
    </w:div>
    <w:div w:id="2113235892">
      <w:bodyDiv w:val="1"/>
      <w:marLeft w:val="0"/>
      <w:marRight w:val="0"/>
      <w:marTop w:val="0"/>
      <w:marBottom w:val="0"/>
      <w:divBdr>
        <w:top w:val="none" w:sz="0" w:space="0" w:color="auto"/>
        <w:left w:val="none" w:sz="0" w:space="0" w:color="auto"/>
        <w:bottom w:val="none" w:sz="0" w:space="0" w:color="auto"/>
        <w:right w:val="none" w:sz="0" w:space="0" w:color="auto"/>
      </w:divBdr>
    </w:div>
    <w:div w:id="2113896346">
      <w:bodyDiv w:val="1"/>
      <w:marLeft w:val="0"/>
      <w:marRight w:val="0"/>
      <w:marTop w:val="0"/>
      <w:marBottom w:val="0"/>
      <w:divBdr>
        <w:top w:val="none" w:sz="0" w:space="0" w:color="auto"/>
        <w:left w:val="none" w:sz="0" w:space="0" w:color="auto"/>
        <w:bottom w:val="none" w:sz="0" w:space="0" w:color="auto"/>
        <w:right w:val="none" w:sz="0" w:space="0" w:color="auto"/>
      </w:divBdr>
    </w:div>
    <w:div w:id="2114284340">
      <w:bodyDiv w:val="1"/>
      <w:marLeft w:val="0"/>
      <w:marRight w:val="0"/>
      <w:marTop w:val="0"/>
      <w:marBottom w:val="0"/>
      <w:divBdr>
        <w:top w:val="none" w:sz="0" w:space="0" w:color="auto"/>
        <w:left w:val="none" w:sz="0" w:space="0" w:color="auto"/>
        <w:bottom w:val="none" w:sz="0" w:space="0" w:color="auto"/>
        <w:right w:val="none" w:sz="0" w:space="0" w:color="auto"/>
      </w:divBdr>
    </w:div>
    <w:div w:id="2114472962">
      <w:bodyDiv w:val="1"/>
      <w:marLeft w:val="0"/>
      <w:marRight w:val="0"/>
      <w:marTop w:val="0"/>
      <w:marBottom w:val="0"/>
      <w:divBdr>
        <w:top w:val="none" w:sz="0" w:space="0" w:color="auto"/>
        <w:left w:val="none" w:sz="0" w:space="0" w:color="auto"/>
        <w:bottom w:val="none" w:sz="0" w:space="0" w:color="auto"/>
        <w:right w:val="none" w:sz="0" w:space="0" w:color="auto"/>
      </w:divBdr>
    </w:div>
    <w:div w:id="2114783593">
      <w:bodyDiv w:val="1"/>
      <w:marLeft w:val="0"/>
      <w:marRight w:val="0"/>
      <w:marTop w:val="0"/>
      <w:marBottom w:val="0"/>
      <w:divBdr>
        <w:top w:val="none" w:sz="0" w:space="0" w:color="auto"/>
        <w:left w:val="none" w:sz="0" w:space="0" w:color="auto"/>
        <w:bottom w:val="none" w:sz="0" w:space="0" w:color="auto"/>
        <w:right w:val="none" w:sz="0" w:space="0" w:color="auto"/>
      </w:divBdr>
    </w:div>
    <w:div w:id="2114980640">
      <w:bodyDiv w:val="1"/>
      <w:marLeft w:val="0"/>
      <w:marRight w:val="0"/>
      <w:marTop w:val="0"/>
      <w:marBottom w:val="0"/>
      <w:divBdr>
        <w:top w:val="none" w:sz="0" w:space="0" w:color="auto"/>
        <w:left w:val="none" w:sz="0" w:space="0" w:color="auto"/>
        <w:bottom w:val="none" w:sz="0" w:space="0" w:color="auto"/>
        <w:right w:val="none" w:sz="0" w:space="0" w:color="auto"/>
      </w:divBdr>
    </w:div>
    <w:div w:id="2116830116">
      <w:bodyDiv w:val="1"/>
      <w:marLeft w:val="0"/>
      <w:marRight w:val="0"/>
      <w:marTop w:val="0"/>
      <w:marBottom w:val="0"/>
      <w:divBdr>
        <w:top w:val="none" w:sz="0" w:space="0" w:color="auto"/>
        <w:left w:val="none" w:sz="0" w:space="0" w:color="auto"/>
        <w:bottom w:val="none" w:sz="0" w:space="0" w:color="auto"/>
        <w:right w:val="none" w:sz="0" w:space="0" w:color="auto"/>
      </w:divBdr>
    </w:div>
    <w:div w:id="2117364549">
      <w:bodyDiv w:val="1"/>
      <w:marLeft w:val="0"/>
      <w:marRight w:val="0"/>
      <w:marTop w:val="0"/>
      <w:marBottom w:val="0"/>
      <w:divBdr>
        <w:top w:val="none" w:sz="0" w:space="0" w:color="auto"/>
        <w:left w:val="none" w:sz="0" w:space="0" w:color="auto"/>
        <w:bottom w:val="none" w:sz="0" w:space="0" w:color="auto"/>
        <w:right w:val="none" w:sz="0" w:space="0" w:color="auto"/>
      </w:divBdr>
    </w:div>
    <w:div w:id="2117669981">
      <w:bodyDiv w:val="1"/>
      <w:marLeft w:val="0"/>
      <w:marRight w:val="0"/>
      <w:marTop w:val="0"/>
      <w:marBottom w:val="0"/>
      <w:divBdr>
        <w:top w:val="none" w:sz="0" w:space="0" w:color="auto"/>
        <w:left w:val="none" w:sz="0" w:space="0" w:color="auto"/>
        <w:bottom w:val="none" w:sz="0" w:space="0" w:color="auto"/>
        <w:right w:val="none" w:sz="0" w:space="0" w:color="auto"/>
      </w:divBdr>
    </w:div>
    <w:div w:id="2120757166">
      <w:bodyDiv w:val="1"/>
      <w:marLeft w:val="0"/>
      <w:marRight w:val="0"/>
      <w:marTop w:val="0"/>
      <w:marBottom w:val="0"/>
      <w:divBdr>
        <w:top w:val="none" w:sz="0" w:space="0" w:color="auto"/>
        <w:left w:val="none" w:sz="0" w:space="0" w:color="auto"/>
        <w:bottom w:val="none" w:sz="0" w:space="0" w:color="auto"/>
        <w:right w:val="none" w:sz="0" w:space="0" w:color="auto"/>
      </w:divBdr>
    </w:div>
    <w:div w:id="2122604833">
      <w:bodyDiv w:val="1"/>
      <w:marLeft w:val="0"/>
      <w:marRight w:val="0"/>
      <w:marTop w:val="0"/>
      <w:marBottom w:val="0"/>
      <w:divBdr>
        <w:top w:val="none" w:sz="0" w:space="0" w:color="auto"/>
        <w:left w:val="none" w:sz="0" w:space="0" w:color="auto"/>
        <w:bottom w:val="none" w:sz="0" w:space="0" w:color="auto"/>
        <w:right w:val="none" w:sz="0" w:space="0" w:color="auto"/>
      </w:divBdr>
    </w:div>
    <w:div w:id="2122801420">
      <w:bodyDiv w:val="1"/>
      <w:marLeft w:val="0"/>
      <w:marRight w:val="0"/>
      <w:marTop w:val="0"/>
      <w:marBottom w:val="0"/>
      <w:divBdr>
        <w:top w:val="none" w:sz="0" w:space="0" w:color="auto"/>
        <w:left w:val="none" w:sz="0" w:space="0" w:color="auto"/>
        <w:bottom w:val="none" w:sz="0" w:space="0" w:color="auto"/>
        <w:right w:val="none" w:sz="0" w:space="0" w:color="auto"/>
      </w:divBdr>
    </w:div>
    <w:div w:id="2125726185">
      <w:bodyDiv w:val="1"/>
      <w:marLeft w:val="0"/>
      <w:marRight w:val="0"/>
      <w:marTop w:val="0"/>
      <w:marBottom w:val="0"/>
      <w:divBdr>
        <w:top w:val="none" w:sz="0" w:space="0" w:color="auto"/>
        <w:left w:val="none" w:sz="0" w:space="0" w:color="auto"/>
        <w:bottom w:val="none" w:sz="0" w:space="0" w:color="auto"/>
        <w:right w:val="none" w:sz="0" w:space="0" w:color="auto"/>
      </w:divBdr>
    </w:div>
    <w:div w:id="2126733335">
      <w:bodyDiv w:val="1"/>
      <w:marLeft w:val="0"/>
      <w:marRight w:val="0"/>
      <w:marTop w:val="0"/>
      <w:marBottom w:val="0"/>
      <w:divBdr>
        <w:top w:val="none" w:sz="0" w:space="0" w:color="auto"/>
        <w:left w:val="none" w:sz="0" w:space="0" w:color="auto"/>
        <w:bottom w:val="none" w:sz="0" w:space="0" w:color="auto"/>
        <w:right w:val="none" w:sz="0" w:space="0" w:color="auto"/>
      </w:divBdr>
    </w:div>
    <w:div w:id="2129007736">
      <w:bodyDiv w:val="1"/>
      <w:marLeft w:val="0"/>
      <w:marRight w:val="0"/>
      <w:marTop w:val="0"/>
      <w:marBottom w:val="0"/>
      <w:divBdr>
        <w:top w:val="none" w:sz="0" w:space="0" w:color="auto"/>
        <w:left w:val="none" w:sz="0" w:space="0" w:color="auto"/>
        <w:bottom w:val="none" w:sz="0" w:space="0" w:color="auto"/>
        <w:right w:val="none" w:sz="0" w:space="0" w:color="auto"/>
      </w:divBdr>
    </w:div>
    <w:div w:id="2130852809">
      <w:bodyDiv w:val="1"/>
      <w:marLeft w:val="0"/>
      <w:marRight w:val="0"/>
      <w:marTop w:val="0"/>
      <w:marBottom w:val="0"/>
      <w:divBdr>
        <w:top w:val="none" w:sz="0" w:space="0" w:color="auto"/>
        <w:left w:val="none" w:sz="0" w:space="0" w:color="auto"/>
        <w:bottom w:val="none" w:sz="0" w:space="0" w:color="auto"/>
        <w:right w:val="none" w:sz="0" w:space="0" w:color="auto"/>
      </w:divBdr>
    </w:div>
    <w:div w:id="2131891915">
      <w:bodyDiv w:val="1"/>
      <w:marLeft w:val="0"/>
      <w:marRight w:val="0"/>
      <w:marTop w:val="0"/>
      <w:marBottom w:val="0"/>
      <w:divBdr>
        <w:top w:val="none" w:sz="0" w:space="0" w:color="auto"/>
        <w:left w:val="none" w:sz="0" w:space="0" w:color="auto"/>
        <w:bottom w:val="none" w:sz="0" w:space="0" w:color="auto"/>
        <w:right w:val="none" w:sz="0" w:space="0" w:color="auto"/>
      </w:divBdr>
    </w:div>
    <w:div w:id="2131899964">
      <w:bodyDiv w:val="1"/>
      <w:marLeft w:val="0"/>
      <w:marRight w:val="0"/>
      <w:marTop w:val="0"/>
      <w:marBottom w:val="0"/>
      <w:divBdr>
        <w:top w:val="none" w:sz="0" w:space="0" w:color="auto"/>
        <w:left w:val="none" w:sz="0" w:space="0" w:color="auto"/>
        <w:bottom w:val="none" w:sz="0" w:space="0" w:color="auto"/>
        <w:right w:val="none" w:sz="0" w:space="0" w:color="auto"/>
      </w:divBdr>
    </w:div>
    <w:div w:id="2132360214">
      <w:bodyDiv w:val="1"/>
      <w:marLeft w:val="0"/>
      <w:marRight w:val="0"/>
      <w:marTop w:val="0"/>
      <w:marBottom w:val="0"/>
      <w:divBdr>
        <w:top w:val="none" w:sz="0" w:space="0" w:color="auto"/>
        <w:left w:val="none" w:sz="0" w:space="0" w:color="auto"/>
        <w:bottom w:val="none" w:sz="0" w:space="0" w:color="auto"/>
        <w:right w:val="none" w:sz="0" w:space="0" w:color="auto"/>
      </w:divBdr>
    </w:div>
    <w:div w:id="2133789860">
      <w:bodyDiv w:val="1"/>
      <w:marLeft w:val="0"/>
      <w:marRight w:val="0"/>
      <w:marTop w:val="0"/>
      <w:marBottom w:val="0"/>
      <w:divBdr>
        <w:top w:val="none" w:sz="0" w:space="0" w:color="auto"/>
        <w:left w:val="none" w:sz="0" w:space="0" w:color="auto"/>
        <w:bottom w:val="none" w:sz="0" w:space="0" w:color="auto"/>
        <w:right w:val="none" w:sz="0" w:space="0" w:color="auto"/>
      </w:divBdr>
    </w:div>
    <w:div w:id="2137212692">
      <w:bodyDiv w:val="1"/>
      <w:marLeft w:val="0"/>
      <w:marRight w:val="0"/>
      <w:marTop w:val="0"/>
      <w:marBottom w:val="0"/>
      <w:divBdr>
        <w:top w:val="none" w:sz="0" w:space="0" w:color="auto"/>
        <w:left w:val="none" w:sz="0" w:space="0" w:color="auto"/>
        <w:bottom w:val="none" w:sz="0" w:space="0" w:color="auto"/>
        <w:right w:val="none" w:sz="0" w:space="0" w:color="auto"/>
      </w:divBdr>
    </w:div>
    <w:div w:id="2137487712">
      <w:bodyDiv w:val="1"/>
      <w:marLeft w:val="0"/>
      <w:marRight w:val="0"/>
      <w:marTop w:val="0"/>
      <w:marBottom w:val="0"/>
      <w:divBdr>
        <w:top w:val="none" w:sz="0" w:space="0" w:color="auto"/>
        <w:left w:val="none" w:sz="0" w:space="0" w:color="auto"/>
        <w:bottom w:val="none" w:sz="0" w:space="0" w:color="auto"/>
        <w:right w:val="none" w:sz="0" w:space="0" w:color="auto"/>
      </w:divBdr>
    </w:div>
    <w:div w:id="2137868444">
      <w:bodyDiv w:val="1"/>
      <w:marLeft w:val="0"/>
      <w:marRight w:val="0"/>
      <w:marTop w:val="0"/>
      <w:marBottom w:val="0"/>
      <w:divBdr>
        <w:top w:val="none" w:sz="0" w:space="0" w:color="auto"/>
        <w:left w:val="none" w:sz="0" w:space="0" w:color="auto"/>
        <w:bottom w:val="none" w:sz="0" w:space="0" w:color="auto"/>
        <w:right w:val="none" w:sz="0" w:space="0" w:color="auto"/>
      </w:divBdr>
    </w:div>
    <w:div w:id="2139033093">
      <w:bodyDiv w:val="1"/>
      <w:marLeft w:val="0"/>
      <w:marRight w:val="0"/>
      <w:marTop w:val="0"/>
      <w:marBottom w:val="0"/>
      <w:divBdr>
        <w:top w:val="none" w:sz="0" w:space="0" w:color="auto"/>
        <w:left w:val="none" w:sz="0" w:space="0" w:color="auto"/>
        <w:bottom w:val="none" w:sz="0" w:space="0" w:color="auto"/>
        <w:right w:val="none" w:sz="0" w:space="0" w:color="auto"/>
      </w:divBdr>
    </w:div>
    <w:div w:id="2140175173">
      <w:bodyDiv w:val="1"/>
      <w:marLeft w:val="0"/>
      <w:marRight w:val="0"/>
      <w:marTop w:val="0"/>
      <w:marBottom w:val="0"/>
      <w:divBdr>
        <w:top w:val="none" w:sz="0" w:space="0" w:color="auto"/>
        <w:left w:val="none" w:sz="0" w:space="0" w:color="auto"/>
        <w:bottom w:val="none" w:sz="0" w:space="0" w:color="auto"/>
        <w:right w:val="none" w:sz="0" w:space="0" w:color="auto"/>
      </w:divBdr>
    </w:div>
    <w:div w:id="2141069653">
      <w:bodyDiv w:val="1"/>
      <w:marLeft w:val="0"/>
      <w:marRight w:val="0"/>
      <w:marTop w:val="0"/>
      <w:marBottom w:val="0"/>
      <w:divBdr>
        <w:top w:val="none" w:sz="0" w:space="0" w:color="auto"/>
        <w:left w:val="none" w:sz="0" w:space="0" w:color="auto"/>
        <w:bottom w:val="none" w:sz="0" w:space="0" w:color="auto"/>
        <w:right w:val="none" w:sz="0" w:space="0" w:color="auto"/>
      </w:divBdr>
    </w:div>
    <w:div w:id="2141528338">
      <w:bodyDiv w:val="1"/>
      <w:marLeft w:val="0"/>
      <w:marRight w:val="0"/>
      <w:marTop w:val="0"/>
      <w:marBottom w:val="0"/>
      <w:divBdr>
        <w:top w:val="none" w:sz="0" w:space="0" w:color="auto"/>
        <w:left w:val="none" w:sz="0" w:space="0" w:color="auto"/>
        <w:bottom w:val="none" w:sz="0" w:space="0" w:color="auto"/>
        <w:right w:val="none" w:sz="0" w:space="0" w:color="auto"/>
      </w:divBdr>
    </w:div>
    <w:div w:id="2142379135">
      <w:bodyDiv w:val="1"/>
      <w:marLeft w:val="0"/>
      <w:marRight w:val="0"/>
      <w:marTop w:val="0"/>
      <w:marBottom w:val="0"/>
      <w:divBdr>
        <w:top w:val="none" w:sz="0" w:space="0" w:color="auto"/>
        <w:left w:val="none" w:sz="0" w:space="0" w:color="auto"/>
        <w:bottom w:val="none" w:sz="0" w:space="0" w:color="auto"/>
        <w:right w:val="none" w:sz="0" w:space="0" w:color="auto"/>
      </w:divBdr>
    </w:div>
    <w:div w:id="2142723521">
      <w:bodyDiv w:val="1"/>
      <w:marLeft w:val="0"/>
      <w:marRight w:val="0"/>
      <w:marTop w:val="0"/>
      <w:marBottom w:val="0"/>
      <w:divBdr>
        <w:top w:val="none" w:sz="0" w:space="0" w:color="auto"/>
        <w:left w:val="none" w:sz="0" w:space="0" w:color="auto"/>
        <w:bottom w:val="none" w:sz="0" w:space="0" w:color="auto"/>
        <w:right w:val="none" w:sz="0" w:space="0" w:color="auto"/>
      </w:divBdr>
    </w:div>
    <w:div w:id="2143228825">
      <w:bodyDiv w:val="1"/>
      <w:marLeft w:val="0"/>
      <w:marRight w:val="0"/>
      <w:marTop w:val="0"/>
      <w:marBottom w:val="0"/>
      <w:divBdr>
        <w:top w:val="none" w:sz="0" w:space="0" w:color="auto"/>
        <w:left w:val="none" w:sz="0" w:space="0" w:color="auto"/>
        <w:bottom w:val="none" w:sz="0" w:space="0" w:color="auto"/>
        <w:right w:val="none" w:sz="0" w:space="0" w:color="auto"/>
      </w:divBdr>
    </w:div>
    <w:div w:id="2143378950">
      <w:bodyDiv w:val="1"/>
      <w:marLeft w:val="0"/>
      <w:marRight w:val="0"/>
      <w:marTop w:val="0"/>
      <w:marBottom w:val="0"/>
      <w:divBdr>
        <w:top w:val="none" w:sz="0" w:space="0" w:color="auto"/>
        <w:left w:val="none" w:sz="0" w:space="0" w:color="auto"/>
        <w:bottom w:val="none" w:sz="0" w:space="0" w:color="auto"/>
        <w:right w:val="none" w:sz="0" w:space="0" w:color="auto"/>
      </w:divBdr>
    </w:div>
    <w:div w:id="2143889734">
      <w:bodyDiv w:val="1"/>
      <w:marLeft w:val="0"/>
      <w:marRight w:val="0"/>
      <w:marTop w:val="0"/>
      <w:marBottom w:val="0"/>
      <w:divBdr>
        <w:top w:val="none" w:sz="0" w:space="0" w:color="auto"/>
        <w:left w:val="none" w:sz="0" w:space="0" w:color="auto"/>
        <w:bottom w:val="none" w:sz="0" w:space="0" w:color="auto"/>
        <w:right w:val="none" w:sz="0" w:space="0" w:color="auto"/>
      </w:divBdr>
    </w:div>
    <w:div w:id="2145807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github.com/OndrejMottl/Ant_Nutrient_use" TargetMode="External"/><Relationship Id="rId2" Type="http://schemas.openxmlformats.org/officeDocument/2006/relationships/hyperlink" Target="https://www.pnas.org/pb-assets/authors/PNASTemplateforMainManuscript-1645821915200.docx" TargetMode="External"/><Relationship Id="rId1" Type="http://schemas.openxmlformats.org/officeDocument/2006/relationships/hyperlink" Target="https://www.biorxiv.org/content/10.1101/2021.07.14.452244v2" TargetMode="External"/><Relationship Id="rId5" Type="http://schemas.openxmlformats.org/officeDocument/2006/relationships/hyperlink" Target="https://www.biorxiv.org/content/10.1101/2021.07.14.452244v2" TargetMode="External"/><Relationship Id="rId4" Type="http://schemas.openxmlformats.org/officeDocument/2006/relationships/hyperlink" Target="https://github.com/HOPE-UIB-BIO/PastHumanImpact"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tin.libra@bc.cas.cz" TargetMode="External"/><Relationship Id="rId18" Type="http://schemas.openxmlformats.org/officeDocument/2006/relationships/image" Target="media/image5.tiff"/><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3.tiff"/><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tiff"/><Relationship Id="rId22"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FA1EE0EE37D4744B91D8D367C6F3B8D"/>
        <w:category>
          <w:name w:val="General"/>
          <w:gallery w:val="placeholder"/>
        </w:category>
        <w:types>
          <w:type w:val="bbPlcHdr"/>
        </w:types>
        <w:behaviors>
          <w:behavior w:val="content"/>
        </w:behaviors>
        <w:guid w:val="{B29E4922-E263-45D4-94C6-2A2B116D284C}"/>
      </w:docPartPr>
      <w:docPartBody>
        <w:p w:rsidR="00746BAB" w:rsidRDefault="00146902" w:rsidP="00146902">
          <w:pPr>
            <w:pStyle w:val="8FA1EE0EE37D4744B91D8D367C6F3B8D"/>
          </w:pPr>
          <w:r w:rsidRPr="003352C8">
            <w:rPr>
              <w:rStyle w:val="PlaceholderText"/>
            </w:rPr>
            <w:t>Click or tap here to enter text.</w:t>
          </w:r>
        </w:p>
      </w:docPartBody>
    </w:docPart>
    <w:docPart>
      <w:docPartPr>
        <w:name w:val="03E76CD8D17C4D2AAE7E094F0D028CC0"/>
        <w:category>
          <w:name w:val="General"/>
          <w:gallery w:val="placeholder"/>
        </w:category>
        <w:types>
          <w:type w:val="bbPlcHdr"/>
        </w:types>
        <w:behaviors>
          <w:behavior w:val="content"/>
        </w:behaviors>
        <w:guid w:val="{4A00A75B-FD4F-415A-AE52-4DD27AA4BE86}"/>
      </w:docPartPr>
      <w:docPartBody>
        <w:p w:rsidR="00746BAB" w:rsidRDefault="00146902" w:rsidP="00146902">
          <w:pPr>
            <w:pStyle w:val="03E76CD8D17C4D2AAE7E094F0D028CC0"/>
          </w:pPr>
          <w:r w:rsidRPr="003352C8">
            <w:rPr>
              <w:rStyle w:val="PlaceholderText"/>
            </w:rPr>
            <w:t>Click or tap here to enter text.</w:t>
          </w:r>
        </w:p>
      </w:docPartBody>
    </w:docPart>
    <w:docPart>
      <w:docPartPr>
        <w:name w:val="1860BE3C3763408487918C68FD16D545"/>
        <w:category>
          <w:name w:val="General"/>
          <w:gallery w:val="placeholder"/>
        </w:category>
        <w:types>
          <w:type w:val="bbPlcHdr"/>
        </w:types>
        <w:behaviors>
          <w:behavior w:val="content"/>
        </w:behaviors>
        <w:guid w:val="{B2E2F592-0374-42F0-8F42-DFB302B46250}"/>
      </w:docPartPr>
      <w:docPartBody>
        <w:p w:rsidR="00746BAB" w:rsidRDefault="00146902" w:rsidP="00146902">
          <w:pPr>
            <w:pStyle w:val="1860BE3C3763408487918C68FD16D545"/>
          </w:pPr>
          <w:r w:rsidRPr="003352C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0360F60-D2AD-C74E-A1C5-12D451638D61}"/>
      </w:docPartPr>
      <w:docPartBody>
        <w:p w:rsidR="0025122C" w:rsidRDefault="005C114A">
          <w:r w:rsidRPr="0055423B">
            <w:rPr>
              <w:rStyle w:val="PlaceholderText"/>
            </w:rPr>
            <w:t>Click or tap here to enter text.</w:t>
          </w:r>
        </w:p>
      </w:docPartBody>
    </w:docPart>
    <w:docPart>
      <w:docPartPr>
        <w:name w:val="BC4A0769485A4303B88976BB68C42E3F"/>
        <w:category>
          <w:name w:val="General"/>
          <w:gallery w:val="placeholder"/>
        </w:category>
        <w:types>
          <w:type w:val="bbPlcHdr"/>
        </w:types>
        <w:behaviors>
          <w:behavior w:val="content"/>
        </w:behaviors>
        <w:guid w:val="{724BE5E5-BDFF-4316-8CE3-D898E4FDECAA}"/>
      </w:docPartPr>
      <w:docPartBody>
        <w:p w:rsidR="003931C8" w:rsidRDefault="003931C8" w:rsidP="003931C8">
          <w:pPr>
            <w:pStyle w:val="BC4A0769485A4303B88976BB68C42E3F"/>
          </w:pPr>
          <w:r w:rsidRPr="0055423B">
            <w:rPr>
              <w:rStyle w:val="PlaceholderText"/>
            </w:rPr>
            <w:t>Click or tap here to enter text.</w:t>
          </w:r>
        </w:p>
      </w:docPartBody>
    </w:docPart>
    <w:docPart>
      <w:docPartPr>
        <w:name w:val="30DB1FDDAE25476398DBB546126B96FF"/>
        <w:category>
          <w:name w:val="General"/>
          <w:gallery w:val="placeholder"/>
        </w:category>
        <w:types>
          <w:type w:val="bbPlcHdr"/>
        </w:types>
        <w:behaviors>
          <w:behavior w:val="content"/>
        </w:behaviors>
        <w:guid w:val="{B81FDB58-BDA4-4065-A6B7-F84817D37EA6}"/>
      </w:docPartPr>
      <w:docPartBody>
        <w:p w:rsidR="00F24A25" w:rsidRDefault="003931C8" w:rsidP="003931C8">
          <w:pPr>
            <w:pStyle w:val="30DB1FDDAE25476398DBB546126B96FF"/>
          </w:pPr>
          <w:r w:rsidRPr="0055423B">
            <w:rPr>
              <w:rStyle w:val="PlaceholderText"/>
            </w:rPr>
            <w:t>Click or tap here to enter text.</w:t>
          </w:r>
        </w:p>
      </w:docPartBody>
    </w:docPart>
    <w:docPart>
      <w:docPartPr>
        <w:name w:val="E3654E53DF284C52910A0466C5E9BA69"/>
        <w:category>
          <w:name w:val="General"/>
          <w:gallery w:val="placeholder"/>
        </w:category>
        <w:types>
          <w:type w:val="bbPlcHdr"/>
        </w:types>
        <w:behaviors>
          <w:behavior w:val="content"/>
        </w:behaviors>
        <w:guid w:val="{4D93BCAF-1449-441E-BF9C-E5542229BF05}"/>
      </w:docPartPr>
      <w:docPartBody>
        <w:p w:rsidR="008E268B" w:rsidRDefault="00A95D76" w:rsidP="00A95D76">
          <w:pPr>
            <w:pStyle w:val="E3654E53DF284C52910A0466C5E9BA69"/>
          </w:pPr>
          <w:r w:rsidRPr="005542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DE"/>
    <w:family w:val="swiss"/>
    <w:pitch w:val="variable"/>
    <w:sig w:usb0="81000003" w:usb1="00000000" w:usb2="00000000" w:usb3="00000000" w:csb0="0001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2EF"/>
    <w:rsid w:val="000649B6"/>
    <w:rsid w:val="000668FC"/>
    <w:rsid w:val="00076FA2"/>
    <w:rsid w:val="0007770D"/>
    <w:rsid w:val="000B2D3C"/>
    <w:rsid w:val="001408C3"/>
    <w:rsid w:val="00146902"/>
    <w:rsid w:val="00174996"/>
    <w:rsid w:val="001B69B6"/>
    <w:rsid w:val="001C2A57"/>
    <w:rsid w:val="001D1595"/>
    <w:rsid w:val="001E68FD"/>
    <w:rsid w:val="00215C9D"/>
    <w:rsid w:val="00230FC5"/>
    <w:rsid w:val="002422D7"/>
    <w:rsid w:val="00246C16"/>
    <w:rsid w:val="0025122C"/>
    <w:rsid w:val="00255C0D"/>
    <w:rsid w:val="00255C77"/>
    <w:rsid w:val="00286AB7"/>
    <w:rsid w:val="002A3D9F"/>
    <w:rsid w:val="002D2EEA"/>
    <w:rsid w:val="002D7112"/>
    <w:rsid w:val="00313928"/>
    <w:rsid w:val="003149E8"/>
    <w:rsid w:val="00325EC8"/>
    <w:rsid w:val="003931C8"/>
    <w:rsid w:val="003A1EE7"/>
    <w:rsid w:val="003C5ABD"/>
    <w:rsid w:val="003D1AB4"/>
    <w:rsid w:val="003E28C6"/>
    <w:rsid w:val="003F0A08"/>
    <w:rsid w:val="00456F3A"/>
    <w:rsid w:val="004909D4"/>
    <w:rsid w:val="004960DD"/>
    <w:rsid w:val="004B57B8"/>
    <w:rsid w:val="004B6813"/>
    <w:rsid w:val="004D6749"/>
    <w:rsid w:val="005276F2"/>
    <w:rsid w:val="005557F8"/>
    <w:rsid w:val="005920B4"/>
    <w:rsid w:val="005C114A"/>
    <w:rsid w:val="005D169E"/>
    <w:rsid w:val="005D77C8"/>
    <w:rsid w:val="005F7CA0"/>
    <w:rsid w:val="006363D6"/>
    <w:rsid w:val="00672D85"/>
    <w:rsid w:val="006B65ED"/>
    <w:rsid w:val="006B7B07"/>
    <w:rsid w:val="006C6B5D"/>
    <w:rsid w:val="006F6FF7"/>
    <w:rsid w:val="00723B28"/>
    <w:rsid w:val="00740465"/>
    <w:rsid w:val="0074066A"/>
    <w:rsid w:val="00746BAB"/>
    <w:rsid w:val="0076607D"/>
    <w:rsid w:val="00776252"/>
    <w:rsid w:val="00790946"/>
    <w:rsid w:val="007A2BF2"/>
    <w:rsid w:val="007A539B"/>
    <w:rsid w:val="007D20CF"/>
    <w:rsid w:val="007D2E88"/>
    <w:rsid w:val="007E5A98"/>
    <w:rsid w:val="007F3563"/>
    <w:rsid w:val="007F684D"/>
    <w:rsid w:val="00804D7E"/>
    <w:rsid w:val="008072CA"/>
    <w:rsid w:val="00815086"/>
    <w:rsid w:val="00830828"/>
    <w:rsid w:val="00836442"/>
    <w:rsid w:val="008843F9"/>
    <w:rsid w:val="008A7994"/>
    <w:rsid w:val="008D7A12"/>
    <w:rsid w:val="008E268B"/>
    <w:rsid w:val="009968C8"/>
    <w:rsid w:val="009C6E71"/>
    <w:rsid w:val="009D461F"/>
    <w:rsid w:val="009E6DEE"/>
    <w:rsid w:val="009F02EF"/>
    <w:rsid w:val="00A15AD9"/>
    <w:rsid w:val="00A26AFC"/>
    <w:rsid w:val="00A342DB"/>
    <w:rsid w:val="00A86CE9"/>
    <w:rsid w:val="00A95D76"/>
    <w:rsid w:val="00AF168F"/>
    <w:rsid w:val="00AF36E0"/>
    <w:rsid w:val="00B05151"/>
    <w:rsid w:val="00B47FBD"/>
    <w:rsid w:val="00B50E55"/>
    <w:rsid w:val="00B51735"/>
    <w:rsid w:val="00B82BAC"/>
    <w:rsid w:val="00B87FB7"/>
    <w:rsid w:val="00BA5F92"/>
    <w:rsid w:val="00BA72BC"/>
    <w:rsid w:val="00BC5D02"/>
    <w:rsid w:val="00BD0C42"/>
    <w:rsid w:val="00BD3CA1"/>
    <w:rsid w:val="00BF0375"/>
    <w:rsid w:val="00BF3509"/>
    <w:rsid w:val="00C04958"/>
    <w:rsid w:val="00C85B5E"/>
    <w:rsid w:val="00CA675D"/>
    <w:rsid w:val="00D20FA3"/>
    <w:rsid w:val="00D26AB6"/>
    <w:rsid w:val="00D82D68"/>
    <w:rsid w:val="00DD4E22"/>
    <w:rsid w:val="00E20588"/>
    <w:rsid w:val="00E519D2"/>
    <w:rsid w:val="00E56156"/>
    <w:rsid w:val="00E6596C"/>
    <w:rsid w:val="00EB29DC"/>
    <w:rsid w:val="00ED35EE"/>
    <w:rsid w:val="00EE008D"/>
    <w:rsid w:val="00EE5A11"/>
    <w:rsid w:val="00EF473F"/>
    <w:rsid w:val="00F0634A"/>
    <w:rsid w:val="00F16120"/>
    <w:rsid w:val="00F24A25"/>
    <w:rsid w:val="00F305E0"/>
    <w:rsid w:val="00F52D65"/>
    <w:rsid w:val="00F62EE5"/>
    <w:rsid w:val="00FD2983"/>
    <w:rsid w:val="00FD2E23"/>
    <w:rsid w:val="00FD3A9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95D76"/>
    <w:rPr>
      <w:color w:val="666666"/>
    </w:rPr>
  </w:style>
  <w:style w:type="paragraph" w:customStyle="1" w:styleId="8FA1EE0EE37D4744B91D8D367C6F3B8D">
    <w:name w:val="8FA1EE0EE37D4744B91D8D367C6F3B8D"/>
    <w:rsid w:val="00146902"/>
  </w:style>
  <w:style w:type="paragraph" w:customStyle="1" w:styleId="03E76CD8D17C4D2AAE7E094F0D028CC0">
    <w:name w:val="03E76CD8D17C4D2AAE7E094F0D028CC0"/>
    <w:rsid w:val="00146902"/>
  </w:style>
  <w:style w:type="paragraph" w:customStyle="1" w:styleId="1860BE3C3763408487918C68FD16D545">
    <w:name w:val="1860BE3C3763408487918C68FD16D545"/>
    <w:rsid w:val="00146902"/>
  </w:style>
  <w:style w:type="paragraph" w:customStyle="1" w:styleId="BC4A0769485A4303B88976BB68C42E3F">
    <w:name w:val="BC4A0769485A4303B88976BB68C42E3F"/>
    <w:rsid w:val="003931C8"/>
    <w:pPr>
      <w:spacing w:line="259" w:lineRule="auto"/>
    </w:pPr>
    <w:rPr>
      <w:kern w:val="0"/>
      <w:sz w:val="22"/>
      <w:szCs w:val="22"/>
      <w14:ligatures w14:val="none"/>
    </w:rPr>
  </w:style>
  <w:style w:type="paragraph" w:customStyle="1" w:styleId="30DB1FDDAE25476398DBB546126B96FF">
    <w:name w:val="30DB1FDDAE25476398DBB546126B96FF"/>
    <w:rsid w:val="003931C8"/>
    <w:pPr>
      <w:spacing w:line="259" w:lineRule="auto"/>
    </w:pPr>
    <w:rPr>
      <w:kern w:val="0"/>
      <w:sz w:val="22"/>
      <w:szCs w:val="22"/>
      <w14:ligatures w14:val="none"/>
    </w:rPr>
  </w:style>
  <w:style w:type="paragraph" w:customStyle="1" w:styleId="E3654E53DF284C52910A0466C5E9BA69">
    <w:name w:val="E3654E53DF284C52910A0466C5E9BA69"/>
    <w:rsid w:val="00A95D76"/>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078961D-B889-0945-B412-EFA49AC520D9}">
  <we:reference id="wa104382081" version="1.55.1.0" store="en-GB" storeType="OMEX"/>
  <we:alternateReferences>
    <we:reference id="WA104382081" version="1.55.1.0" store="en-GB" storeType="OMEX"/>
  </we:alternateReferences>
  <we:properties>
    <we:property name="MENDELEY_CITATIONS" value="[{&quot;citationID&quot;:&quot;MENDELEY_CITATION_68627ee2-d3a6-4e82-ac45-4a8203ce6de5&quot;,&quot;properties&quot;:{&quot;noteIndex&quot;:0},&quot;isEdited&quot;:false,&quot;manualOverride&quot;:{&quot;isManuallyOverridden&quot;:false,&quot;citeprocText&quot;:&quot;(Hechinger &amp;#38; Lafferty 2005; Stireman &lt;i&gt;et al.&lt;/i&gt; 2006; Whittaker 1972)&quot;,&quot;manualOverrideText&quot;:&quot;&quot;},&quot;citationTag&quot;:&quot;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&quot;,&quot;citationItems&quot;:[{&quot;id&quot;:&quot;a97ee61c-c2d5-37bf-bdc8-c3123c5442b2&quot;,&quot;itemData&quot;:{&quot;type&quot;:&quot;article-journal&quot;,&quot;id&quot;:&quot;a97ee61c-c2d5-37bf-bdc8-c3123c5442b2&quot;,&quot;title&quot;:&quot;Host diversity begets parasite diversity: bird final hosts and trematodes in snail intermediate hosts&quot;,&quot;author&quot;:[{&quot;family&quot;:&quot;Hechinger&quot;,&quot;given&quot;:&quot;Ryan F&quot;,&quot;parse-names&quot;:false,&quot;dropping-particle&quot;:&quot;&quot;,&quot;non-dropping-particle&quot;:&quot;&quot;},{&quot;family&quot;:&quot;Lafferty&quot;,&quot;given&quot;:&quot;Kevin D&quot;,&quot;parse-names&quot;:false,&quot;dropping-particle&quot;:&quot;&quot;,&quot;non-dropping-particle&quot;:&quot;&quot;}],&quot;container-title&quot;:&quot;Proceedings of the Royal Society B: Biological Sciences&quot;,&quot;DOI&quot;:&quot;10.1098/rspb.2005.3070&quot;,&quot;ISSN&quot;:&quot;0962-8452&quot;,&quot;issued&quot;:{&quot;date-parts&quot;:[[2005,5,22]]},&quot;page&quot;:&quot;1059-1066&quot;,&quot;abstract&quot;:&quot;&lt;p&gt;An unappreciated facet of biodiversity is that rich communities and high abundance may foster parasitism. For parasites that sequentially use different host species throughout complex life cycles, parasite diversity and abundance in ‘downstream’ hosts should logically increase with the diversity and abundance of ‘upstream’ hosts (which carry the preceding stages of parasites). Surprisingly, this logical assumption has little empirical support, especially regarding metazoan parasites. Few studies have attempted direct tests of this idea and most have lacked the appropriate scale of investigation. In two different studies, we used time-lapse videography to quantify birds at fine spatial scales, and then related bird communities to larval trematode communities in snail populations sampled at the same small spatial scales. Species richness, species heterogeneity and abundance of final host birds were positively correlated with species richness, species heterogeneity and abundance of trematodes in host snails. Such community-level interactions have rarely been demonstrated and have implications for community theory, epidemiological theory and ecosystem management.&lt;/p&gt;&quot;,&quot;issue&quot;:&quot;1567&quot;,&quot;volume&quot;:&quot;272&quot;,&quot;container-title-short&quot;:&quot;&quot;},&quot;isTemporary&quot;:false},{&quot;id&quot;:&quot;099773d2-9774-3fae-a160-83bd03f17db9&quot;,&quot;itemData&quot;:{&quot;type&quot;:&quot;article-journal&quot;,&quot;id&quot;:&quot;099773d2-9774-3fae-a160-83bd03f17db9&quot;,&quot;title&quot;:&quot;Cascading host-associated genetic differentiation in parasitoids of phytophagous insects&quot;,&quot;author&quot;:[{&quot;family&quot;:&quot;Stireman&quot;,&quot;given&quot;:&quot;J O&quot;,&quot;parse-names&quot;:false,&quot;dropping-particle&quot;:&quot;&quot;,&quot;non-dropping-particle&quot;:&quot;&quot;},{&quot;family&quot;:&quot;Nason&quot;,&quot;given&quot;:&quot;J D&quot;,&quot;parse-names&quot;:false,&quot;dropping-particle&quot;:&quot;&quot;,&quot;non-dropping-particle&quot;:&quot;&quot;},{&quot;family&quot;:&quot;Heard&quot;,&quot;given&quot;:&quot;S B&quot;,&quot;parse-names&quot;:false,&quot;dropping-particle&quot;:&quot;&quot;,&quot;non-dropping-particle&quot;:&quot;&quot;},{&quot;family&quot;:&quot;Seehawer&quot;,&quot;given&quot;:&quot;J M&quot;,&quot;parse-names&quot;:false,&quot;dropping-particle&quot;:&quot;&quot;,&quot;non-dropping-particle&quot;:&quot;&quot;}],&quot;container-title&quot;:&quot;Proceedings of the Royal Society B-Biological Sciences&quot;,&quot;ISSN&quot;:&quot;0962-8452&quot;,&quot;issued&quot;:{&quot;date-parts&quot;:[[2006]]},&quot;publisher-place&quot;:&quot;Stireman, JO Wright State Univ, Dept Biol Sci, Dayton, OH 45435 USA Univ New Brunswick, Dept Biol, Fredericton, NB E38 6E1, Canada Univ Iowa, Dept Biol Sci, Iowa City, IA 52242 USA Iowa State Univ Sci &amp; Technol, Dept Ecol Evolut &amp; Organismal Biol, Ames, I&quot;,&quot;page&quot;:&quot;523-530&quot;,&quot;language&quot;:&quot;English LB  - JH0053&quot;,&quot;abstract&quot;:&quot;The extraordinary diversity of phytophagous insects may be attributable to their narrow specialization as parasites of plants, with selective tradeoffs associated with alternate host plants driving genetic divergence of host-associated forms via ecological speciation. Most phytophagous insects in turn are attacked by parasitoid insects, which are similarly specialized and may also undergo host-associated differentiation (HAD). A particularly interesting possibility is that HAD by phytophagous insects might lead to HAD in parasitoids, as parasitoids evolve divergent lineages on the new host plant-specific lineages of their phytophagous hosts. We call this process 'cascading host-associated differentiation' (cascading HAD). We tested for cascading HAD in parasitoids of two phytophagous insects, each of which consists of genetically distinct host-associated lineages on the same pair of goldenrods (Solidago). Each parasitoid exhibited significant host-associated genetic divergence, and the distribution and patterns of divergence are consistent with divergence in sympatry. Although evidence for cascading HAD is currently limited, our results suggest that it could play an important role in the diversification of parasitoids attacking phytophagous insects. The existence of cryptic host-associated lineages also suggests that the diversity of parasitoids may be vastly underestimated.&quot;,&quot;issue&quot;:&quot;1586&quot;,&quot;volume&quot;:&quot;273&quot;,&quot;container-title-short&quot;:&quot;&quot;},&quot;isTemporary&quot;:false},{&quot;id&quot;:&quot;8df8cbaa-e31e-3d12-bce2-7a87164ed9af&quot;,&quot;itemData&quot;:{&quot;type&quot;:&quot;article-journal&quot;,&quot;id&quot;:&quot;8df8cbaa-e31e-3d12-bce2-7a87164ed9af&quot;,&quot;title&quot;:&quot;Evolution and measurement of species diversity&quot;,&quot;author&quot;:[{&quot;family&quot;:&quot;Whittaker&quot;,&quot;given&quot;:&quot;R. H.&quot;,&quot;parse-names&quot;:false,&quot;dropping-particle&quot;:&quot;&quot;,&quot;non-dropping-particle&quot;:&quot;&quot;}],&quot;container-title&quot;:&quot;TAXON&quot;,&quot;container-title-short&quot;:&quot;Taxon&quot;,&quot;DOI&quot;:&quot;10.2307/1218190&quot;,&quot;ISSN&quot;:&quot;0040-0262&quot;,&quot;issued&quot;:{&quot;date-parts&quot;:[[1972,5,26]]},&quot;page&quot;:&quot;213-251&quot;,&quot;abstract&quot;:&quot;&lt;p&gt;Given a resource gradient (e.g. light intensity, prey size) in a community, species evolve to use different parts of this gradient; competition between them is thereby reduced. Species relationships in the community may be conceived in terms of a multidimensional coordinate system, the axes of which are the various resource gradients (and other aspects of species relationships to space, time, and one another in the community). This coordinate system defines a hyperspace, and the range of the space that a given species occupies is its niche hypervolume, as an abstract characterization of its intra‐community position, or niche. Species evolve toward difference in niche, and consequently toward difference in location of their hypervolumes in the niche hyperspace. Through evolutionary time additional species can fit into the community in niche hypervolumes different from those of other species, and the niche hyperspace can become increasingly complex. Its complexity relates to the community's richness in species, its alpha diversity.&lt;/p&gt;&quot;,&quot;issue&quot;:&quot;2-3&quot;,&quot;volume&quot;:&quot;21&quot;},&quot;isTemporary&quot;:false}]},{&quot;citationID&quot;:&quot;MENDELEY_CITATION_0a7fc896-c982-45ba-8000-5b530ecdbbba&quot;,&quot;properties&quot;:{&quot;noteIndex&quot;:0},&quot;isEdited&quot;:false,&quot;manualOverride&quot;:{&quot;isManuallyOverridden&quot;:false,&quot;citeprocText&quot;:&quot;(Blaimer &lt;i&gt;et al.&lt;/i&gt; 2023; Ehrlich &amp;#38; Raven 1964; Price 2002)&quot;,&quot;manualOverrideText&quot;:&quot;&quot;},&quot;citationTag&quot;:&quot;MENDELEY_CITATION_v3_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&quot;,&quot;citationItems&quot;:[{&quot;id&quot;:&quot;d0fe61af-97bd-324a-ab8b-9ed919b7a0a9&quot;,&quot;itemData&quot;:{&quot;type&quot;:&quot;article-journal&quot;,&quot;id&quot;:&quot;d0fe61af-97bd-324a-ab8b-9ed919b7a0a9&quot;,&quot;title&quot;:&quot;Key innovations and the diversification of Hymenoptera&quot;,&quot;author&quot;:[{&quot;family&quot;:&quot;Blaimer&quot;,&quot;given&quot;:&quot;Bonnie B.&quot;,&quot;parse-names&quot;:false,&quot;dropping-particle&quot;:&quot;&quot;,&quot;non-dropping-particle&quot;:&quot;&quot;},{&quot;family&quot;:&quot;Santos&quot;,&quot;given&quot;:&quot;Bernardo F.&quot;,&quot;parse-names&quot;:false,&quot;dropping-particle&quot;:&quot;&quot;,&quot;non-dropping-particle&quot;:&quot;&quot;},{&quot;family&quot;:&quot;Cruaud&quot;,&quot;given&quot;:&quot;Astrid&quot;,&quot;parse-names&quot;:false,&quot;dropping-particle&quot;:&quot;&quot;,&quot;non-dropping-particle&quot;:&quot;&quot;},{&quot;family&quot;:&quot;Gates&quot;,&quot;given&quot;:&quot;Michael W.&quot;,&quot;parse-names&quot;:false,&quot;dropping-particle&quot;:&quot;&quot;,&quot;non-dropping-particle&quot;:&quot;&quot;},{&quot;family&quot;:&quot;Kula&quot;,&quot;given&quot;:&quot;Robert R.&quot;,&quot;parse-names&quot;:false,&quot;dropping-particle&quot;:&quot;&quot;,&quot;non-dropping-particle&quot;:&quot;&quot;},{&quot;family&quot;:&quot;Mikó&quot;,&quot;given&quot;:&quot;István&quot;,&quot;parse-names&quot;:false,&quot;dropping-particle&quot;:&quot;&quot;,&quot;non-dropping-particle&quot;:&quot;&quot;},{&quot;family&quot;:&quot;Rasplus&quot;,&quot;given&quot;:&quot;Jean-Yves&quot;,&quot;parse-names&quot;:false,&quot;dropping-particle&quot;:&quot;&quot;,&quot;non-dropping-particle&quot;:&quot;&quot;},{&quot;family&quot;:&quot;Smith&quot;,&quot;given&quot;:&quot;David R.&quot;,&quot;parse-names&quot;:false,&quot;dropping-particle&quot;:&quot;&quot;,&quot;non-dropping-particle&quot;:&quot;&quot;},{&quot;family&quot;:&quot;Talamas&quot;,&quot;given&quot;:&quot;Elijah J.&quot;,&quot;parse-names&quot;:false,&quot;dropping-particle&quot;:&quot;&quot;,&quot;non-dropping-particle&quot;:&quot;&quot;},{&quot;family&quot;:&quot;Brady&quot;,&quot;given&quot;:&quot;Seán G.&quot;,&quot;parse-names&quot;:false,&quot;dropping-particle&quot;:&quot;&quot;,&quot;non-dropping-particle&quot;:&quot;&quot;},{&quot;family&quot;:&quot;Buffington&quot;,&quot;given&quot;:&quot;Matthew L.&quot;,&quot;parse-names&quot;:false,&quot;dropping-particle&quot;:&quot;&quot;,&quot;non-dropping-particle&quot;:&quot;&quot;}],&quot;container-title&quot;:&quot;Nature Communications&quot;,&quot;container-title-short&quot;:&quot;Nat Commun&quot;,&quot;DOI&quot;:&quot;10.1038/s41467-023-36868-4&quot;,&quot;ISSN&quot;:&quot;2041-1723&quot;,&quot;issued&quot;:{&quot;date-parts&quot;:[[2023,3,3]]},&quot;page&quot;:&quot;1212&quot;,&quot;abstract&quot;:&quot;&lt;p&gt;The order Hymenoptera (wasps, ants, sawflies, and bees) represents one of the most diverse animal lineages, but whether specific key innovations have contributed to its diversification is still unknown. We assembled the largest time-calibrated phylogeny of Hymenoptera to date and investigated the origin and possible correlation of particular morphological and behavioral innovations with diversification in the order: the wasp waist of Apocrita; the stinger of Aculeata; parasitoidism, a specialized form of carnivory; and secondary phytophagy, a reversal to plant-feeding. Here, we show that parasitoidism has been the dominant strategy since the Late Triassic in Hymenoptera, but was not an immediate driver of diversification. Instead, transitions to secondary phytophagy (from parasitoidism) had a major influence on diversification rate in Hymenoptera. Support for the stinger and the wasp waist as key innovations remains equivocal, but these traits may have laid the anatomical and behavioral foundations for adaptations more directly associated with diversification.&lt;/p&gt;&quot;,&quot;issue&quot;:&quot;1&quot;,&quot;volume&quot;:&quot;14&quot;},&quot;isTemporary&quot;:false},{&quot;id&quot;:&quot;0971dd00-c56d-3375-89c2-d395536aff7f&quot;,&quot;itemData&quot;:{&quot;type&quot;:&quot;article-journal&quot;,&quot;id&quot;:&quot;0971dd00-c56d-3375-89c2-d395536aff7f&quot;,&quot;title&quot;:&quot;Butterflies and plants: a study in coevolution&quot;,&quot;author&quot;:[{&quot;family&quot;:&quot;Ehrlich&quot;,&quot;given&quot;:&quot;P R&quot;,&quot;parse-names&quot;:false,&quot;dropping-particle&quot;:&quot;&quot;,&quot;non-dropping-particle&quot;:&quot;&quot;},{&quot;family&quot;:&quot;Raven&quot;,&quot;given&quot;:&quot;P H&quot;,&quot;parse-names&quot;:false,&quot;dropping-particle&quot;:&quot;&quot;,&quot;non-dropping-particle&quot;:&quot;&quot;}],&quot;container-title&quot;:&quot;Evolution&quot;,&quot;container-title-short&quot;:&quot;Evolution (N Y)&quot;,&quot;DOI&quot;:&quot;10.2307/2406212&quot;,&quot;ISSN&quot;:&quot;0014-3820&quot;,&quot;issued&quot;:{&quot;date-parts&quot;:[[1964]]},&quot;page&quot;:&quot;586-608&quot;,&quot;language&quot;:&quot;English&quot;,&quot;issue&quot;:&quot;4&quot;,&quot;volume&quot;:&quot;18&quot;},&quot;isTemporary&quot;:false},{&quot;id&quot;:&quot;8f999a69-d183-3b7c-b464-58693fa2ca9c&quot;,&quot;itemData&quot;:{&quot;type&quot;:&quot;article-journal&quot;,&quot;id&quot;:&quot;8f999a69-d183-3b7c-b464-58693fa2ca9c&quot;,&quot;title&quot;:&quot;Resource-driven terrestrial interaction webs&quot;,&quot;author&quot;:[{&quot;family&quot;:&quot;Price&quot;,&quot;given&quot;:&quot;P W&quot;,&quot;parse-names&quot;:false,&quot;dropping-particle&quot;:&quot;&quot;,&quot;non-dropping-particle&quot;:&quot;&quot;}],&quot;container-title&quot;:&quot;Ecological Research&quot;,&quot;container-title-short&quot;:&quot;Ecol Res&quot;,&quot;DOI&quot;:&quot;10.1046/j.1440-1703.2002.00483.x&quot;,&quot;ISSN&quot;:&quot;0912-3814&quot;,&quot;issued&quot;:{&quot;date-parts&quot;:[[2002]]},&quot;publisher-place&quot;:&quot;No Arizona Univ, Dept Biol Sci, Flagstaff, AZ 86011 USA. Price, PW (reprint author), No Arizona Univ, Dept Biol Sci, Box 5640, Flagstaff, AZ 86011 USA.&quot;,&quot;page&quot;:&quot;241-247&quot;,&quot;language&quot;:&quot;English LB  - ML0017, JH0025, S5256&quot;,&quot;abstract&quot;:&quot;Terrestrial food webs based on living plants may well represent 75% of global terrestrial biodiversity. The majority of component species are specialists and a large proportion is parasitic as herbivores and carnivores, with consequences for high sensitivity to heterogeneity on a variety of scales. Relatively large primary producers support relatively small insect herbivores and carnivores, with plants providing both food and habitat, making resource-driven effects very strong. Complexity of resources provided by plants, with influences up the food web, is generated by at least seven major factors: (i) plants as food; (ii) plants as habitat; (iii) the physical traits of plants such as size, toughness and trichomes; (iv) traits of plants that require evolutionary responses by herbivores in terms of crypsis, phenological synchrony, life history and behavioral adaptations; (v) the constitutive chemicals in plants; (vi) the induced changes in plants caused by herbivory; and (vii) landscape and biogeographic variation in vegetation types and food web richness. No other trophic level has such a wide-ranging impact on other trophic levels. But such broad impact makes the term 'food web' overly narrow and inadequate. The term 'interaction web' is preferable, aiding recognition of the many kinds of interactions that pass up food webs from living plants. Any claim that top-down impact is stronger than bottom-up influences is necessarily couched in a narrow sense of biomass or numbers reduction.&quot;,&quot;issue&quot;:&quot;2&quot;,&quot;volume&quot;:&quot;17&quot;},&quot;isTemporary&quot;:false}]},{&quot;citationID&quot;:&quot;MENDELEY_CITATION_f128fc36-e3fe-4ff0-91c1-5bb270b4bebb&quot;,&quot;properties&quot;:{&quot;noteIndex&quot;:0},&quot;isEdited&quot;:false,&quot;manualOverride&quot;:{&quot;isManuallyOverridden&quot;:false,&quot;citeprocText&quot;:&quot;(Lafferty &lt;i&gt;et al.&lt;/i&gt; 2006)&quot;,&quot;manualOverrideText&quot;:&quot;&quot;},&quot;citationTag&quot;:&quot;MENDELEY_CITATION_v3_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&quot;,&quot;citationItems&quot;:[{&quot;id&quot;:&quot;74ae0fe2-e805-3fb2-8731-7e9a66e46eb5&quot;,&quot;itemData&quot;:{&quot;type&quot;:&quot;article-journal&quot;,&quot;id&quot;:&quot;74ae0fe2-e805-3fb2-8731-7e9a66e46eb5&quot;,&quot;title&quot;:&quot;Parasites dominate food web links&quot;,&quot;author&quot;:[{&quot;family&quot;:&quot;Lafferty&quot;,&quot;given&quot;:&quot;Kevin D.&quot;,&quot;parse-names&quot;:false,&quot;dropping-particle&quot;:&quot;&quot;,&quot;non-dropping-particle&quot;:&quot;&quot;},{&quot;family&quot;:&quot;Dobson&quot;,&quot;given&quot;:&quot;Andrew P.&quot;,&quot;parse-names&quot;:false,&quot;dropping-particle&quot;:&quot;&quot;,&quot;non-dropping-particle&quot;:&quot;&quot;},{&quot;family&quot;:&quot;Kuris&quot;,&quot;given&quot;:&quot;Armand M.&quot;,&quot;parse-names&quot;:false,&quot;dropping-particle&quot;:&quot;&quot;,&quot;non-dropping-particle&quot;:&quot;&quot;}],&quot;container-title&quot;:&quot;Proceedings of the National Academy of Sciences&quot;,&quot;DOI&quot;:&quot;10.1073/pnas.0604755103&quot;,&quot;ISSN&quot;:&quot;0027-8424&quot;,&quot;issued&quot;:{&quot;date-parts&quot;:[[2006,7,25]]},&quot;page&quot;:&quot;11211-11216&quot;,&quot;abstract&quot;:&quot;&lt;p&gt;Parasitism is the most common animal lifestyle, yet food webs rarely include parasites. The few earlier studies have indicated that including parasites leads to obvious increases in species richness, number of links, and food chain length. A less obvious result was that adding parasites slightly reduced connectance, a key metric considered to affect food web stability. However, reported reductions in connectance after the addition of parasites resulted from an inappropriate calculation. Two alternative corrective approaches applied to four published studies yield an opposite result: parasites increase connectance, sometimes dramatically. In addition, we find that parasites can greatly affect other food web statistics, such as nestedness (asymmetry of interactions), chain length, and linkage density. Furthermore, whereas most food webs find that top trophic levels are least vulnerable to natural enemies, the inclusion of parasites revealed that mid-trophic levels, not low trophic levels, suffered the highest vulnerability to natural enemies. These results show that food webs are very incomplete without parasites. Most notably, recognition of parasite links may have important consequences for ecosystem stability because they can increase connectance and nestedness.&lt;/p&gt;&quot;,&quot;issue&quot;:&quot;30&quot;,&quot;volume&quot;:&quot;103&quot;,&quot;container-title-short&quot;:&quot;&quot;},&quot;isTemporary&quot;:false}]},{&quot;citationID&quot;:&quot;MENDELEY_CITATION_3e70ce3d-d0a9-42ad-b409-6cc5650d15af&quot;,&quot;properties&quot;:{&quot;noteIndex&quot;:0},&quot;isEdited&quot;:false,&quot;manualOverride&quot;:{&quot;isManuallyOverridden&quot;:false,&quot;citeprocText&quot;:&quot;(Janzen 1970; Lewinsohn &amp;#38; Roslin 2008; Whittaker 1972)&quot;,&quot;manualOverrideText&quot;:&quot;&quot;},&quot;citationTag&quot;:&quot;MENDELEY_CITATION_v3_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&quot;,&quot;citationItems&quot;:[{&quot;id&quot;:&quot;6d86a45c-23fa-32d3-a437-b87448daf727&quot;,&quot;itemData&quot;:{&quot;type&quot;:&quot;article-journal&quot;,&quot;id&quot;:&quot;6d86a45c-23fa-32d3-a437-b87448daf727&quot;,&quot;title&quot;:&quot;Herbivores and the number of tree species in tropical forests&quot;,&quot;author&quot;:[{&quot;family&quot;:&quot;Janzen&quot;,&quot;given&quot;:&quot;D H&quot;,&quot;parse-names&quot;:false,&quot;dropping-particle&quot;:&quot;&quot;,&quot;non-dropping-particle&quot;:&quot;&quot;}],&quot;container-title&quot;:&quot;American Naturalist&quot;,&quot;DOI&quot;:&quot;10.1086/282687&quot;,&quot;ISSN&quot;:&quot;0003-0147&quot;,&quot;issued&quot;:{&quot;date-parts&quot;:[[1970]]},&quot;page&quot;:&quot;501-528&quot;,&quot;issue&quot;:&quot;940&quot;,&quot;volume&quot;:&quot;104&quot;,&quot;container-title-short&quot;:&quot;&quot;},&quot;isTemporary&quot;:false},{&quot;id&quot;:&quot;111cddb0-6337-3c9f-af4f-b0dbf7e5f997&quot;,&quot;itemData&quot;:{&quot;type&quot;:&quot;article-journal&quot;,&quot;id&quot;:&quot;111cddb0-6337-3c9f-af4f-b0dbf7e5f997&quot;,&quot;title&quot;:&quot;Four ways towards tropical herbivore megadiversity&quot;,&quot;author&quot;:[{&quot;family&quot;:&quot;Lewinsohn&quot;,&quot;given&quot;:&quot;T M&quot;,&quot;parse-names&quot;:false,&quot;dropping-particle&quot;:&quot;&quot;,&quot;non-dropping-particle&quot;:&quot;&quot;},{&quot;family&quot;:&quot;Roslin&quot;,&quot;given&quot;:&quot;T&quot;,&quot;parse-names&quot;:false,&quot;dropping-particle&quot;:&quot;&quot;,&quot;non-dropping-particle&quot;:&quot;&quot;}],&quot;container-title&quot;:&quot;Ecology Letters&quot;,&quot;container-title-short&quot;:&quot;Ecol Lett&quot;,&quot;issued&quot;:{&quot;date-parts&quot;:[[2008]]},&quot;publisher-place&quot;:&quot;[Lewinsohn, Thomas M.] Univ Estadual Campinas, Dept Zool, IB, Lab Interacoes Insetos Plantas, BR-13083970 Campinas, SP, Brazil. [Roslin, Tomas] Univ Helsinki, Metapopulat Res Grp, Dept Biol &amp; Environm Sci, FI-00014 Helsinki, Finland.&quot;,&quot;page&quot;:&quot;398-416&quot;,&quot;abstract&quot;:&quot;Most multicellular species alive are tropical arthropods associated with plants. Hence, the host-specificity of these species, and their diversity at different scales, are keys to understanding the assembly structure of global biodiversity. We present a comprehensive scheme in which tropical herbivore megadiversity can be partitioned into the following components: (A) more host plant species per se, (B) more arthropod species per plant species, (C) higher host specificity of herbivores, or (D) higher species turnover (beta diversity) in the tropics than in the temperate zone. We scrutinize recent studies addressing each component and identify methodological differences among them. We find substantial support for the importance of component A, more tropical host species. A meta-analysis of published results reveals intermediate to high correlations between plant and herbivore diversity, accounting for up to 60% of the variation in insect species richness. Support for other factors is mixed, with studies too scarce and approaches too uneven to allow for quantitative summaries. More research on individual components is unlikely to resolve their relative contribution to overall herbivore diversity. Instead, we call for the adoption of more coherent methods that avoid pitfalls for larger-scale comparisons, for studies assessing different components together rather than singly, and for studies that investigate herbivore beta-diversity (component D) in a more comprehensive perspective.&quot;,&quot;issue&quot;:&quot;4&quot;,&quot;volume&quot;:&quot;11&quot;},&quot;isTemporary&quot;:false},{&quot;id&quot;:&quot;8df8cbaa-e31e-3d12-bce2-7a87164ed9af&quot;,&quot;itemData&quot;:{&quot;type&quot;:&quot;article-journal&quot;,&quot;id&quot;:&quot;8df8cbaa-e31e-3d12-bce2-7a87164ed9af&quot;,&quot;title&quot;:&quot;Evolution and measurement of species diversity&quot;,&quot;author&quot;:[{&quot;family&quot;:&quot;Whittaker&quot;,&quot;given&quot;:&quot;R. H.&quot;,&quot;parse-names&quot;:false,&quot;dropping-particle&quot;:&quot;&quot;,&quot;non-dropping-particle&quot;:&quot;&quot;}],&quot;container-title&quot;:&quot;TAXON&quot;,&quot;container-title-short&quot;:&quot;Taxon&quot;,&quot;DOI&quot;:&quot;10.2307/1218190&quot;,&quot;ISSN&quot;:&quot;0040-0262&quot;,&quot;issued&quot;:{&quot;date-parts&quot;:[[1972,5,26]]},&quot;page&quot;:&quot;213-251&quot;,&quot;abstract&quot;:&quot;&lt;p&gt;Given a resource gradient (e.g. light intensity, prey size) in a community, species evolve to use different parts of this gradient; competition between them is thereby reduced. Species relationships in the community may be conceived in terms of a multidimensional coordinate system, the axes of which are the various resource gradients (and other aspects of species relationships to space, time, and one another in the community). This coordinate system defines a hyperspace, and the range of the space that a given species occupies is its niche hypervolume, as an abstract characterization of its intra‐community position, or niche. Species evolve toward difference in niche, and consequently toward difference in location of their hypervolumes in the niche hyperspace. Through evolutionary time additional species can fit into the community in niche hypervolumes different from those of other species, and the niche hyperspace can become increasingly complex. Its complexity relates to the community's richness in species, its alpha diversity.&lt;/p&gt;&quot;,&quot;issue&quot;:&quot;2-3&quot;,&quot;volume&quot;:&quot;21&quot;},&quot;isTemporary&quot;:false}]},{&quot;citationID&quot;:&quot;MENDELEY_CITATION_7945aec0-7267-4c9f-a49e-c9bd186e0396&quot;,&quot;properties&quot;:{&quot;noteIndex&quot;:0},&quot;isEdited&quot;:false,&quot;manualOverride&quot;:{&quot;isManuallyOverridden&quot;:false,&quot;citeprocText&quot;:&quot;(Frost &lt;i&gt;et al.&lt;/i&gt; 2016; Holt 1977; Singer &amp;#38; Stireman 2005; Terborgh 2015; Whittaker 1972)&quot;,&quot;manualOverrideText&quot;:&quot;&quot;},&quot;citationTag&quot;:&quot;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&quot;,&quot;citationItems&quot;:[{&quot;id&quot;:&quot;1136c1ba-f9c3-342f-8713-7a885257e9aa&quot;,&quot;itemData&quot;:{&quot;type&quot;:&quot;article-journal&quot;,&quot;id&quot;:&quot;1136c1ba-f9c3-342f-8713-7a885257e9aa&quot;,&quot;title&quot;:&quot;Apparent competition drives community-wide parasitism rates and changes in host abundance across ecosystem boundaries&quot;,&quot;author&quot;:[{&quot;family&quot;:&quot;Frost&quot;,&quot;given&quot;:&quot;C M&quot;,&quot;parse-names&quot;:false,&quot;dropping-particle&quot;:&quot;&quot;,&quot;non-dropping-particle&quot;:&quot;&quot;},{&quot;family&quot;:&quot;Peralta&quot;,&quot;given&quot;:&quot;G&quot;,&quot;parse-names&quot;:false,&quot;dropping-particle&quot;:&quot;&quot;,&quot;non-dropping-particle&quot;:&quot;&quot;},{&quot;family&quot;:&quot;Rand&quot;,&quot;given&quot;:&quot;T A&quot;,&quot;parse-names&quot;:false,&quot;dropping-particle&quot;:&quot;&quot;,&quot;non-dropping-particle&quot;:&quot;&quot;},{&quot;family&quot;:&quot;Didham&quot;,&quot;given&quot;:&quot;R K&quot;,&quot;parse-names&quot;:false,&quot;dropping-particle&quot;:&quot;&quot;,&quot;non-dropping-particle&quot;:&quot;&quot;},{&quot;family&quot;:&quot;Varsani&quot;,&quot;given&quot;:&quot;A&quot;,&quot;parse-names&quot;:false,&quot;dropping-particle&quot;:&quot;&quot;,&quot;non-dropping-particle&quot;:&quot;&quot;},{&quot;family&quot;:&quot;Tylianakis&quot;,&quot;given&quot;:&quot;J M&quot;,&quot;parse-names&quot;:false,&quot;dropping-particle&quot;:&quot;&quot;,&quot;non-dropping-particle&quot;:&quot;&quot;}],&quot;container-title&quot;:&quot;Nature Communications&quot;,&quot;container-title-short&quot;:&quot;Nat Commun&quot;,&quot;DOI&quot;:&quot;10.1038/ncomms12644&quot;,&quot;ISSN&quot;:&quot;2041-1723&quot;,&quot;issued&quot;:{&quot;date-parts&quot;:[[2016]]},&quot;abstract&quot;:&quot;Species have strong indirect effects on others, and predicting these effects is a central challenge in ecology. Prey species sharing an enemy (predator or parasitoid) can be linked by apparent competition, but it is unknown whether this process is strong enough to be a community-wide structuring mechanism that could be used to predict future states of diverse food webs. Whether species abundances are spatially coupled by enemy movement across different habitats is also untested. Here, using a field experiment, we show that predicted apparent competitive effects between species, mediated via shared parasitoids, can significantly explain future parasitism rates and herbivore abundances. These predictions are successful even across edges between natural and managed forests, following experimental reduction of herbivore densities by aerial spraying of insecticide over 20 hectares. This result shows that trophic indirect effects propagate across networks and habitats in important, predictable ways, with implications for landscape planning, invasion biology and biological control.&quot;,&quot;volume&quot;:&quot;7&quot;},&quot;isTemporary&quot;:false},{&quot;id&quot;:&quot;9d2f05e8-d0bb-3117-8ca7-d6f90ec54682&quot;,&quot;itemData&quot;:{&quot;type&quot;:&quot;article-journal&quot;,&quot;id&quot;:&quot;9d2f05e8-d0bb-3117-8ca7-d6f90ec54682&quot;,&quot;title&quot;:&quot;Predation, Apparent competition, and structure of prey communities&quot;,&quot;author&quot;:[{&quot;family&quot;:&quot;Holt&quot;,&quot;given&quot;:&quot;R D&quot;,&quot;parse-names&quot;:false,&quot;dropping-particle&quot;:&quot;&quot;,&quot;non-dropping-particle&quot;:&quot;&quot;}],&quot;container-title&quot;:&quot;Theoretical Population Biology&quot;,&quot;container-title-short&quot;:&quot;Theor Popul Biol&quot;,&quot;DOI&quot;:&quot;10.1016/0040-5809(77)90042-9&quot;,&quot;ISSN&quot;:&quot;0040-5809&quot;,&quot;issued&quot;:{&quot;date-parts&quot;:[[1977]]},&quot;page&quot;:&quot;197-229&quot;,&quot;issue&quot;:&quot;2&quot;,&quot;volume&quot;:&quot;12&quot;},&quot;isTemporary&quot;:false},{&quot;id&quot;:&quot;e6a4968f-4306-3068-b866-9e530e15de0a&quot;,&quot;itemData&quot;:{&quot;type&quot;:&quot;article-journal&quot;,&quot;id&quot;:&quot;e6a4968f-4306-3068-b866-9e530e15de0a&quot;,&quot;title&quot;:&quot;The tri-trophic niche concept and adaptive radiation of phytophagous insects&quot;,&quot;author&quot;:[{&quot;family&quot;:&quot;Singer&quot;,&quot;given&quot;:&quot;M S&quot;,&quot;parse-names&quot;:false,&quot;dropping-particle&quot;:&quot;&quot;,&quot;non-dropping-particle&quot;:&quot;&quot;},{&quot;family&quot;:&quot;Stireman&quot;,&quot;given&quot;:&quot;J O&quot;,&quot;parse-names&quot;:false,&quot;dropping-particle&quot;:&quot;&quot;,&quot;non-dropping-particle&quot;:&quot;&quot;}],&quot;container-title&quot;:&quot;Ecology Letters&quot;,&quot;container-title-short&quot;:&quot;Ecol Lett&quot;,&quot;DOI&quot;:&quot;10.1111/j.1461-0248.2005.00835.x&quot;,&quot;ISSN&quot;:&quot;1461-023X&quot;,&quot;issued&quot;:{&quot;date-parts&quot;:[[2005]]},&quot;page&quot;:&quot;1247-1255&quot;,&quot;abstract&quot;:&quot;A conceptual divide exists between ecological and evolutionary approaches to understanding adaptive radiation, although the phenomenon is inherently both ecological and evolutionary. This divide is evident in studies of phytophagous insects, a highly diverse group that has been frequently investigated with the implicit or explicit goal of understanding its diversity. Whereas ecological studies of phytophagous insects increasingly recognize the importance of tri-trophic interactions as determinants of niche dimensions such as host-plant associations, evolutionary studies typically neglect the third trophic level. Here we attempt to reconcile ecological and evolutionary approaches through the concept of the ecological niche. We specifically present a tri-trophic niche concept as a foil to the traditional bi-trophic niche concept for phytophagous insects. We argue that these niche concepts have different implications for understanding herbivore community structure, population divergence, and evolutionary diversification. To this end, we offer contrasting empirical predictions of bi- and tri-trophic niche concepts for patterns of community structure, the process of population divergence, and patterns of evolutionary diversification of phytophagous insects.&quot;,&quot;issue&quot;:&quot;12&quot;,&quot;volume&quot;:&quot;8&quot;},&quot;isTemporary&quot;:false},{&quot;id&quot;:&quot;c01691dc-4e29-3574-9884-d893c0daef98&quot;,&quot;itemData&quot;:{&quot;type&quot;:&quot;article-journal&quot;,&quot;id&quot;:&quot;c01691dc-4e29-3574-9884-d893c0daef98&quot;,&quot;title&quot;:&quot;Toward a trophic theory of species diversity&quot;,&quot;author&quot;:[{&quot;family&quot;:&quot;Terborgh&quot;,&quot;given&quot;:&quot;John W.&quot;,&quot;parse-names&quot;:false,&quot;dropping-particle&quot;:&quot;&quot;,&quot;non-dropping-particle&quot;:&quot;&quot;}],&quot;container-title&quot;:&quot;Proceedings of the National Academy of Sciences&quot;,&quot;DOI&quot;:&quot;10.1073/pnas.1501070112&quot;,&quot;ISSN&quot;:&quot;0027-8424&quot;,&quot;issued&quot;:{&quot;date-parts&quot;:[[2015,9,15]]},&quot;page&quot;:&quot;11415-11422&quot;,&quot;abstract&quot;:&quot;&lt;p&gt; Efforts to understand the ecological regulation of species diversity via bottom-up approaches have failed to yield a consensus theory. Theories based on the alternative of top-down regulation have fared better. Paine’s discovery of keystone predation demonstrated that the regulation of diversity via top-down forcing could be simple, strong, and direct, yet ecologists have persistently failed to perceive generality in Paine’s result. Removing top predators destabilizes many systems and drives transitions to radically distinct alternative states. These transitions typically involve community reorganization and loss of diversity, implying that top-down forcing is crucial to diversity maintenance. Contrary to the expectations of bottom-up theories, many terrestrial herbivores and mesopredators are capable of sustained order-of-magnitude population increases following release from predation, negating the assumption that populations of primary consumers are resource limited and at or near carrying capacity. Predation &lt;italic&gt;sensu lato&lt;/italic&gt; (to include Janzen–Connell mortality agents) has been shown to promote diversity in a wide range of ecosystems, including rocky intertidal shelves, coral reefs, the nearshore ocean, streams, lakes, temperate and tropical forests, and arctic tundra. The compelling variety of these ecosystems suggests that top-down forcing plays a universal role in regulating diversity. This conclusion is further supported by studies showing that the reduction or absence of predation leads to diversity loss and, in the more dramatic cases, to catastrophic regime change. Here, I expand on the thesis that diversity is maintained by the interaction between predation and competition, such that strong top-down forcing reduces competition, allowing coexistence. &lt;/p&gt;&quot;,&quot;issue&quot;:&quot;37&quot;,&quot;volume&quot;:&quot;112&quot;,&quot;container-title-short&quot;:&quot;&quot;},&quot;isTemporary&quot;:false},{&quot;id&quot;:&quot;8df8cbaa-e31e-3d12-bce2-7a87164ed9af&quot;,&quot;itemData&quot;:{&quot;type&quot;:&quot;article-journal&quot;,&quot;id&quot;:&quot;8df8cbaa-e31e-3d12-bce2-7a87164ed9af&quot;,&quot;title&quot;:&quot;Evolution and measurement of species diversity&quot;,&quot;author&quot;:[{&quot;family&quot;:&quot;Whittaker&quot;,&quot;given&quot;:&quot;R. H.&quot;,&quot;parse-names&quot;:false,&quot;dropping-particle&quot;:&quot;&quot;,&quot;non-dropping-particle&quot;:&quot;&quot;}],&quot;container-title&quot;:&quot;TAXON&quot;,&quot;container-title-short&quot;:&quot;Taxon&quot;,&quot;DOI&quot;:&quot;10.2307/1218190&quot;,&quot;ISSN&quot;:&quot;0040-0262&quot;,&quot;issued&quot;:{&quot;date-parts&quot;:[[1972,5,26]]},&quot;page&quot;:&quot;213-251&quot;,&quot;abstract&quot;:&quot;&lt;p&gt;Given a resource gradient (e.g. light intensity, prey size) in a community, species evolve to use different parts of this gradient; competition between them is thereby reduced. Species relationships in the community may be conceived in terms of a multidimensional coordinate system, the axes of which are the various resource gradients (and other aspects of species relationships to space, time, and one another in the community). This coordinate system defines a hyperspace, and the range of the space that a given species occupies is its niche hypervolume, as an abstract characterization of its intra‐community position, or niche. Species evolve toward difference in niche, and consequently toward difference in location of their hypervolumes in the niche hyperspace. Through evolutionary time additional species can fit into the community in niche hypervolumes different from those of other species, and the niche hyperspace can become increasingly complex. Its complexity relates to the community's richness in species, its alpha diversity.&lt;/p&gt;&quot;,&quot;issue&quot;:&quot;2-3&quot;,&quot;volume&quot;:&quot;21&quot;},&quot;isTemporary&quot;:false}]},{&quot;citationID&quot;:&quot;MENDELEY_CITATION_8009f6f9-b3ef-4024-87c2-e5299ebbda4d&quot;,&quot;properties&quot;:{&quot;noteIndex&quot;:0},&quot;isEdited&quot;:false,&quot;manualOverride&quot;:{&quot;isManuallyOverridden&quot;:false,&quot;citeprocText&quot;:&quot;(Forister &amp;#38; Feldman 2011; Maynard &lt;i&gt;et al.&lt;/i&gt; 2017; McKenna &lt;i&gt;et al.&lt;/i&gt; 2009; Piovia-Scott &lt;i&gt;et al.&lt;/i&gt; 2017)&quot;,&quot;manualOverrideText&quot;:&quot;&quot;},&quot;citationTag&quot;:&quot;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&quot;,&quot;citationItems&quot;:[{&quot;id&quot;:&quot;771ce04a-6852-3f94-b942-8a0ab7e24861&quot;,&quot;itemData&quot;:{&quot;type&quot;:&quot;article-journal&quot;,&quot;id&quot;:&quot;771ce04a-6852-3f94-b942-8a0ab7e24861&quot;,&quot;title&quot;:&quot;Phylogenetic cascades and the origins of tropical diversity&quot;,&quot;author&quot;:[{&quot;family&quot;:&quot;Forister&quot;,&quot;given&quot;:&quot;Matthew L.&quot;,&quot;parse-names&quot;:false,&quot;dropping-particle&quot;:&quot;&quot;,&quot;non-dropping-particle&quot;:&quot;&quot;},{&quot;family&quot;:&quot;Feldman&quot;,&quot;given&quot;:&quot;Chris R.&quot;,&quot;parse-names&quot;:false,&quot;dropping-particle&quot;:&quot;&quot;,&quot;non-dropping-particle&quot;:&quot;&quot;}],&quot;container-title&quot;:&quot;Biotropica&quot;,&quot;container-title-short&quot;:&quot;Biotropica&quot;,&quot;DOI&quot;:&quot;10.1111/j.1744-7429.2010.00702.x&quot;,&quot;ISSN&quot;:&quot;00063606&quot;,&quot;issued&quot;:{&quot;date-parts&quot;:[[2011,5]]},&quot;page&quot;:&quot;270-278&quot;,&quot;issue&quot;:&quot;3&quot;,&quot;volume&quot;:&quot;43&quot;},&quot;isTemporary&quot;:false},{&quot;id&quot;:&quot;3a2c59d5-fdf7-3b68-9b86-f2f14e69f62e&quot;,&quot;itemData&quot;:{&quot;type&quot;:&quot;article-journal&quot;,&quot;id&quot;:&quot;3a2c59d5-fdf7-3b68-9b86-f2f14e69f62e&quot;,&quot;title&quot;:&quot;Diversity begets diversity in competition for space&quot;,&quot;author&quot;:[{&quot;family&quot;:&quot;Maynard&quot;,&quot;given&quot;:&quot;Daniel S.&quot;,&quot;parse-names&quot;:false,&quot;dropping-particle&quot;:&quot;&quot;,&quot;non-dropping-particle&quot;:&quot;&quot;},{&quot;family&quot;:&quot;Bradford&quot;,&quot;given&quot;:&quot;Mark A.&quot;,&quot;parse-names&quot;:false,&quot;dropping-particle&quot;:&quot;&quot;,&quot;non-dropping-particle&quot;:&quot;&quot;},{&quot;family&quot;:&quot;Lindner&quot;,&quot;given&quot;:&quot;Daniel L.&quot;,&quot;parse-names&quot;:false,&quot;dropping-particle&quot;:&quot;&quot;,&quot;non-dropping-particle&quot;:&quot;&quot;},{&quot;family&quot;:&quot;Diepen&quot;,&quot;given&quot;:&quot;Linda T. A.&quot;,&quot;parse-names&quot;:false,&quot;dropping-particle&quot;:&quot;&quot;,&quot;non-dropping-particle&quot;:&quot;van&quot;},{&quot;family&quot;:&quot;Frey&quot;,&quot;given&quot;:&quot;Serita D.&quot;,&quot;parse-names&quot;:false,&quot;dropping-particle&quot;:&quot;&quot;,&quot;non-dropping-particle&quot;:&quot;&quot;},{&quot;family&quot;:&quot;Glaeser&quot;,&quot;given&quot;:&quot;Jessie A.&quot;,&quot;parse-names&quot;:false,&quot;dropping-particle&quot;:&quot;&quot;,&quot;non-dropping-particle&quot;:&quot;&quot;},{&quot;family&quot;:&quot;Crowther&quot;,&quot;given&quot;:&quot;Thomas W.&quot;,&quot;parse-names&quot;:false,&quot;dropping-particle&quot;:&quot;&quot;,&quot;non-dropping-particle&quot;:&quot;&quot;}],&quot;container-title&quot;:&quot;Nature Ecology &amp; Evolution&quot;,&quot;container-title-short&quot;:&quot;Nat Ecol Evol&quot;,&quot;DOI&quot;:&quot;10.1038/s41559-017-0156&quot;,&quot;ISSN&quot;:&quot;2397-334X&quot;,&quot;issued&quot;:{&quot;date-parts&quot;:[[2017,5,15]]},&quot;page&quot;:&quot;0156&quot;,&quot;issue&quot;:&quot;6&quot;,&quot;volume&quot;:&quot;1&quot;},&quot;isTemporary&quot;:false},{&quot;id&quot;:&quot;7b154f69-6def-3821-9e0d-feb6b07f774b&quot;,&quot;itemData&quot;:{&quot;type&quot;:&quot;article-journal&quot;,&quot;id&quot;:&quot;7b154f69-6def-3821-9e0d-feb6b07f774b&quot;,&quot;title&quot;:&quot;Temporal lags and overlap in the diversification of weevils and flowering plants&quot;,&quot;author&quot;:[{&quot;family&quot;:&quot;McKenna&quot;,&quot;given&quot;:&quot;Duane D.&quot;,&quot;parse-names&quot;:false,&quot;dropping-particle&quot;:&quot;&quot;,&quot;non-dropping-particle&quot;:&quot;&quot;},{&quot;family&quot;:&quot;Sequeira&quot;,&quot;given&quot;:&quot;Andrea S.&quot;,&quot;parse-names&quot;:false,&quot;dropping-particle&quot;:&quot;&quot;,&quot;non-dropping-particle&quot;:&quot;&quot;},{&quot;family&quot;:&quot;Marvaldi&quot;,&quot;given&quot;:&quot;Adriana E.&quot;,&quot;parse-names&quot;:false,&quot;dropping-particle&quot;:&quot;&quot;,&quot;non-dropping-particle&quot;:&quot;&quot;},{&quot;family&quot;:&quot;Farrell&quot;,&quot;given&quot;:&quot;Brian D.&quot;,&quot;parse-names&quot;:false,&quot;dropping-particle&quot;:&quot;&quot;,&quot;non-dropping-particle&quot;:&quot;&quot;}],&quot;container-title&quot;:&quot;Proceedings of the National Academy of Sciences&quot;,&quot;DOI&quot;:&quot;10.1073/pnas.0810618106&quot;,&quot;ISSN&quot;:&quot;0027-8424&quot;,&quot;issued&quot;:{&quot;date-parts&quot;:[[2009,4,28]]},&quot;page&quot;:&quot;7083-7088&quot;,&quot;abstract&quot;:&quot;&lt;p&gt; The extraordinary diversity of herbivorous beetles is usually attributed to coevolution with angiosperms. However, the degree and nature of contemporaneity in beetle and angiosperm diversification remain unclear. Here we present a large-scale molecular phylogeny for weevils (herbivorous beetles in the superfamily Curculionoidea), one of the most diverse lineages of insects, based on ≈8 kilobases of DNA sequence data from a worldwide sample including all families and subfamilies. Estimated divergence times derived from the combined molecular and fossil data indicate diversification into most families occurred on gymnosperms in the Jurassic, beginning ≈166 Ma. Subsequent colonization of early crown-group angiosperms occurred during the Early Cretaceous, but this alone evidently did not lead to an immediate and major diversification event in weevils. Comparative trends in weevil diversification and angiosperm dominance reveal that massive diversification began in the mid-Cretaceous ( &lt;italic&gt;ca.&lt;/italic&gt; 112.0 to 93.5 Ma), when angiosperms first rose to widespread floristic dominance. These and other evidence suggest a deep and complex history of coevolution between weevils and angiosperms, including codiversification, resource tracking, and sequential evolution. &lt;/p&gt;&quot;,&quot;issue&quot;:&quot;17&quot;,&quot;volume&quot;:&quot;106&quot;,&quot;container-title-short&quot;:&quot;&quot;},&quot;isTemporary&quot;:false},{&quot;id&quot;:&quot;767f0b0b-ac92-36dd-b1d4-1f8ae954824a&quot;,&quot;itemData&quot;:{&quot;type&quot;:&quot;article-journal&quot;,&quot;id&quot;:&quot;767f0b0b-ac92-36dd-b1d4-1f8ae954824a&quot;,&quot;title&quot;:&quot;Temporal variation in trophic cascades&quot;,&quot;author&quot;:[{&quot;family&quot;:&quot;Piovia-Scott&quot;,&quot;given&quot;:&quot;Jonah&quot;,&quot;parse-names&quot;:false,&quot;dropping-particle&quot;:&quot;&quot;,&quot;non-dropping-particle&quot;:&quot;&quot;},{&quot;family&quot;:&quot;Yang&quot;,&quot;given&quot;:&quot;Louie H.&quot;,&quot;parse-names&quot;:false,&quot;dropping-particle&quot;:&quot;&quot;,&quot;non-dropping-particle&quot;:&quot;&quot;},{&quot;family&quot;:&quot;Wright&quot;,&quot;given&quot;:&quot;Amber N.&quot;,&quot;parse-names&quot;:false,&quot;dropping-particle&quot;:&quot;&quot;,&quot;non-dropping-particle&quot;:&quot;&quot;}],&quot;container-title&quot;:&quot;Annual Review of Ecology, Evolution, and Systematics&quot;,&quot;container-title-short&quot;:&quot;Annu Rev Ecol Evol Syst&quot;,&quot;DOI&quot;:&quot;10.1146/annurev-ecolsys-121415-032246&quot;,&quot;ISSN&quot;:&quot;1543-592X&quot;,&quot;issued&quot;:{&quot;date-parts&quot;:[[2017,11,2]]},&quot;page&quot;:&quot;281-300&quot;,&quot;abstract&quot;:&quot;&lt;p&gt;The trophic cascade has emerged as a key paradigm in ecology. Although ecologists have made progress in understanding spatial variation in the strength of trophic cascades, temporal variation remains relatively unexplored. Our review suggests that strong trophic cascades are often transient, appearing when ecological conditions support high consumer abundance and rapidly growing, highly edible prey. Persistent top-down control is expected to decay over time in the absence of external drivers, as strong top-down control favors the emergence of better-defended resources. Temporal shifts in cascade strength—including those driven by contemporary global change—can either stabilize or destabilize ecological communities. We suggest that a more temporally explicit approach can improve our ability to explain the drivers of trophic cascades and predict the impact of changing cascade strength on community dynamics.&lt;/p&gt;&quot;,&quot;issue&quot;:&quot;1&quot;,&quot;volume&quot;:&quot;48&quot;},&quot;isTemporary&quot;:false}]},{&quot;citationID&quot;:&quot;MENDELEY_CITATION_0585abd0-e970-4bcd-b914-769ba67e24e2&quot;,&quot;properties&quot;:{&quot;noteIndex&quot;:0},&quot;isEdited&quot;:false,&quot;manualOverride&quot;:{&quot;isManuallyOverridden&quot;:false,&quot;citeprocText&quot;:&quot;(Pace &lt;i&gt;et al.&lt;/i&gt; 1999; Tscharntke &amp;#38; Hawkins 2002)&quot;,&quot;manualOverrideText&quot;:&quot;&quot;},&quot;citationTag&quot;:&quot;MENDELEY_CITATION_v3_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&quot;,&quot;citationItems&quot;:[{&quot;id&quot;:&quot;589bf5b6-e270-357b-a9a9-5e297f0a7c53&quot;,&quot;itemData&quot;:{&quot;type&quot;:&quot;article-journal&quot;,&quot;id&quot;:&quot;589bf5b6-e270-357b-a9a9-5e297f0a7c53&quot;,&quot;title&quot;:&quot;Trophic cascades revealed in diverse ecosystems&quot;,&quot;author&quot;:[{&quot;family&quot;:&quot;Pace&quot;,&quot;given&quot;:&quot;Michael L.&quot;,&quot;parse-names&quot;:false,&quot;dropping-particle&quot;:&quot;&quot;,&quot;non-dropping-particle&quot;:&quot;&quot;},{&quot;family&quot;:&quot;Cole&quot;,&quot;given&quot;:&quot;Jonathan J.&quot;,&quot;parse-names&quot;:false,&quot;dropping-particle&quot;:&quot;&quot;,&quot;non-dropping-particle&quot;:&quot;&quot;},{&quot;family&quot;:&quot;Carpenter&quot;,&quot;given&quot;:&quot;Stephen R.&quot;,&quot;parse-names&quot;:false,&quot;dropping-particle&quot;:&quot;&quot;,&quot;non-dropping-particle&quot;:&quot;&quot;},{&quot;family&quot;:&quot;Kitchell&quot;,&quot;given&quot;:&quot;James F.&quot;,&quot;parse-names&quot;:false,&quot;dropping-particle&quot;:&quot;&quot;,&quot;non-dropping-particle&quot;:&quot;&quot;}],&quot;container-title&quot;:&quot;Trends in Ecology &amp; Evolution&quot;,&quot;container-title-short&quot;:&quot;Trends Ecol Evol&quot;,&quot;DOI&quot;:&quot;10.1016/S0169-5347(99)01723-1&quot;,&quot;ISSN&quot;:&quot;01695347&quot;,&quot;issued&quot;:{&quot;date-parts&quot;:[[1999,12]]},&quot;page&quot;:&quot;483-488&quot;,&quot;issue&quot;:&quot;12&quot;,&quot;volume&quot;:&quot;14&quot;},&quot;isTemporary&quot;:false},{&quot;id&quot;:&quot;b5dbe6b4-0c05-3017-af13-337c251afb8b&quot;,&quot;itemData&quot;:{&quot;type&quot;:&quot;book&quot;,&quot;id&quot;:&quot;b5dbe6b4-0c05-3017-af13-337c251afb8b&quot;,&quot;title&quot;:&quot;Multitrophic level interactions&quot;,&quot;author&quot;:[{&quot;family&quot;:&quot;Tscharntke&quot;,&quot;given&quot;:&quot;Teja&quot;,&quot;parse-names&quot;:false,&quot;dropping-particle&quot;:&quot;&quot;,&quot;non-dropping-particle&quot;:&quot;&quot;},{&quot;family&quot;:&quot;Hawkins&quot;,&quot;given&quot;:&quot;Bradford A&quot;,&quot;parse-names&quot;:false,&quot;dropping-particle&quot;:&quot;&quot;,&quot;non-dropping-particle&quot;:&quot;&quot;}],&quot;ISBN&quot;:&quot;0521791103 9780521791106&quot;,&quot;issued&quot;:{&quot;date-parts&quot;:[[2002]]},&quot;publisher-place&quot;:&quot;Cambridge, U.K. ;; New York LB  - get - sometime&quot;,&quot;publisher&quot;:&quot;Cambridge University Press&quot;,&quot;container-title-short&quot;:&quot;&quot;},&quot;isTemporary&quot;:false}]},{&quot;citationID&quot;:&quot;MENDELEY_CITATION_c67b0edd-e74c-40bd-9ce7-d53b21ea35fa&quot;,&quot;properties&quot;:{&quot;noteIndex&quot;:0},&quot;isEdited&quot;:false,&quot;manualOverride&quot;:{&quot;isManuallyOverridden&quot;:false,&quot;citeprocText&quot;:&quot;(Lei &amp;#38; Hanski 1997)&quot;,&quot;manualOverrideText&quot;:&quot;&quot;},&quot;citationTag&quot;:&quot;MENDELEY_CITATION_v3_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&quot;,&quot;citationItems&quot;:[{&quot;id&quot;:&quot;861097fd-cca9-3e26-9197-0edafa4c1dbc&quot;,&quot;itemData&quot;:{&quot;type&quot;:&quot;article-journal&quot;,&quot;id&quot;:&quot;861097fd-cca9-3e26-9197-0edafa4c1dbc&quot;,&quot;title&quot;:&quot;Metapopulation structure of Cotesia melitaearum, a specialist parasitoid of the butterfly Melitaea cinxia&quot;,&quot;author&quot;:[{&quot;family&quot;:&quot;Lei&quot;,&quot;given&quot;:&quot;Guang-Chun&quot;,&quot;parse-names&quot;:false,&quot;dropping-particle&quot;:&quot;&quot;,&quot;non-dropping-particle&quot;:&quot;&quot;},{&quot;family&quot;:&quot;Hanski&quot;,&quot;given&quot;:&quot;Ilkka&quot;,&quot;parse-names&quot;:false,&quot;dropping-particle&quot;:&quot;&quot;,&quot;non-dropping-particle&quot;:&quot;&quot;}],&quot;container-title&quot;:&quot;Oikos&quot;,&quot;DOI&quot;:&quot;10.2307/3545804&quot;,&quot;ISSN&quot;:&quot;00301299&quot;,&quot;issued&quot;:{&quot;date-parts&quot;:[[1997,2]]},&quot;page&quot;:&quot;91&quot;,&quot;issue&quot;:&quot;1&quot;,&quot;volume&quot;:&quot;78&quot;,&quot;container-title-short&quot;:&quot;&quot;},&quot;isTemporary&quot;:false}]},{&quot;citationID&quot;:&quot;MENDELEY_CITATION_882e24f8-4aee-4bc1-82d4-861e5c87fc35&quot;,&quot;properties&quot;:{&quot;noteIndex&quot;:0},&quot;isEdited&quot;:false,&quot;manualOverride&quot;:{&quot;isManuallyOverridden&quot;:false,&quot;citeprocText&quot;:&quot;(Condon &lt;i&gt;et al.&lt;/i&gt; 2014; Dyer &lt;i&gt;et al.&lt;/i&gt; 2007; Sabatini &lt;i&gt;et al.&lt;/i&gt; 2022)&quot;,&quot;manualOverrideText&quot;:&quot;&quot;},&quot;citationTag&quot;:&quot;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&quot;,&quot;citationItems&quot;:[{&quot;id&quot;:&quot;d1088247-5c04-3997-9584-a932207455e2&quot;,&quot;itemData&quot;:{&quot;type&quot;:&quot;article-journal&quot;,&quot;id&quot;:&quot;d1088247-5c04-3997-9584-a932207455e2&quot;,&quot;title&quot;:&quot;Lethal interactions between parasites and prey increase niche diversity in a tropical community&quot;,&quot;author&quot;:[{&quot;family&quot;:&quot;Condon&quot;,&quot;given&quot;:&quot;M A&quot;,&quot;parse-names&quot;:false,&quot;dropping-particle&quot;:&quot;&quot;,&quot;non-dropping-particle&quot;:&quot;&quot;},{&quot;family&quot;:&quot;Scheffer&quot;,&quot;given&quot;:&quot;S J&quot;,&quot;parse-names&quot;:false,&quot;dropping-particle&quot;:&quot;&quot;,&quot;non-dropping-particle&quot;:&quot;&quot;},{&quot;family&quot;:&quot;Lewis&quot;,&quot;given&quot;:&quot;M L&quot;,&quot;parse-names&quot;:false,&quot;dropping-particle&quot;:&quot;&quot;,&quot;non-dropping-particle&quot;:&quot;&quot;},{&quot;family&quot;:&quot;Wharton&quot;,&quot;given&quot;:&quot;R&quot;,&quot;parse-names&quot;:false,&quot;dropping-particle&quot;:&quot;&quot;,&quot;non-dropping-particle&quot;:&quot;&quot;},{&quot;family&quot;:&quot;Adams&quot;,&quot;given&quot;:&quot;D C&quot;,&quot;parse-names&quot;:false,&quot;dropping-particle&quot;:&quot;&quot;,&quot;non-dropping-particle&quot;:&quot;&quot;},{&quot;family&quot;:&quot;Forbes&quot;,&quot;given&quot;:&quot;A A&quot;,&quot;parse-names&quot;:false,&quot;dropping-particle&quot;:&quot;&quot;,&quot;non-dropping-particle&quot;:&quot;&quot;}],&quot;container-title&quot;:&quot;Science&quot;,&quot;container-title-short&quot;:&quot;Science (1979)&quot;,&quot;DOI&quot;:&quot;10.1126/science.1245007&quot;,&quot;ISSN&quot;:&quot;0036-8075&quot;,&quot;issued&quot;:{&quot;date-parts&quot;:[[2014]]},&quot;publisher-place&quot;:&quot;[Condon, Marty A.] Cornell Coll, Dept Biol, Mt Vernon, IA 52314 USA. [Scheffer, Sonja J.; Lewis, Matthew L.] USDA ARS, Systemat Entomol Lab, Beltsville, MD 20705 USA. [Wharton, Robert] Texas A&amp;M Univ, Dept Entomol, College Stn, TX 77843 USA. [Adams, Dean&quot;,&quot;page&quot;:&quot;1240-1244&quot;,&quot;language&quot;:&quot;English LB - ML0019&quot;,&quot;abstract&quot;:&quot;Ecological specialization should minimize niche overlap, yet herbivorous neotropical flies (Blepharoneura) and their lethal parasitic wasps (parasitoids) exhibit both extreme specialization and apparent niche overlap in host plants. From just two plant species at one site in Peru, we collected 3636 flowers yielding 1478 fly pupae representing 14 Blepharoneura fly species, 18 parasitoid species (14 Bellopius species), and parasitoid-host associations, all discovered through analysis of molecular data. Multiple sympatric species specialize on the same sex flowers of the same fly host-plant species-which suggests extreme niche overlap; however, niche partitioning was exposed by interactions between wasps and flies. Most Bellopius species emerged as adults from only one fly species, yet evidence from pupae (preadult emergence samples) show that most Bellopius also attacked additional fly species but never emerged as adults from those flies.&quot;,&quot;volume&quot;:&quot;343&quot;},&quot;isTemporary&quot;:false},{&quot;id&quot;:&quot;2b01c217-21d4-3d0a-88e1-c2d1f5e9dcd1&quot;,&quot;itemData&quot;:{&quot;type&quot;:&quot;article-journal&quot;,&quot;id&quot;:&quot;2b01c217-21d4-3d0a-88e1-c2d1f5e9dcd1&quot;,&quot;title&quot;:&quot;Host specificity of Lepidoptera in tropical and temperate forests&quot;,&quot;author&quot;:[{&quot;family&quot;:&quot;Dyer&quot;,&quot;given&quot;:&quot;L. A.&quot;,&quot;parse-names&quot;:false,&quot;dropping-particle&quot;:&quot;&quot;,&quot;non-dropping-particle&quot;:&quot;&quot;},{&quot;family&quot;:&quot;Singer&quot;,&quot;given&quot;:&quot;M. S.&quot;,&quot;parse-names&quot;:false,&quot;dropping-particle&quot;:&quot;&quot;,&quot;non-dropping-particle&quot;:&quot;&quot;},{&quot;family&quot;:&quot;Lill&quot;,&quot;given&quot;:&quot;J. T.&quot;,&quot;parse-names&quot;:false,&quot;dropping-particle&quot;:&quot;&quot;,&quot;non-dropping-particle&quot;:&quot;&quot;},{&quot;family&quot;:&quot;Stireman&quot;,&quot;given&quot;:&quot;J. O.&quot;,&quot;parse-names&quot;:false,&quot;dropping-particle&quot;:&quot;&quot;,&quot;non-dropping-particle&quot;:&quot;&quot;},{&quot;family&quot;:&quot;Gentry&quot;,&quot;given&quot;:&quot;G. L.&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reeney&quot;,&quot;given&quot;:&quot;H. F.&quot;,&quot;parse-names&quot;:false,&quot;dropping-particle&quot;:&quot;&quot;,&quot;non-dropping-particle&quot;:&quot;&quot;},{&quot;family&quot;:&quot;Wagner&quot;,&quot;given&quot;:&quot;D. L.&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family&quot;:&quot;Kursar&quot;,&quot;given&quot;:&quot;T. A.&quot;,&quot;parse-names&quot;:false,&quot;dropping-particle&quot;:&quot;&quot;,&quot;non-dropping-particle&quot;:&quot;&quot;},{&quot;family&quot;:&quot;Coley&quot;,&quot;given&quot;:&quot;P. D.&quot;,&quot;parse-names&quot;:false,&quot;dropping-particle&quot;:&quot;&quot;,&quot;non-dropping-particle&quot;:&quot;&quot;}],&quot;container-title&quot;:&quot;Nature&quot;,&quot;container-title-short&quot;:&quot;Nature&quot;,&quot;DOI&quot;:&quot;10.1038/nature05884&quot;,&quot;ISSN&quot;:&quot;0028-0836&quot;,&quot;issued&quot;:{&quot;date-parts&quot;:[[2007,8]]},&quot;page&quot;:&quot;696-699&quot;,&quot;issue&quot;:&quot;7154&quot;,&quot;volume&quot;:&quot;448&quot;},&quot;isTemporary&quot;:false},{&quot;id&quot;:&quot;c1d47e4e-c7c0-321e-9350-c0811e5f2b20&quot;,&quot;itemData&quot;:{&quot;type&quot;:&quot;article-journal&quot;,&quot;id&quot;:&quot;c1d47e4e-c7c0-321e-9350-c0811e5f2b20&quot;,&quot;title&quot;:&quot;Global patterns of vascular plant alpha diversity&quot;,&quot;author&quot;:[{&quot;family&quot;:&quot;Sabatini&quot;,&quot;given&quot;:&quot;Francesco Maria&quot;,&quot;parse-names&quot;:false,&quot;dropping-particle&quot;:&quot;&quot;,&quot;non-dropping-particle&quot;:&quot;&quot;},{&quot;family&quot;:&quot;Jiménez-Alfaro&quot;,&quot;given&quot;:&quot;Borja&quot;,&quot;parse-names&quot;:false,&quot;dropping-particle&quot;:&quot;&quot;,&quot;non-dropping-particle&quot;:&quot;&quot;},{&quot;family&quot;:&quot;Jandt&quot;,&quot;given&quot;:&quot;Ute&quot;,&quot;parse-names&quot;:false,&quot;dropping-particle&quot;:&quot;&quot;,&quot;non-dropping-particle&quot;:&quot;&quot;},{&quot;family&quot;:&quot;Chytrý&quot;,&quot;given&quot;:&quot;Milan&quot;,&quot;parse-names&quot;:false,&quot;dropping-particle&quot;:&quot;&quot;,&quot;non-dropping-particle&quot;:&quot;&quot;},{&quot;family&quot;:&quot;Field&quot;,&quot;given&quot;:&quot;Richard&quot;,&quot;parse-names&quot;:false,&quot;dropping-particle&quot;:&quot;&quot;,&quot;non-dropping-particle&quot;:&quot;&quot;},{&quot;family&quot;:&quot;Kessler&quot;,&quot;given&quot;:&quot;Michael&quot;,&quot;parse-names&quot;:false,&quot;dropping-particle&quot;:&quot;&quot;,&quot;non-dropping-particle&quot;:&quot;&quot;},{&quot;family&quot;:&quot;Lenoir&quot;,&quot;given&quot;:&quot;Jonathan&quot;,&quot;parse-names&quot;:false,&quot;dropping-particle&quot;:&quot;&quot;,&quot;non-dropping-particle&quot;:&quot;&quot;},{&quot;family&quot;:&quot;Schrodt&quot;,&quot;given&quot;:&quot;Franziska&quot;,&quot;parse-names&quot;:false,&quot;dropping-particle&quot;:&quot;&quot;,&quot;non-dropping-particle&quot;:&quot;&quot;},{&quot;family&quot;:&quot;Wiser&quot;,&quot;given&quot;:&quot;Susan K.&quot;,&quot;parse-names&quot;:false,&quot;dropping-particle&quot;:&quot;&quot;,&quot;non-dropping-particle&quot;:&quot;&quot;},{&quot;family&quot;:&quot;Arfin Khan&quot;,&quot;given&quot;:&quot;Mohammed A. S.&quot;,&quot;parse-names&quot;:false,&quot;dropping-particle&quot;:&quot;&quot;,&quot;non-dropping-particle&quot;:&quot;&quot;},{&quot;family&quot;:&quot;Attorre&quot;,&quot;given&quot;:&quot;Fabio&quot;,&quot;parse-names&quot;:false,&quot;dropping-particle&quot;:&quot;&quot;,&quot;non-dropping-particle&quot;:&quot;&quot;},{&quot;family&quot;:&quot;Cayuela&quot;,&quot;given&quot;:&quot;Luis&quot;,&quot;parse-names&quot;:false,&quot;dropping-particle&quot;:&quot;&quot;,&quot;non-dropping-particle&quot;:&quot;&quot;},{&quot;family&quot;:&quot;Sanctis&quot;,&quot;given&quot;:&quot;Michele&quot;,&quot;parse-names&quot;:false,&quot;dropping-particle&quot;:&quot;&quot;,&quot;non-dropping-particle&quot;:&quot;De&quot;},{&quot;family&quot;:&quot;Dengler&quot;,&quot;given&quot;:&quot;Jürgen&quot;,&quot;parse-names&quot;:false,&quot;dropping-particle&quot;:&quot;&quot;,&quot;non-dropping-particle&quot;:&quot;&quot;},{&quot;family&quot;:&quot;Haider&quot;,&quot;given&quot;:&quot;Sylvia&quot;,&quot;parse-names&quot;:false,&quot;dropping-particle&quot;:&quot;&quot;,&quot;non-dropping-particle&quot;:&quot;&quot;},{&quot;family&quot;:&quot;Hatim&quot;,&quot;given&quot;:&quot;Mohamed Z.&quot;,&quot;parse-names&quot;:false,&quot;dropping-particle&quot;:&quot;&quot;,&quot;non-dropping-particle&quot;:&quot;&quot;},{&quot;family&quot;:&quot;Indreica&quot;,&quot;given&quot;:&quot;Adrian&quot;,&quot;parse-names&quot;:false,&quot;dropping-particle&quot;:&quot;&quot;,&quot;non-dropping-particle&quot;:&quot;&quot;},{&quot;family&quot;:&quot;Jansen&quot;,&quot;given&quot;:&quot;Florian&quot;,&quot;parse-names&quot;:false,&quot;dropping-particle&quot;:&quot;&quot;,&quot;non-dropping-particle&quot;:&quot;&quot;},{&quot;family&quot;:&quot;Pauchard&quot;,&quot;given&quot;:&quot;Aníbal&quot;,&quot;parse-names&quot;:false,&quot;dropping-particle&quot;:&quot;&quot;,&quot;non-dropping-particle&quot;:&quot;&quot;},{&quot;family&quot;:&quot;Peet&quot;,&quot;given&quot;:&quot;Robert K.&quot;,&quot;parse-names&quot;:false,&quot;dropping-particle&quot;:&quot;&quot;,&quot;non-dropping-particle&quot;:&quot;&quot;},{&quot;family&quot;:&quot;Petřík&quot;,&quot;given&quot;:&quot;Petr&quot;,&quot;parse-names&quot;:false,&quot;dropping-particle&quot;:&quot;&quot;,&quot;non-dropping-particle&quot;:&quot;&quot;},{&quot;family&quot;:&quot;Pillar&quot;,&quot;given&quot;:&quot;Valério D.&quot;,&quot;parse-names&quot;:false,&quot;dropping-particle&quot;:&quot;&quot;,&quot;non-dropping-particle&quot;:&quot;&quot;},{&quot;family&quot;:&quot;Sandel&quot;,&quot;given&quot;:&quot;Brody&quot;,&quot;parse-names&quot;:false,&quot;dropping-particle&quot;:&quot;&quot;,&quot;non-dropping-particle&quot;:&quot;&quot;},{&quot;family&quot;:&quot;Schmidt&quot;,&quot;given&quot;:&quot;Marco&quot;,&quot;parse-names&quot;:false,&quot;dropping-particle&quot;:&quot;&quot;,&quot;non-dropping-particle&quot;:&quot;&quot;},{&quot;family&quot;:&quot;Tang&quot;,&quot;given&quot;:&quot;Zhiyao&quot;,&quot;parse-names&quot;:false,&quot;dropping-particle&quot;:&quot;&quot;,&quot;non-dropping-particle&quot;:&quot;&quot;},{&quot;family&quot;:&quot;Bodegom&quot;,&quot;given&quot;:&quot;Peter&quot;,&quot;parse-names&quot;:false,&quot;dropping-particle&quot;:&quot;&quot;,&quot;non-dropping-particle&quot;:&quot;van&quot;},{&quot;family&quot;:&quot;Vassilev&quot;,&quot;given&quot;:&quot;Kiril&quot;,&quot;parse-names&quot;:false,&quot;dropping-particle&quot;:&quot;&quot;,&quot;non-dropping-particle&quot;:&quot;&quot;},{&quot;family&quot;:&quot;Violle&quot;,&quot;given&quot;:&quot;Cyrille&quot;,&quot;parse-names&quot;:false,&quot;dropping-particle&quot;:&quot;&quot;,&quot;non-dropping-particle&quot;:&quot;&quot;},{&quot;family&quot;:&quot;Alvarez-Davila&quot;,&quot;given&quot;:&quot;Esteban&quot;,&quot;parse-names&quot;:false,&quot;dropping-particle&quot;:&quot;&quot;,&quot;non-dropping-particle&quot;:&quot;&quot;},{&quot;family&quot;:&quot;Davidar&quot;,&quot;given&quot;:&quot;Priya&quot;,&quot;parse-names&quot;:false,&quot;dropping-particle&quot;:&quot;&quot;,&quot;non-dropping-particle&quot;:&quot;&quot;},{&quot;family&quot;:&quot;Dolezal&quot;,&quot;given&quot;:&quot;Jiri&quot;,&quot;parse-names&quot;:false,&quot;dropping-particle&quot;:&quot;&quot;,&quot;non-dropping-particle&quot;:&quot;&quot;},{&quot;family&quot;:&quot;Hérault&quot;,&quot;given&quot;:&quot;Bruno&quot;,&quot;parse-names&quot;:false,&quot;dropping-particle&quot;:&quot;&quot;,&quot;non-dropping-particle&quot;:&quot;&quot;},{&quot;family&quot;:&quot;Galán-de-Mera&quot;,&quot;given&quot;:&quot;Antonio&quot;,&quot;parse-names&quot;:false,&quot;dropping-particle&quot;:&quot;&quot;,&quot;non-dropping-particle&quot;:&quot;&quot;},{&quot;family&quot;:&quot;Jiménez&quot;,&quot;given&quot;:&quot;Jorge&quot;,&quot;parse-names&quot;:false,&quot;dropping-particle&quot;:&quot;&quot;,&quot;non-dropping-particle&quot;:&quot;&quot;},{&quot;family&quot;:&quot;Kambach&quot;,&quot;given&quot;:&quot;Stephan&quot;,&quot;parse-names&quot;:false,&quot;dropping-particle&quot;:&quot;&quot;,&quot;non-dropping-particle&quot;:&quot;&quot;},{&quot;family&quot;:&quot;Kepfer-Rojas&quot;,&quot;given&quot;:&quot;Sebastian&quot;,&quot;parse-names&quot;:false,&quot;dropping-particle&quot;:&quot;&quot;,&quot;non-dropping-particle&quot;:&quot;&quot;},{&quot;family&quot;:&quot;Kreft&quot;,&quot;given&quot;:&quot;Holger&quot;,&quot;parse-names&quot;:false,&quot;dropping-particle&quot;:&quot;&quot;,&quot;non-dropping-particle&quot;:&quot;&quot;},{&quot;family&quot;:&quot;Lezama&quot;,&quot;given&quot;:&quot;Felipe&quot;,&quot;parse-names&quot;:false,&quot;dropping-particle&quot;:&quot;&quot;,&quot;non-dropping-particle&quot;:&quot;&quot;},{&quot;family&quot;:&quot;Linares-Palomino&quot;,&quot;given&quot;:&quot;Reynaldo&quot;,&quot;parse-names&quot;:false,&quot;dropping-particle&quot;:&quot;&quot;,&quot;non-dropping-particle&quot;:&quot;&quot;},{&quot;family&quot;:&quot;Monteagudo Mendoza&quot;,&quot;given&quot;:&quot;Abel&quot;,&quot;parse-names&quot;:false,&quot;dropping-particle&quot;:&quot;&quot;,&quot;non-dropping-particle&quot;:&quot;&quot;},{&quot;family&quot;:&quot;N’Dja&quot;,&quot;given&quot;:&quot;Justin K.&quot;,&quot;parse-names&quot;:false,&quot;dropping-particle&quot;:&quot;&quot;,&quot;non-dropping-particle&quot;:&quot;&quot;},{&quot;family&quot;:&quot;Phillips&quot;,&quot;given&quot;:&quot;Oliver L.&quot;,&quot;parse-names&quot;:false,&quot;dropping-particle&quot;:&quot;&quot;,&quot;non-dropping-particle&quot;:&quot;&quot;},{&quot;family&quot;:&quot;Rivas-Torres&quot;,&quot;given&quot;:&quot;Gonzalo&quot;,&quot;parse-names&quot;:false,&quot;dropping-particle&quot;:&quot;&quot;,&quot;non-dropping-particle&quot;:&quot;&quot;},{&quot;family&quot;:&quot;Sklenář&quot;,&quot;given&quot;:&quot;Petr&quot;,&quot;parse-names&quot;:false,&quot;dropping-particle&quot;:&quot;&quot;,&quot;non-dropping-particle&quot;:&quot;&quot;},{&quot;family&quot;:&quot;Speziale&quot;,&quot;given&quot;:&quot;Karina&quot;,&quot;parse-names&quot;:false,&quot;dropping-particle&quot;:&quot;&quot;,&quot;non-dropping-particle&quot;:&quot;&quot;},{&quot;family&quot;:&quot;Strohbach&quot;,&quot;given&quot;:&quot;Ben J.&quot;,&quot;parse-names&quot;:false,&quot;dropping-particle&quot;:&quot;&quot;,&quot;non-dropping-particle&quot;:&quot;&quot;},{&quot;family&quot;:&quot;Vásquez Martínez&quot;,&quot;given&quot;:&quot;Rodolfo&quot;,&quot;parse-names&quot;:false,&quot;dropping-particle&quot;:&quot;&quot;,&quot;non-dropping-particle&quot;:&quot;&quot;},{&quot;family&quot;:&quot;Wang&quot;,&quot;given&quot;:&quot;Hua-Feng&quot;,&quot;parse-names&quot;:false,&quot;dropping-particle&quot;:&quot;&quot;,&quot;non-dropping-particle&quot;:&quot;&quot;},{&quot;family&quot;:&quot;Wesche&quot;,&quot;given&quot;:&quot;Karsten&quot;,&quot;parse-names&quot;:false,&quot;dropping-particle&quot;:&quot;&quot;,&quot;non-dropping-particle&quot;:&quot;&quot;},{&quot;family&quot;:&quot;Bruelheide&quot;,&quot;given&quot;:&quot;Helge&quot;,&quot;parse-names&quot;:false,&quot;dropping-particle&quot;:&quot;&quot;,&quot;non-dropping-particle&quot;:&quot;&quot;}],&quot;container-title&quot;:&quot;Nature Communications&quot;,&quot;container-title-short&quot;:&quot;Nat Commun&quot;,&quot;DOI&quot;:&quot;10.1038/s41467-022-32063-z&quot;,&quot;ISSN&quot;:&quot;2041-1723&quot;,&quot;issued&quot;:{&quot;date-parts&quot;:[[2022,9,1]]},&quot;page&quot;:&quot;4683&quot;,&quot;abstract&quot;:&quot;&lt;p&gt;Global patterns of regional (gamma) plant diversity are relatively well known, but whether these patterns hold for local communities, and the dependence on spatial grain, remain controversial. Using data on 170,272 georeferenced local plant assemblages, we created global maps of alpha diversity (local species richness) for vascular plants at three different spatial grains, for forests and non-forests. We show that alpha diversity is consistently high across grains in some regions (for example, Andean-Amazonian foothills), but regional ‘scaling anomalies’ (deviations from the positive correlation) exist elsewhere, particularly in Eurasian temperate forests with disproportionally higher fine-grained richness and many African tropical forests with disproportionally higher coarse-grained richness. The influence of different climatic, topographic and biogeographical variables on alpha diversity also varies across grains. Our multi-grain maps return a nuanced understanding of vascular plant biodiversity patterns that complements classic maps of biodiversity hotspots and will improve predictions of global change effects on biodiversity.&lt;/p&gt;&quot;,&quot;issue&quot;:&quot;1&quot;,&quot;volume&quot;:&quot;13&quot;},&quot;isTemporary&quot;:false}]},{&quot;citationID&quot;:&quot;MENDELEY_CITATION_309ac1b0-f8bf-471a-9fa5-863059a18a53&quot;,&quot;properties&quot;:{&quot;noteIndex&quot;:0},&quot;isEdited&quot;:false,&quot;manualOverride&quot;:{&quot;isManuallyOverridden&quot;:false,&quot;citeprocText&quot;:&quot;(Lewinsohn &lt;i&gt;et al.&lt;/i&gt; 2005; Lewinsohn &amp;#38; Roslin 2008; Novotny &amp;#38; Basset 2000)&quot;,&quot;manualOverrideText&quot;:&quot;&quot;},&quot;citationTag&quot;:&quot;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&quot;,&quot;citationItems&quot;:[{&quot;id&quot;:&quot;21b40986-a590-3498-8d7d-912dba8b4e4b&quot;,&quot;itemData&quot;:{&quot;type&quot;:&quot;article-journal&quot;,&quot;id&quot;:&quot;21b40986-a590-3498-8d7d-912dba8b4e4b&quot;,&quot;title&quot;:&quot;Insects on plants: Diversity of herbivore assemblages revisited&quot;,&quot;author&quot;:[{&quot;family&quot;:&quot;Lewinsohn&quot;,&quot;given&quot;:&quot;T M&quot;,&quot;parse-names&quot;:false,&quot;dropping-particle&quot;:&quot;&quot;,&quot;non-dropping-particle&quot;:&quot;&quot;},{&quot;family&quot;:&quot;Novotny&quot;,&quot;given&quot;:&quot;V&quot;,&quot;parse-names&quot;:false,&quot;dropping-particle&quot;:&quot;&quot;,&quot;non-dropping-particle&quot;:&quot;&quot;},{&quot;family&quot;:&quot;Basset&quot;,&quot;given&quot;:&quot;Y&quot;,&quot;parse-names&quot;:false,&quot;dropping-particle&quot;:&quot;&quot;,&quot;non-dropping-particle&quot;:&quot;&quot;}],&quot;container-title&quot;:&quot;Annual Review Of Ecology Evolution And Systematics&quot;,&quot;container-title-short&quot;:&quot;Annu Rev Ecol Evol Syst&quot;,&quot;issued&quot;:{&quot;date-parts&quot;:[[2005]]},&quot;page&quot;:&quot;597-620&quot;,&quot;abstract&quot;:&quot;The diversity and composition of herbivore assemblages was a favored theme for community ecology in the 1970s and culminated in 1984 with Insects on Plants by Strong, Lawton and Southwood. We scrutinize findings since then, considering analyses of country-wide insect-host catalogs, field studies of local herbivore communities, and comparative studies at different spatial scales. Studies in tropical forests have advanced significantly and offer new insights into stratification and host specialization of herbivores. Comparative and long-term data sets are still scarce, which limits assessment of general patterns in herbivore richness and assemblage structure. Methods of community phylogenetic analysis, complex networks, spatial and among-host diversity partitioning, and metacommunity models represent promising approaches for future work.&quot;,&quot;volume&quot;:&quot;36&quot;},&quot;isTemporary&quot;:false},{&quot;id&quot;:&quot;111cddb0-6337-3c9f-af4f-b0dbf7e5f997&quot;,&quot;itemData&quot;:{&quot;type&quot;:&quot;article-journal&quot;,&quot;id&quot;:&quot;111cddb0-6337-3c9f-af4f-b0dbf7e5f997&quot;,&quot;title&quot;:&quot;Four ways towards tropical herbivore megadiversity&quot;,&quot;author&quot;:[{&quot;family&quot;:&quot;Lewinsohn&quot;,&quot;given&quot;:&quot;T M&quot;,&quot;parse-names&quot;:false,&quot;dropping-particle&quot;:&quot;&quot;,&quot;non-dropping-particle&quot;:&quot;&quot;},{&quot;family&quot;:&quot;Roslin&quot;,&quot;given&quot;:&quot;T&quot;,&quot;parse-names&quot;:false,&quot;dropping-particle&quot;:&quot;&quot;,&quot;non-dropping-particle&quot;:&quot;&quot;}],&quot;container-title&quot;:&quot;Ecology Letters&quot;,&quot;container-title-short&quot;:&quot;Ecol Lett&quot;,&quot;issued&quot;:{&quot;date-parts&quot;:[[2008]]},&quot;publisher-place&quot;:&quot;[Lewinsohn, Thomas M.] Univ Estadual Campinas, Dept Zool, IB, Lab Interacoes Insetos Plantas, BR-13083970 Campinas, SP, Brazil. [Roslin, Tomas] Univ Helsinki, Metapopulat Res Grp, Dept Biol &amp; Environm Sci, FI-00014 Helsinki, Finland.&quot;,&quot;page&quot;:&quot;398-416&quot;,&quot;abstract&quot;:&quot;Most multicellular species alive are tropical arthropods associated with plants. Hence, the host-specificity of these species, and their diversity at different scales, are keys to understanding the assembly structure of global biodiversity. We present a comprehensive scheme in which tropical herbivore megadiversity can be partitioned into the following components: (A) more host plant species per se, (B) more arthropod species per plant species, (C) higher host specificity of herbivores, or (D) higher species turnover (beta diversity) in the tropics than in the temperate zone. We scrutinize recent studies addressing each component and identify methodological differences among them. We find substantial support for the importance of component A, more tropical host species. A meta-analysis of published results reveals intermediate to high correlations between plant and herbivore diversity, accounting for up to 60% of the variation in insect species richness. Support for other factors is mixed, with studies too scarce and approaches too uneven to allow for quantitative summaries. More research on individual components is unlikely to resolve their relative contribution to overall herbivore diversity. Instead, we call for the adoption of more coherent methods that avoid pitfalls for larger-scale comparisons, for studies assessing different components together rather than singly, and for studies that investigate herbivore beta-diversity (component D) in a more comprehensive perspective.&quot;,&quot;issue&quot;:&quot;4&quot;,&quot;volume&quot;:&quot;11&quot;},&quot;isTemporary&quot;:false},{&quot;id&quot;:&quot;32988191-1e8b-333c-99bb-9f88bb32ec6c&quot;,&quot;itemData&quot;:{&quot;type&quot;:&quot;article-journal&quot;,&quot;id&quot;:&quot;32988191-1e8b-333c-99bb-9f88bb32ec6c&quot;,&quot;title&quot;:&quot;Rare species in communities of tropical insect herbivores: pondering the mystery of singletons&quot;,&quot;author&quot;:[{&quot;family&quot;:&quot;Novotny&quot;,&quot;given&quot;:&quot;V&quot;,&quot;parse-names&quot;:false,&quot;dropping-particle&quot;:&quot;&quot;,&quot;non-dropping-particle&quot;:&quot;&quot;},{&quot;family&quot;:&quot;Basset&quot;,&quot;given&quot;:&quot;Y&quot;,&quot;parse-names&quot;:false,&quot;dropping-particle&quot;:&quot;&quot;,&quot;non-dropping-particle&quot;:&quot;&quot;}],&quot;container-title&quot;:&quot;Oikos&quot;,&quot;issued&quot;:{&quot;date-parts&quot;:[[2000]]},&quot;page&quot;:&quot;564-572&quot;,&quot;abstract&quot;:&quot;The host specificity, taxonomic composition and feeding guild of rare species were studied in communities of herbivorous insects in New Guinea. Leaf-chewing and sap-sucking insects (Orthoptera, Phasmatodea, Coleoptera, Lepidoptera and Hemiptera-Auchenorrhyncha) were sampled from 30 species of trees and shrubs (15 spp. of Ficus, Moraceae, six spp. of Macaranga and nine species of other Euphorbiaceae) in a lowland rain forest. Feeding trials were performed with all leaf-chewers in order to exclude transient species. Overall, the sampling produced 80062 individuals of 1050 species. The species accumulation curve did not attain an asymptote, despite 950 person-days of sampling. Rare species, defined as those found as single individuals, remained numerous even in large samples and after the exclusion of transient: non-feeding species. There was no difference among plant species in the proportion of rare species in their herbivore communities, which was, on average, 45%. Likewise, various herbivore guilds and laxa had ail very similar proportions of rare and common species. There was also no difference between rare and common species in their host specificity. Both highly specialised species and generalists, feeding on numerous plants, contributed to the singleton records on particular plant species. predominantly, a species was rare on a particular host whilst more common on other, often related, host species, or relatively rare on numerous other host plants, so that its aggregate population was high. Both cases are an example of the \&quot;mass effect\&quot;, since it is probable that such rare species were dependent on a constant influx of immigrants from the other host plants. These other plants were found particularly often among congeneric plants, less so among confamilial plants from different genera and least frequently among plants from different families. There were also 278 very rare species, found as one individual on a single plant species, only. Their host specificity could not be assessed; they might have been either very rare specialists, or species feeding also on other plants, those that were not studied. The former possibility is unlikely since monophagous species, collected as singletons at the present sampling effort, would have existed at an extremely low population density less than 1 individual per 10 ha of the forest.&quot;,&quot;issue&quot;:&quot;3&quot;,&quot;volume&quot;:&quot;89&quot;,&quot;container-title-short&quot;:&quot;&quot;},&quot;isTemporary&quot;:false}]},{&quot;citationID&quot;:&quot;MENDELEY_CITATION_39c4be2e-30e5-4562-8d02-a61a0a5387a7&quot;,&quot;properties&quot;:{&quot;noteIndex&quot;:0},&quot;isEdited&quot;:false,&quot;manualOverride&quot;:{&quot;isManuallyOverridden&quot;:false,&quot;citeprocText&quot;:&quot;(Condit &lt;i&gt;et al.&lt;/i&gt; 2002; Novotny &lt;i&gt;et al.&lt;/i&gt; 2007)&quot;,&quot;manualOverrideText&quot;:&quot;&quot;},&quot;citationTag&quot;:&quot;MENDELEY_CITATION_v3_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quot;,&quot;citationItems&quot;:[{&quot;id&quot;:&quot;ef0e143b-2ee6-31d5-963c-eb8c77a53322&quot;,&quot;itemData&quot;:{&quot;type&quot;:&quot;article-journal&quot;,&quot;id&quot;:&quot;ef0e143b-2ee6-31d5-963c-eb8c77a53322&quot;,&quot;title&quot;:&quot;Beta-Diversity in tropical forest trees&quot;,&quot;author&quot;:[{&quot;family&quot;:&quot;Condit&quot;,&quot;given&quot;:&quot;Richard&quot;,&quot;parse-names&quot;:false,&quot;dropping-particle&quot;:&quot;&quot;,&quot;non-dropping-particle&quot;:&quot;&quot;},{&quot;family&quot;:&quot;Pitman&quot;,&quot;given&quot;:&quot;Nigel&quot;,&quot;parse-names&quot;:false,&quot;dropping-particle&quot;:&quot;&quot;,&quot;non-dropping-particle&quot;:&quot;&quot;},{&quot;family&quot;:&quot;Leigh&quot;,&quot;given&quot;:&quot;Egbert G.&quot;,&quot;parse-names&quot;:false,&quot;dropping-particle&quot;:&quot;&quot;,&quot;non-dropping-particle&quot;:&quot;&quot;},{&quot;family&quot;:&quot;Chave&quot;,&quot;given&quot;:&quot;Jérôme&quot;,&quot;parse-names&quot;:false,&quot;dropping-particle&quot;:&quot;&quot;,&quot;non-dropping-particle&quot;:&quot;&quot;},{&quot;family&quot;:&quot;Terborgh&quot;,&quot;given&quot;:&quot;John&quot;,&quot;parse-names&quot;:false,&quot;dropping-particle&quot;:&quot;&quot;,&quot;non-dropping-particle&quot;:&quot;&quot;},{&quot;family&quot;:&quot;Foster&quot;,&quot;given&quot;:&quot;Robin B.&quot;,&quot;parse-names&quot;:false,&quot;dropping-particle&quot;:&quot;&quot;,&quot;non-dropping-particle&quot;:&quot;&quot;},{&quot;family&quot;:&quot;Núñez&quot;,&quot;given&quot;:&quot;Percy&quot;,&quot;parse-names&quot;:false,&quot;dropping-particle&quot;:&quot;&quot;,&quot;non-dropping-particle&quot;:&quot;&quot;},{&quot;family&quot;:&quot;Aguilar&quot;,&quot;given&quot;:&quot;Salomón&quot;,&quot;parse-names&quot;:false,&quot;dropping-particle&quot;:&quot;&quot;,&quot;non-dropping-particle&quot;:&quot;&quot;},{&quot;family&quot;:&quot;Valencia&quot;,&quot;given&quot;:&quot;Renato&quot;,&quot;parse-names&quot;:false,&quot;dropping-particle&quot;:&quot;&quot;,&quot;non-dropping-particle&quot;:&quot;&quot;},{&quot;family&quot;:&quot;Villa&quot;,&quot;given&quot;:&quot;Gorky&quot;,&quot;parse-names&quot;:false,&quot;dropping-particle&quot;:&quot;&quot;,&quot;non-dropping-particle&quot;:&quot;&quot;},{&quot;family&quot;:&quot;Muller-Landau&quot;,&quot;given&quot;:&quot;Helene C.&quot;,&quot;parse-names&quot;:false,&quot;dropping-particle&quot;:&quot;&quot;,&quot;non-dropping-particle&quot;:&quot;&quot;},{&quot;family&quot;:&quot;Losos&quot;,&quot;given&quot;:&quot;Elizabeth&quot;,&quot;parse-names&quot;:false,&quot;dropping-particle&quot;:&quot;&quot;,&quot;non-dropping-particle&quot;:&quot;&quot;},{&quot;family&quot;:&quot;Hubbell&quot;,&quot;given&quot;:&quot;Stephen P.&quot;,&quot;parse-names&quot;:false,&quot;dropping-particle&quot;:&quot;&quot;,&quot;non-dropping-particle&quot;:&quot;&quot;}],&quot;container-title&quot;:&quot;Science&quot;,&quot;container-title-short&quot;:&quot;Science (1979)&quot;,&quot;DOI&quot;:&quot;10.1126/science.1066854&quot;,&quot;ISSN&quot;:&quot;0036-8075&quot;,&quot;issued&quot;:{&quot;date-parts&quot;:[[2002,1,25]]},&quot;page&quot;:&quot;666-669&quot;,&quot;abstract&quot;:&quot;&lt;p&gt;The high alpha-diversity of tropical forests has been amply documented, but beta-diversity—how species composition changes with distance—has seldom been studied. We present quantitative estimates of beta-diversity for tropical trees by comparing species composition of plots in lowland terra firme forest in Panama, Ecuador, and Peru. We compare observations with predictions derived from a neutral model in which habitat is uniform and only dispersal and speciation influence species turnover. We find that beta-diversity is higher in Panama than in western Amazonia and that patterns in both areas are inconsistent with the neutral model. In Panama, habitat variation appears to increase species turnover relative to Amazonia, where unexpectedly low turnover over great distances suggests that population densities of some species are bounded by as yet unidentified processes. At intermediate scales in both regions, observations can be matched by theory, suggesting that dispersal limitation, with speciation, influences species turnover.&lt;/p&gt;&quot;,&quot;issue&quot;:&quot;5555&quot;,&quot;volume&quot;:&quot;295&quot;},&quot;isTemporary&quot;:false},{&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citationID&quot;:&quot;MENDELEY_CITATION_f86f658e-d305-4f65-99f3-b1333950804b&quot;,&quot;properties&quot;:{&quot;noteIndex&quot;:0},&quot;isEdited&quot;:false,&quot;manualOverride&quot;:{&quot;isManuallyOverridden&quot;:false,&quot;citeprocText&quot;:&quot;(Kessler &lt;i&gt;et al.&lt;/i&gt; 2009; Maunsell &lt;i&gt;et al.&lt;/i&gt; 2015; Peralta &lt;i&gt;et al.&lt;/i&gt; 2018; Seymour &lt;i&gt;et al.&lt;/i&gt; 2024; Stireman &lt;i&gt;et al.&lt;/i&gt; 2005)&quot;,&quot;manualOverrideText&quot;:&quot;&quot;},&quot;citationTag&quot;:&quot;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&quot;,&quot;citationItems&quot;:[{&quot;id&quot;:&quot;f7f4082a-f4b4-3930-b88b-322762eabc09&quot;,&quot;itemData&quot;:{&quot;type&quot;:&quot;article-journal&quot;,&quot;id&quot;:&quot;f7f4082a-f4b4-3930-b88b-322762eabc09&quot;,&quot;title&quot;:&quot;Alpha and beta diversity of plants and animals along a tropical land-use gradient&quot;,&quot;author&quot;:[{&quot;family&quot;:&quot;Kessler&quot;,&quot;given&quot;:&quot;M&quot;,&quot;parse-names&quot;:false,&quot;dropping-particle&quot;:&quot;&quot;,&quot;non-dropping-particle&quot;:&quot;&quot;},{&quot;family&quot;:&quot;Abrahamczyk&quot;,&quot;given&quot;:&quot;S&quot;,&quot;parse-names&quot;:false,&quot;dropping-particle&quot;:&quot;&quot;,&quot;non-dropping-particle&quot;:&quot;&quot;},{&quot;family&quot;:&quot;Bos&quot;,&quot;given&quot;:&quot;M&quot;,&quot;parse-names&quot;:false,&quot;dropping-particle&quot;:&quot;&quot;,&quot;non-dropping-particle&quot;:&quot;&quot;},{&quot;family&quot;:&quot;Buchori&quot;,&quot;given&quot;:&quot;D&quot;,&quot;parse-names&quot;:false,&quot;dropping-particle&quot;:&quot;&quot;,&quot;non-dropping-particle&quot;:&quot;&quot;},{&quot;family&quot;:&quot;Putra&quot;,&quot;given&quot;:&quot;D&quot;,&quot;parse-names&quot;:false,&quot;dropping-particle&quot;:&quot;&quot;,&quot;non-dropping-particle&quot;:&quot;&quot;},{&quot;family&quot;:&quot;Gradstein&quot;,&quot;given&quot;:&quot;S&quot;,&quot;parse-names&quot;:false,&quot;dropping-particle&quot;:&quot;&quot;,&quot;non-dropping-particle&quot;:&quot;&quot;},{&quot;family&quot;:&quot;Höhn&quot;,&quot;given&quot;:&quot;P&quot;,&quot;parse-names&quot;:false,&quot;dropping-particle&quot;:&quot;&quot;,&quot;non-dropping-particle&quot;:&quot;&quot;},{&quot;family&quot;:&quot;Kluge&quot;,&quot;given&quot;:&quot;J&quot;,&quot;parse-names&quot;:false,&quot;dropping-particle&quot;:&quot;&quot;,&quot;non-dropping-particle&quot;:&quot;&quot;},{&quot;family&quot;:&quot;Orend&quot;,&quot;given&quot;:&quot;F&quot;,&quot;parse-names&quot;:false,&quot;dropping-particle&quot;:&quot;&quot;,&quot;non-dropping-particle&quot;:&quot;&quot;},{&quot;family&quot;:&quot;Pitopang&quot;,&quot;given&quot;:&quot;R&quot;,&quot;parse-names&quot;:false,&quot;dropping-particle&quot;:&quot;&quot;,&quot;non-dropping-particle&quot;:&quot;&quot;},{&quot;family&quot;:&quot;Saleh&quot;,&quot;given&quot;:&quot;S&quot;,&quot;parse-names&quot;:false,&quot;dropping-particle&quot;:&quot;&quot;,&quot;non-dropping-particle&quot;:&quot;&quot;},{&quot;family&quot;:&quot;Schulze&quot;,&quot;given&quot;:&quot;C&quot;,&quot;parse-names&quot;:false,&quot;dropping-particle&quot;:&quot;&quot;,&quot;non-dropping-particle&quot;:&quot;&quot;},{&quot;family&quot;:&quot;Sporn&quot;,&quot;given&quot;:&quot;S&quot;,&quot;parse-names&quot;:false,&quot;dropping-particle&quot;:&quot;&quot;,&quot;non-dropping-particle&quot;:&quot;&quot;},{&quot;family&quot;:&quot;Steffan-Dewenter&quot;,&quot;given&quot;:&quot;I&quot;,&quot;parse-names&quot;:false,&quot;dropping-particle&quot;:&quot;&quot;,&quot;non-dropping-particle&quot;:&quot;&quot;},{&quot;family&quot;:&quot;Tjitrosoedirdjo&quot;,&quot;given&quot;:&quot;S&quot;,&quot;parse-names&quot;:false,&quot;dropping-particle&quot;:&quot;&quot;,&quot;non-dropping-particle&quot;:&quot;&quot;},{&quot;family&quot;:&quot;Tscharntke&quot;,&quot;given&quot;:&quot;T&quot;,&quot;parse-names&quot;:false,&quot;dropping-particle&quot;:&quot;&quot;,&quot;non-dropping-particle&quot;:&quot;&quot;}],&quot;container-title&quot;:&quot;Ecological Applications&quot;,&quot;DOI&quot;:&quot;10.5167/uzh-25255&quot;,&quot;ISSN&quot;:&quot;1051-0761&quot;,&quot;issued&quot;:{&quot;date-parts&quot;:[[2009]]},&quot;page&quot;:&quot;2142-2156&quot;,&quot;issue&quot;:&quot;8&quot;,&quot;volume&quot;:&quot;19&quot;,&quot;container-title-short&quot;:&quot;&quot;},&quot;isTemporary&quot;:false},{&quot;id&quot;:&quot;0b592882-39ac-3100-b1b9-df485e8beae9&quot;,&quot;itemData&quot;:{&quot;type&quot;:&quot;article-journal&quot;,&quot;id&quot;:&quot;0b592882-39ac-3100-b1b9-df485e8beae9&quot;,&quot;title&quot;:&quot;Changes in host-parasitoid food web structure with elevation&quot;,&quot;author&quot;:[{&quot;family&quot;:&quot;Maunsell&quot;,&quot;given&quot;:&quot;S C&quot;,&quot;parse-names&quot;:false,&quot;dropping-particle&quot;:&quot;&quot;,&quot;non-dropping-particle&quot;:&quot;&quot;},{&quot;family&quot;:&quot;Kitching&quot;,&quot;given&quot;:&quot;R L&quot;,&quot;parse-names&quot;:false,&quot;dropping-particle&quot;:&quot;&quot;,&quot;non-dropping-particle&quot;:&quot;&quot;},{&quot;family&quot;:&quot;Burwell&quot;,&quot;given&quot;:&quot;C J&quot;,&quot;parse-names&quot;:false,&quot;dropping-particle&quot;:&quot;&quot;,&quot;non-dropping-particle&quot;:&quot;&quot;},{&quot;family&quot;:&quot;Morris&quot;,&quot;given&quot;:&quot;R J&quot;,&quot;parse-names&quot;:false,&quot;dropping-particle&quot;:&quot;&quot;,&quot;non-dropping-particle&quot;:&quot;&quot;}],&quot;container-title&quot;:&quot;Journal of Animal Ecology&quot;,&quot;DOI&quot;:&quot;10.1111/1365-2656.12285&quot;,&quot;ISSN&quot;:&quot;0021-8790&quot;,&quot;URL&quot;:&quot;internal-pdf://246.38.140.66/ML0024_Maunsell_et_al-2015-Journal_of_Animal_E.pdf&quot;,&quot;issued&quot;:{&quot;date-parts&quot;:[[2015]]},&quot;publisher-place&quot;:&quot;Environmental Futures Research Institute, Griffith School of Environment, Griffith University, Nathan campus, Kessels Road, Brisbane, Qld, 4111, Australia. Natural Environments Program, Queensland Museum, South Brisbane, Qld, 4101, Australia. Department o&quot;,&quot;page&quot;:&quot;353-363&quot;,&quot;language&quot;:&quot;eng LB  - ML0024&quot;,&quot;abstract&quot;:&quot;Gradients in elevation are increasingly used to investigate how species respond to changes in local climatic conditions. Whilst many studies have shown elevational patterns in species richness and turnover, little is known about how food web structure is affected by elevation. Contrasting responses of predator and prey species to elevation may lead to changes in food web structure. We investigated how the quantitative structure of a herbivore-parasitoid food web changes with elevation in an Australian subtropical rain forest. On four occasions, spread over 1 year, we hand-collected leaf miners at twelve sites, along three elevational gradients (between 493 m and 1159 m a.s.l). A total of 5030 insects, including 603 parasitoids, were reared, and summary food webs were created for each site. We also carried out a replicated manipulative experiment by translocating an abundant leaf-mining weevil Platynotocis sp., which largely escaped parasitism at high elevations (&gt;/= 900 m a.s.l.), to lower, warmer elevations, to test if it would experience higher parasitism pressure. We found strong evidence that the environmental change that occurs with increasing elevation affects food web structure. Quantitative measures of generality, vulnerability and interaction evenness decreased significantly with increasing elevation (and decreasing temperature), whilst elevation did not have a significant effect on connectance. Mined plant composition also had a significant effect on generality and vulnerability, but not on interaction evenness. Several relatively abundant species of leaf miner appeared to escape parasitism at higher elevations, but contrary to our prediction, Platynotocis sp. did not experience greater levels of parasitism when translocated to lower elevations. Our study indicates that leaf-mining herbivores and their parasitoids respond differently to environmental conditions imposed by elevation, thus producing structural changes in their food webs. Increasing temperatures and changes in vegetation communities that are likely to result from climate change may have a restructuring effect on host-parasitoid food webs. Our translocation experiment, however, indicated that leaf miners currently escaping parasitism at high elevations may not automatically experience higher parasitism under warmer conditions and future changes in food web structure may depend on the ability of parasitoids to adapt to novel hosts.&quot;,&quot;edition&quot;:&quot;2014/09/23&quot;,&quot;issue&quot;:&quot;2&quot;,&quot;volume&quot;:&quot;84&quot;,&quot;container-title-short&quot;:&quot;&quot;},&quot;isTemporary&quot;:false},{&quot;id&quot;:&quot;e5eddd81-cf84-352d-921c-6f23b38117ef&quot;,&quot;itemData&quot;:{&quot;type&quot;:&quot;article-journal&quot;,&quot;id&quot;:&quot;e5eddd81-cf84-352d-921c-6f23b38117ef&quot;,&quot;title&quot;:&quot;Plant, herbivore and parasitoid community composition in native Nothofagaceae forests vs. exotic pine plantations&quot;,&quot;author&quot;:[{&quot;family&quot;:&quot;Peralta&quot;,&quot;given&quot;:&quot;Guadalupe&quot;,&quot;parse-names&quot;:false,&quot;dropping-particle&quot;:&quot;&quot;,&quot;non-dropping-particle&quot;:&quot;&quot;},{&quot;family&quot;:&quot;Frost&quot;,&quot;given&quot;:&quot;Carol M&quot;,&quot;parse-names&quot;:false,&quot;dropping-particle&quot;:&quot;&quot;,&quot;non-dropping-particle&quot;:&quot;&quot;},{&quot;family&quot;:&quot;Didham&quot;,&quot;given&quot;:&quot;Raphael K&quot;,&quot;parse-names&quot;:false,&quot;dropping-particle&quot;:&quot;&quot;,&quot;non-dropping-particle&quot;:&quot;&quot;}],&quot;container-title&quot;:&quot;Journal of Applied Ecology&quot;,&quot;DOI&quot;:&quot;https://doi.org/10.1111/1365-2664.13055&quot;,&quot;ISSN&quot;:&quot;0021-8901&quot;,&quot;URL&quot;:&quot;https://doi.org/10.1111/1365-2664.13055&quot;,&quot;issued&quot;:{&quot;date-parts&quot;:[[2018,5,1]]},&quot;page&quot;:&quot;1265-1275&quot;,&quot;abstract&quot;:&quot;Abstract Converting natural areas into land used for production causes dramatic changes in the configuration of landscapes. Both the loss and fragmentation of native habitats contribute to biodiversity loss world-wide and the consequent creation of artificial edges can have a significant influence on community assembly. The conservation value of plantation forests has been identified for specific species, but it is not clear whether exotic pine plantations can also be used for the preservation of native communities in general. We studied whether community composition of different trophic levels (plants, herbivorous caterpillars, parasitoids) changed across native Nothofagaceae forests to exotic pine plantations, and whether habitat edges affected communities differently depending on the forest type considered. To accomplish this, we sampled plants, herbivorous caterpillars and parasitoids in native Nothofagaceae and exotic pine plantation forests and compared community composition of each trophic level across habitats. We found that community composition of plants, herbivorous caterpillars and parasitoids differed significantly between native and exotic plantation forests, and that variation in the composition of the upper trophic levels was strongly dependent on variation in the composition of the lower trophic level. Moreover, differences in community composition were mostly the result of species turnover, suggesting that plantations are complementary habitats for some species, but cannot be a substitute habitat for all native forest species. Furthermore, edge effects had a strong impact on the composition of native communities, such that certain species were only present in the interior of the native habitat. Synthesis and applications. Large areas of native vegetation, where the interior remains intact, are essential to preserve species that are susceptible to edge effects and that cannot occupy other habitat types. Creating straight instead of winding edges could decrease the impact that plantations have on native forests. Furthermore, increasing the representativeness of native plant communities in exotic plantation forests would cascade up to higher consumer trophic levels, considerably increasing the conservation value of these commercial stands.&quot;,&quot;publisher&quot;:&quot;John Wiley &amp; Sons, Ltd&quot;,&quot;issue&quot;:&quot;3&quot;,&quot;volume&quot;:&quot;55&quot;,&quot;container-title-short&quot;:&quot;&quot;},&quot;isTemporary&quot;:false},{&quot;id&quot;:&quot;7d9b32b0-ddab-3eb6-b8d2-5b5c8d489d9b&quot;,&quot;itemData&quot;:{&quot;type&quot;:&quot;article-journal&quot;,&quot;id&quot;:&quot;7d9b32b0-ddab-3eb6-b8d2-5b5c8d489d9b&quot;,&quot;title&quot;:&quot;Climatic unpredictability and parasitism of caterpillars: Implications of global warming&quot;,&quot;author&quot;:[{&quot;family&quot;:&quot;Stireman&quot;,&quot;given&quot;:&quot;J. O.&quot;,&quot;parse-names&quot;:false,&quot;dropping-particle&quot;:&quot;&quot;,&quot;non-dropping-particle&quot;:&quot;&quot;},{&quot;family&quot;:&quot;Dyer&quot;,&quot;given&quot;:&quot;L. A.&quot;,&quot;parse-names&quot;:false,&quot;dropping-particle&quot;:&quot;&quot;,&quot;non-dropping-particle&quot;:&quot;&quot;},{&quot;family&quot;:&quot;Janzen&quot;,&quot;given&quot;:&quot;D. H.&quot;,&quot;parse-names&quot;:false,&quot;dropping-particle&quot;:&quot;&quot;,&quot;non-dropping-particle&quot;:&quot;&quot;},{&quot;family&quot;:&quot;Singer&quot;,&quot;given&quot;:&quot;M. S.&quot;,&quot;parse-names&quot;:false,&quot;dropping-particle&quot;:&quot;&quot;,&quot;non-dropping-particle&quot;:&quot;&quot;},{&quot;family&quot;:&quot;Lill&quot;,&quot;given&quot;:&quot;J. T.&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entry&quot;,&quot;given&quot;:&quot;G. L.&quot;,&quot;parse-names&quot;:false,&quot;dropping-particle&quot;:&quot;&quot;,&quot;non-dropping-particle&quot;:&quot;&quot;},{&quot;family&quot;:&quot;Hallwachs&quot;,&quot;given&quot;:&quot;W.&quot;,&quot;parse-names&quot;:false,&quot;dropping-particle&quot;:&quot;&quot;,&quot;non-dropping-particle&quot;:&quot;&quot;},{&quot;family&quot;:&quot;Coley&quot;,&quot;given&quot;:&quot;P. D.&quot;,&quot;parse-names&quot;:false,&quot;dropping-particle&quot;:&quot;&quot;,&quot;non-dropping-particle&quot;:&quot;&quot;},{&quot;family&quot;:&quot;Barone&quot;,&quot;given&quot;:&quot;J. A.&quot;,&quot;parse-names&quot;:false,&quot;dropping-particle&quot;:&quot;&quot;,&quot;non-dropping-particle&quot;:&quot;&quot;},{&quot;family&quot;:&quot;Greeney&quot;,&quot;given&quot;:&quot;H. F.&quot;,&quot;parse-names&quot;:false,&quot;dropping-particle&quot;:&quot;&quot;,&quot;non-dropping-particle&quot;:&quot;&quot;},{&quot;family&quot;:&quot;Connahs&quot;,&quot;given&quot;:&quot;H.&quot;,&quot;parse-names&quot;:false,&quot;dropping-particle&quot;:&quot;&quot;,&quot;non-dropping-particle&quot;:&quot;&quot;},{&quot;family&quot;:&quot;Barbosa&quot;,&quot;given&quot;:&quot;P.&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family&quot;:&quot;Li&quot;,&quot;given&quot;:&quot;J T&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entry&quot;,&quot;given&quot;:&quot;G. L.&quot;,&quot;parse-names&quot;:false,&quot;dropping-particle&quot;:&quot;&quot;,&quot;non-dropping-particle&quot;:&quot;&quot;},{&quot;family&quot;:&quot;Hallwachs&quot;,&quot;given&quot;:&quot;W.&quot;,&quot;parse-names&quot;:false,&quot;dropping-particle&quot;:&quot;&quot;,&quot;non-dropping-particle&quot;:&quot;&quot;},{&quot;family&quot;:&quot;Coley&quot;,&quot;given&quot;:&quot;P. D.&quot;,&quot;parse-names&quot;:false,&quot;dropping-particle&quot;:&quot;&quot;,&quot;non-dropping-particle&quot;:&quot;&quot;},{&quot;family&quot;:&quot;Barone&quot;,&quot;given&quot;:&quot;J. A.&quot;,&quot;parse-names&quot;:false,&quot;dropping-particle&quot;:&quot;&quot;,&quot;non-dropping-particle&quot;:&quot;&quot;},{&quot;family&quot;:&quot;Greeney&quot;,&quot;given&quot;:&quot;H. F.&quot;,&quot;parse-names&quot;:false,&quot;dropping-particle&quot;:&quot;&quot;,&quot;non-dropping-particle&quot;:&quot;&quot;},{&quot;family&quot;:&quot;Connahs&quot;,&quot;given&quot;:&quot;H.&quot;,&quot;parse-names&quot;:false,&quot;dropping-particle&quot;:&quot;&quot;,&quot;non-dropping-particle&quot;:&quot;&quot;},{&quot;family&quot;:&quot;Barbosa&quot;,&quot;given&quot;:&quot;P.&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508839102&quot;,&quot;ISSN&quot;:&quot;0027-8424&quot;,&quot;issued&quot;:{&quot;date-parts&quot;:[[2005,11,29]]},&quot;publisher-place&quot;:&quot;Dyer, LA Tulane Univ, Dept Ecol &amp; Evolutionary Biol, New Orleans, LA 70118 USA Tulane Univ, Dept Ecol &amp; Evolutionary Biol, New Orleans, LA 70118 USA Univ Penn, Dept Biol, Philadelphia, PA 19104 USA Wesleyan Univ, Dept Biol, Middletown, CT 06459 USA George&quot;,&quot;page&quot;:&quot;17384-17387&quot;,&quot;language&quot;:&quot;English LB  - JH0047&quot;,&quot;abstract&quot;:&quot;Insect outbreaks are expected to increase in frequency and intensity with projected changes in global climate through direct effects of climate change on insect populations and through disruption of community interactions. Although there is much concern about mean changes in global climate, the impact of climatic variability itself on species interactions has been little explored. Here, we compare caterpillar-parasitoid interactions across a broad gradient of climatic variability and find that the combined data in 15 geographically dispersed databases show a decrease in levels of parasitism as climatic variability increases. The dominant contribution to this pattern by relatively specialized parasitoid wasps suggests that climatic variability impairs the ability of parasitoids to track host populations. Given the important role of parasitoids in regulating insect herbivore populations in natural and managed systems, we predict an increase in the frequency and intensity of herbivore outbreaks through a disruption of enemy-herbivore dynamics as climates become more variable.&quot;,&quot;publisher&quot;:&quot;Proceedings of the National Academy of Sciences&quot;,&quot;issue&quot;:&quot;48&quot;,&quot;volume&quot;:&quot;102&quot;},&quot;isTemporary&quot;:false},{&quot;id&quot;:&quot;4b2773b1-2cfb-3715-82c4-70ad28f29f4f&quot;,&quot;itemData&quot;:{&quot;type&quot;:&quot;article-journal&quot;,&quot;id&quot;:&quot;4b2773b1-2cfb-3715-82c4-70ad28f29f4f&quot;,&quot;title&quot;:&quot;Global arthropod beta-diversity is spatially and temporally structured by latitude&quot;,&quot;author&quot;:[{&quot;family&quot;:&quot;Seymour&quot;,&quot;given&quot;:&quot;Mathew&quot;,&quot;parse-names&quot;:false,&quot;dropping-particle&quot;:&quot;&quot;,&quot;non-dropping-particle&quot;:&quot;&quot;},{&quot;family&quot;:&quot;Roslin&quot;,&quot;given&quot;:&quot;Tomas&quot;,&quot;parse-names&quot;:false,&quot;dropping-particle&quot;:&quot;&quot;,&quot;non-dropping-particle&quot;:&quot;&quot;},{&quot;family&quot;:&quot;deWaard&quot;,&quot;given&quot;:&quot;Jeremy R.&quot;,&quot;parse-names&quot;:false,&quot;dropping-particle&quot;:&quot;&quot;,&quot;non-dropping-particle&quot;:&quot;&quot;},{&quot;family&quot;:&quot;Perez&quot;,&quot;given&quot;:&quot;Kate H. J.&quot;,&quot;parse-names&quot;:false,&quot;dropping-particle&quot;:&quot;&quot;,&quot;non-dropping-particle&quot;:&quot;&quot;},{&quot;family&quot;:&quot;D’Souza&quot;,&quot;given&quot;:&quot;Michelle L.&quot;,&quot;parse-names&quot;:false,&quot;dropping-particle&quot;:&quot;&quot;,&quot;non-dropping-particle&quot;:&quot;&quot;},{&quot;family&quot;:&quot;Ratnasingham&quot;,&quot;given&quot;:&quot;Sujeevan&quot;,&quot;parse-names&quot;:false,&quot;dropping-particle&quot;:&quot;&quot;,&quot;non-dropping-particle&quot;:&quot;&quot;},{&quot;family&quot;:&quot;Ashfaq&quot;,&quot;given&quot;:&quot;Muhammad&quot;,&quot;parse-names&quot;:false,&quot;dropping-particle&quot;:&quot;&quot;,&quot;non-dropping-particle&quot;:&quot;&quot;},{&quot;family&quot;:&quot;Levesque-Beaudin&quot;,&quot;given&quot;:&quot;Valerie&quot;,&quot;parse-names&quot;:false,&quot;dropping-particle&quot;:&quot;&quot;,&quot;non-dropping-particle&quot;:&quot;&quot;},{&quot;family&quot;:&quot;Blagoev&quot;,&quot;given&quot;:&quot;Gergin A.&quot;,&quot;parse-names&quot;:false,&quot;dropping-particle&quot;:&quot;&quot;,&quot;non-dropping-particle&quot;:&quot;&quot;},{&quot;family&quot;:&quot;Bukowski&quot;,&quot;given&quot;:&quot;Belén&quot;,&quot;parse-names&quot;:false,&quot;dropping-particle&quot;:&quot;&quot;,&quot;non-dropping-particle&quot;:&quot;&quot;},{&quot;family&quot;:&quot;Cale&quot;,&quot;given&quot;:&quot;Peter&quot;,&quot;parse-names&quot;:false,&quot;dropping-particle&quot;:&quot;&quot;,&quot;non-dropping-particle&quot;:&quot;&quot;},{&quot;family&quot;:&quot;Crosbie&quot;,&quot;given&quot;:&quot;Denise&quot;,&quot;parse-names&quot;:false,&quot;dropping-particle&quot;:&quot;&quot;,&quot;non-dropping-particle&quot;:&quot;&quot;},{&quot;family&quot;:&quot;Decaëns&quot;,&quot;given&quot;:&quot;Thibaud&quot;,&quot;parse-names&quot;:false,&quot;dropping-particle&quot;:&quot;&quot;,&quot;non-dropping-particle&quot;:&quot;&quot;},{&quot;family&quot;:&quot;deWaard&quot;,&quot;given&quot;:&quot;Stephanie L.&quot;,&quot;parse-names&quot;:false,&quot;dropping-particle&quot;:&quot;&quot;,&quot;non-dropping-particle&quot;:&quot;&quot;},{&quot;family&quot;:&quot;Ekrem&quot;,&quot;given&quot;:&quot;Torbjørn&quot;,&quot;parse-names&quot;:false,&quot;dropping-particle&quot;:&quot;&quot;,&quot;non-dropping-particle&quot;:&quot;&quot;},{&quot;family&quot;:&quot;El-Ansary&quot;,&quot;given&quot;:&quot;Hosam O.&quot;,&quot;parse-names&quot;:false,&quot;dropping-particle&quot;:&quot;&quot;,&quot;non-dropping-particle&quot;:&quot;&quot;},{&quot;family&quot;:&quot;Evouna Ondo&quot;,&quot;given&quot;:&quot;Fidèle&quot;,&quot;parse-names&quot;:false,&quot;dropping-particle&quot;:&quot;&quot;,&quot;non-dropping-particle&quot;:&quot;&quot;},{&quot;family&quot;:&quot;Fraser&quot;,&quot;given&quot;:&quot;David&quot;,&quot;parse-names&quot;:false,&quot;dropping-particle&quot;:&quot;&quot;,&quot;non-dropping-particle&quot;:&quot;&quot;},{&quot;family&quot;:&quot;Geiger&quot;,&quot;given&quot;:&quot;Matthias F.&quot;,&quot;parse-names&quot;:false,&quot;dropping-particle&quot;:&quot;&quot;,&quot;non-dropping-particle&quot;:&quot;&quot;},{&quot;family&quot;:&quot;Hajibabaei&quot;,&quot;given&quot;:&quot;Mehrdad&quot;,&quot;parse-names&quot;:false,&quot;dropping-particle&quot;:&quot;&quot;,&quot;non-dropping-particle&quot;:&quot;&quot;},{&quot;family&quot;:&quot;Hallwachs&quot;,&quot;given&quot;:&quot;Winnie&quot;,&quot;parse-names&quot;:false,&quot;dropping-particle&quot;:&quot;&quot;,&quot;non-dropping-particle&quot;:&quot;&quot;},{&quot;family&quot;:&quot;Hanisch&quot;,&quot;given&quot;:&quot;Priscila E.&quot;,&quot;parse-names&quot;:false,&quot;dropping-particle&quot;:&quot;&quot;,&quot;non-dropping-particle&quot;:&quot;&quot;},{&quot;family&quot;:&quot;Hausmann&quot;,&quot;given&quot;:&quot;Axel&quot;,&quot;parse-names&quot;:false,&quot;dropping-particle&quot;:&quot;&quot;,&quot;non-dropping-particle&quot;:&quot;&quot;},{&quot;family&quot;:&quot;Heath&quot;,&quot;given&quot;:&quot;Mark&quot;,&quot;parse-names&quot;:false,&quot;dropping-particle&quot;:&quot;&quot;,&quot;non-dropping-particle&quot;:&quot;&quot;},{&quot;family&quot;:&quot;Hogg&quot;,&quot;given&quot;:&quot;Ian D.&quot;,&quot;parse-names&quot;:false,&quot;dropping-particle&quot;:&quot;&quot;,&quot;non-dropping-particle&quot;:&quot;&quot;},{&quot;family&quot;:&quot;Janzen&quot;,&quot;given&quot;:&quot;Daniel H.&quot;,&quot;parse-names&quot;:false,&quot;dropping-particle&quot;:&quot;&quot;,&quot;non-dropping-particle&quot;:&quot;&quot;},{&quot;family&quot;:&quot;Kinnaird&quot;,&quot;given&quot;:&quot;Margaret&quot;,&quot;parse-names&quot;:false,&quot;dropping-particle&quot;:&quot;&quot;,&quot;non-dropping-particle&quot;:&quot;&quot;},{&quot;family&quot;:&quot;Kohn&quot;,&quot;given&quot;:&quot;Joshua R.&quot;,&quot;parse-names&quot;:false,&quot;dropping-particle&quot;:&quot;&quot;,&quot;non-dropping-particle&quot;:&quot;&quot;},{&quot;family&quot;:&quot;Larrivée&quot;,&quot;given&quot;:&quot;Maxim&quot;,&quot;parse-names&quot;:false,&quot;dropping-particle&quot;:&quot;&quot;,&quot;non-dropping-particle&quot;:&quot;&quot;},{&quot;family&quot;:&quot;Lees&quot;,&quot;given&quot;:&quot;David C.&quot;,&quot;parse-names&quot;:false,&quot;dropping-particle&quot;:&quot;&quot;,&quot;non-dropping-particle&quot;:&quot;&quot;},{&quot;family&quot;:&quot;León-Règagnon&quot;,&quot;given&quot;:&quot;Virginia&quot;,&quot;parse-names&quot;:false,&quot;dropping-particle&quot;:&quot;&quot;,&quot;non-dropping-particle&quot;:&quot;&quot;},{&quot;family&quot;:&quot;Liddell&quot;,&quot;given&quot;:&quot;Michael&quot;,&quot;parse-names&quot;:false,&quot;dropping-particle&quot;:&quot;&quot;,&quot;non-dropping-particle&quot;:&quot;&quot;},{&quot;family&quot;:&quot;Lijtmaer&quot;,&quot;given&quot;:&quot;Darío A.&quot;,&quot;parse-names&quot;:false,&quot;dropping-particle&quot;:&quot;&quot;,&quot;non-dropping-particle&quot;:&quot;&quot;},{&quot;family&quot;:&quot;Lipinskaya&quot;,&quot;given&quot;:&quot;Tatsiana&quot;,&quot;parse-names&quot;:false,&quot;dropping-particle&quot;:&quot;&quot;,&quot;non-dropping-particle&quot;:&quot;&quot;},{&quot;family&quot;:&quot;Locke&quot;,&quot;given&quot;:&quot;Sean A.&quot;,&quot;parse-names&quot;:false,&quot;dropping-particle&quot;:&quot;&quot;,&quot;non-dropping-particle&quot;:&quot;&quot;},{&quot;family&quot;:&quot;Manjunath&quot;,&quot;given&quot;:&quot;Ramya&quot;,&quot;parse-names&quot;:false,&quot;dropping-particle&quot;:&quot;&quot;,&quot;non-dropping-particle&quot;:&quot;&quot;},{&quot;family&quot;:&quot;Martins&quot;,&quot;given&quot;:&quot;Dino J.&quot;,&quot;parse-names&quot;:false,&quot;dropping-particle&quot;:&quot;&quot;,&quot;non-dropping-particle&quot;:&quot;&quot;},{&quot;family&quot;:&quot;Martins&quot;,&quot;given&quot;:&quot;Marlúcia B.&quot;,&quot;parse-names&quot;:false,&quot;dropping-particle&quot;:&quot;&quot;,&quot;non-dropping-particle&quot;:&quot;&quot;},{&quot;family&quot;:&quot;Mazumdar&quot;,&quot;given&quot;:&quot;Santosh&quot;,&quot;parse-names&quot;:false,&quot;dropping-particle&quot;:&quot;&quot;,&quot;non-dropping-particle&quot;:&quot;&quot;},{&quot;family&quot;:&quot;McKeown&quot;,&quot;given&quot;:&quot;Jaclyn T. A.&quot;,&quot;parse-names&quot;:false,&quot;dropping-particle&quot;:&quot;&quot;,&quot;non-dropping-particle&quot;:&quot;&quot;},{&quot;family&quot;:&quot;Anderson-Teixeria&quot;,&quot;given&quot;:&quot;Kristina&quot;,&quot;parse-names&quot;:false,&quot;dropping-particle&quot;:&quot;&quot;,&quot;non-dropping-particle&quot;:&quot;&quot;},{&quot;family&quot;:&quot;Miller&quot;,&quot;given&quot;:&quot;Scott E.&quot;,&quot;parse-names&quot;:false,&quot;dropping-particle&quot;:&quot;&quot;,&quot;non-dropping-particle&quot;:&quot;&quot;},{&quot;family&quot;:&quot;Milton&quot;,&quot;given&quot;:&quot;Megan A.&quot;,&quot;parse-names&quot;:false,&quot;dropping-particle&quot;:&quot;&quot;,&quot;non-dropping-particle&quot;:&quot;&quot;},{&quot;family&quot;:&quot;Miskie&quot;,&quot;given&quot;:&quot;Renee&quot;,&quot;parse-names&quot;:false,&quot;dropping-particle&quot;:&quot;&quot;,&quot;non-dropping-particle&quot;:&quot;&quot;},{&quot;family&quot;:&quot;Morinière&quot;,&quot;given&quot;:&quot;Jérôme&quot;,&quot;parse-names&quot;:false,&quot;dropping-particle&quot;:&quot;&quot;,&quot;non-dropping-particle&quot;:&quot;&quot;},{&quot;family&quot;:&quot;Mutanen&quot;,&quot;given&quot;:&quot;Marko&quot;,&quot;parse-names&quot;:false,&quot;dropping-particle&quot;:&quot;&quot;,&quot;non-dropping-particle&quot;:&quot;&quot;},{&quot;family&quot;:&quot;Naik&quot;,&quot;given&quot;:&quot;Suresh&quot;,&quot;parse-names&quot;:false,&quot;dropping-particle&quot;:&quot;&quot;,&quot;non-dropping-particle&quot;:&quot;&quot;},{&quot;family&quot;:&quot;Nichols&quot;,&quot;given&quot;:&quot;Becky&quot;,&quot;parse-names&quot;:false,&quot;dropping-particle&quot;:&quot;&quot;,&quot;non-dropping-particle&quot;:&quot;&quot;},{&quot;family&quot;:&quot;Noguera&quot;,&quot;given&quot;:&quot;Felipe A.&quot;,&quot;parse-names&quot;:false,&quot;dropping-particle&quot;:&quot;&quot;,&quot;non-dropping-particle&quot;:&quot;&quot;},{&quot;family&quot;:&quot;Novotny&quot;,&quot;given&quot;:&quot;Vojtech&quot;,&quot;parse-names&quot;:false,&quot;dropping-particle&quot;:&quot;&quot;,&quot;non-dropping-particle&quot;:&quot;&quot;},{&quot;family&quot;:&quot;Penev&quot;,&quot;given&quot;:&quot;Lyubomir&quot;,&quot;parse-names&quot;:false,&quot;dropping-particle&quot;:&quot;&quot;,&quot;non-dropping-particle&quot;:&quot;&quot;},{&quot;family&quot;:&quot;Pentinsaari&quot;,&quot;given&quot;:&quot;Mikko&quot;,&quot;parse-names&quot;:false,&quot;dropping-particle&quot;:&quot;&quot;,&quot;non-dropping-particle&quot;:&quot;&quot;},{&quot;family&quot;:&quot;Quinn&quot;,&quot;given&quot;:&quot;Jenna&quot;,&quot;parse-names&quot;:false,&quot;dropping-particle&quot;:&quot;&quot;,&quot;non-dropping-particle&quot;:&quot;&quot;},{&quot;family&quot;:&quot;Ramsay&quot;,&quot;given&quot;:&quot;Leah&quot;,&quot;parse-names&quot;:false,&quot;dropping-particle&quot;:&quot;&quot;,&quot;non-dropping-particle&quot;:&quot;&quot;},{&quot;family&quot;:&quot;Rochefort&quot;,&quot;given&quot;:&quot;Regina&quot;,&quot;parse-names&quot;:false,&quot;dropping-particle&quot;:&quot;&quot;,&quot;non-dropping-particle&quot;:&quot;&quot;},{&quot;family&quot;:&quot;Schmidt&quot;,&quot;given&quot;:&quot;Stefan&quot;,&quot;parse-names&quot;:false,&quot;dropping-particle&quot;:&quot;&quot;,&quot;non-dropping-particle&quot;:&quot;&quot;},{&quot;family&quot;:&quot;Smith&quot;,&quot;given&quot;:&quot;M. Alex&quot;,&quot;parse-names&quot;:false,&quot;dropping-particle&quot;:&quot;&quot;,&quot;non-dropping-particle&quot;:&quot;&quot;},{&quot;family&quot;:&quot;Sobel&quot;,&quot;given&quot;:&quot;Crystal N.&quot;,&quot;parse-names&quot;:false,&quot;dropping-particle&quot;:&quot;&quot;,&quot;non-dropping-particle&quot;:&quot;&quot;},{&quot;family&quot;:&quot;Somervuo&quot;,&quot;given&quot;:&quot;Panu&quot;,&quot;parse-names&quot;:false,&quot;dropping-particle&quot;:&quot;&quot;,&quot;non-dropping-particle&quot;:&quot;&quot;},{&quot;family&quot;:&quot;Sones&quot;,&quot;given&quot;:&quot;Jayme E.&quot;,&quot;parse-names&quot;:false,&quot;dropping-particle&quot;:&quot;&quot;,&quot;non-dropping-particle&quot;:&quot;&quot;},{&quot;family&quot;:&quot;Staude&quot;,&quot;given&quot;:&quot;Hermann S.&quot;,&quot;parse-names&quot;:false,&quot;dropping-particle&quot;:&quot;&quot;,&quot;non-dropping-particle&quot;:&quot;&quot;},{&quot;family&quot;:&quot;Jaques&quot;,&quot;given&quot;:&quot;Brianne&quot;,&quot;parse-names&quot;:false,&quot;dropping-particle&quot;:&quot;&quot;,&quot;non-dropping-particle&quot;:&quot;St.&quot;},{&quot;family&quot;:&quot;Stur&quot;,&quot;given&quot;:&quot;Elisabeth&quot;,&quot;parse-names&quot;:false,&quot;dropping-particle&quot;:&quot;&quot;,&quot;non-dropping-particle&quot;:&quot;&quot;},{&quot;family&quot;:&quot;Telfer&quot;,&quot;given&quot;:&quot;Angela C.&quot;,&quot;parse-names&quot;:false,&quot;dropping-particle&quot;:&quot;&quot;,&quot;non-dropping-particle&quot;:&quot;&quot;},{&quot;family&quot;:&quot;Tubaro&quot;,&quot;given&quot;:&quot;Pablo L.&quot;,&quot;parse-names&quot;:false,&quot;dropping-particle&quot;:&quot;&quot;,&quot;non-dropping-particle&quot;:&quot;&quot;},{&quot;family&quot;:&quot;Wardlaw&quot;,&quot;given&quot;:&quot;Tim J.&quot;,&quot;parse-names&quot;:false,&quot;dropping-particle&quot;:&quot;&quot;,&quot;non-dropping-particle&quot;:&quot;&quot;},{&quot;family&quot;:&quot;Worcester&quot;,&quot;given&quot;:&quot;Robyn&quot;,&quot;parse-names&quot;:false,&quot;dropping-particle&quot;:&quot;&quot;,&quot;non-dropping-particle&quot;:&quot;&quot;},{&quot;family&quot;:&quot;Yang&quot;,&quot;given&quot;:&quot;Zhaofu&quot;,&quot;parse-names&quot;:false,&quot;dropping-particle&quot;:&quot;&quot;,&quot;non-dropping-particle&quot;:&quot;&quot;},{&quot;family&quot;:&quot;Young&quot;,&quot;given&quot;:&quot;Monica R.&quot;,&quot;parse-names&quot;:false,&quot;dropping-particle&quot;:&quot;&quot;,&quot;non-dropping-particle&quot;:&quot;&quot;},{&quot;family&quot;:&quot;Zemlak&quot;,&quot;given&quot;:&quot;Tyler&quot;,&quot;parse-names&quot;:false,&quot;dropping-particle&quot;:&quot;&quot;,&quot;non-dropping-particle&quot;:&quot;&quot;},{&quot;family&quot;:&quot;Zakharov&quot;,&quot;given&quot;:&quot;Evgeny&quot;,&quot;parse-names&quot;:false,&quot;dropping-particle&quot;:&quot;V.&quot;,&quot;non-dropping-particle&quot;:&quot;&quot;},{&quot;family&quot;:&quot;Zlotnick&quot;,&quot;given&quot;:&quot;Bradley&quot;,&quot;parse-names&quot;:false,&quot;dropping-particle&quot;:&quot;&quot;,&quot;non-dropping-particle&quot;:&quot;&quot;},{&quot;family&quot;:&quot;Ovaskainen&quot;,&quot;given&quot;:&quot;Otso&quot;,&quot;parse-names&quot;:false,&quot;dropping-particle&quot;:&quot;&quot;,&quot;non-dropping-particle&quot;:&quot;&quot;},{&quot;family&quot;:&quot;Hebert&quot;,&quot;given&quot;:&quot;Paul D. N.&quot;,&quot;parse-names&quot;:false,&quot;dropping-particle&quot;:&quot;&quot;,&quot;non-dropping-particle&quot;:&quot;&quot;}],&quot;container-title&quot;:&quot;Communications Biology&quot;,&quot;container-title-short&quot;:&quot;Commun Biol&quot;,&quot;DOI&quot;:&quot;10.1038/s42003-024-06199-1&quot;,&quot;ISSN&quot;:&quot;2399-3642&quot;,&quot;issued&quot;:{&quot;date-parts&quot;:[[2024,5,8]]},&quot;page&quot;:&quot;552&quot;,&quot;abstract&quot;:&quot;&lt;p&gt;Global biodiversity gradients are generally expected to reflect greater species replacement closer to the equator. However, empirical validation of global biodiversity gradients largely relies on vertebrates, plants, and other less diverse taxa. Here we assess the temporal and spatial dynamics of global arthropod biodiversity dynamics using a beta-diversity framework. Sampling includes 129 sampling sites whereby malaise traps are deployed to monitor temporal changes in arthropod communities. Overall, we encountered more than 150,000 unique barcode index numbers (BINs) (i.e. species proxies). We assess between site differences in community diversity using beta-diversity and the partitioned components of species replacement and richness difference. Global total beta-diversity (dissimilarity) increases with decreasing latitude, greater spatial distance and greater temporal distance. Species replacement and richness difference patterns vary across biogeographic regions. Our findings support long-standing, general expectations of global biodiversity patterns. However, we also show that the underlying processes driving patterns may be regionally linked.&lt;/p&gt;&quot;,&quot;issue&quot;:&quot;1&quot;,&quot;volume&quot;:&quot;7&quot;},&quot;isTemporary&quot;:false}]},{&quot;citationID&quot;:&quot;MENDELEY_CITATION_cd3dffeb-1d45-4dcb-8ece-b8f01e80aa70&quot;,&quot;properties&quot;:{&quot;noteIndex&quot;:0},&quot;isEdited&quot;:false,&quot;manualOverride&quot;:{&quot;isManuallyOverridden&quot;:false,&quot;citeprocText&quot;:&quot;(Maynard &lt;i&gt;et al.&lt;/i&gt; 2017; Terborgh 2015)&quot;,&quot;manualOverrideText&quot;:&quot;&quot;},&quot;citationTag&quot;:&quot;MENDELEY_CITATION_v3_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&quot;,&quot;citationItems&quot;:[{&quot;id&quot;:&quot;3a2c59d5-fdf7-3b68-9b86-f2f14e69f62e&quot;,&quot;itemData&quot;:{&quot;type&quot;:&quot;article-journal&quot;,&quot;id&quot;:&quot;3a2c59d5-fdf7-3b68-9b86-f2f14e69f62e&quot;,&quot;title&quot;:&quot;Diversity begets diversity in competition for space&quot;,&quot;author&quot;:[{&quot;family&quot;:&quot;Maynard&quot;,&quot;given&quot;:&quot;Daniel S.&quot;,&quot;parse-names&quot;:false,&quot;dropping-particle&quot;:&quot;&quot;,&quot;non-dropping-particle&quot;:&quot;&quot;},{&quot;family&quot;:&quot;Bradford&quot;,&quot;given&quot;:&quot;Mark A.&quot;,&quot;parse-names&quot;:false,&quot;dropping-particle&quot;:&quot;&quot;,&quot;non-dropping-particle&quot;:&quot;&quot;},{&quot;family&quot;:&quot;Lindner&quot;,&quot;given&quot;:&quot;Daniel L.&quot;,&quot;parse-names&quot;:false,&quot;dropping-particle&quot;:&quot;&quot;,&quot;non-dropping-particle&quot;:&quot;&quot;},{&quot;family&quot;:&quot;Diepen&quot;,&quot;given&quot;:&quot;Linda T. A.&quot;,&quot;parse-names&quot;:false,&quot;dropping-particle&quot;:&quot;&quot;,&quot;non-dropping-particle&quot;:&quot;van&quot;},{&quot;family&quot;:&quot;Frey&quot;,&quot;given&quot;:&quot;Serita D.&quot;,&quot;parse-names&quot;:false,&quot;dropping-particle&quot;:&quot;&quot;,&quot;non-dropping-particle&quot;:&quot;&quot;},{&quot;family&quot;:&quot;Glaeser&quot;,&quot;given&quot;:&quot;Jessie A.&quot;,&quot;parse-names&quot;:false,&quot;dropping-particle&quot;:&quot;&quot;,&quot;non-dropping-particle&quot;:&quot;&quot;},{&quot;family&quot;:&quot;Crowther&quot;,&quot;given&quot;:&quot;Thomas W.&quot;,&quot;parse-names&quot;:false,&quot;dropping-particle&quot;:&quot;&quot;,&quot;non-dropping-particle&quot;:&quot;&quot;}],&quot;container-title&quot;:&quot;Nature Ecology &amp; Evolution&quot;,&quot;container-title-short&quot;:&quot;Nat Ecol Evol&quot;,&quot;DOI&quot;:&quot;10.1038/s41559-017-0156&quot;,&quot;ISSN&quot;:&quot;2397-334X&quot;,&quot;issued&quot;:{&quot;date-parts&quot;:[[2017,5,15]]},&quot;page&quot;:&quot;0156&quot;,&quot;issue&quot;:&quot;6&quot;,&quot;volume&quot;:&quot;1&quot;},&quot;isTemporary&quot;:false},{&quot;id&quot;:&quot;c01691dc-4e29-3574-9884-d893c0daef98&quot;,&quot;itemData&quot;:{&quot;type&quot;:&quot;article-journal&quot;,&quot;id&quot;:&quot;c01691dc-4e29-3574-9884-d893c0daef98&quot;,&quot;title&quot;:&quot;Toward a trophic theory of species diversity&quot;,&quot;author&quot;:[{&quot;family&quot;:&quot;Terborgh&quot;,&quot;given&quot;:&quot;John W.&quot;,&quot;parse-names&quot;:false,&quot;dropping-particle&quot;:&quot;&quot;,&quot;non-dropping-particle&quot;:&quot;&quot;}],&quot;container-title&quot;:&quot;Proceedings of the National Academy of Sciences&quot;,&quot;DOI&quot;:&quot;10.1073/pnas.1501070112&quot;,&quot;ISSN&quot;:&quot;0027-8424&quot;,&quot;issued&quot;:{&quot;date-parts&quot;:[[2015,9,15]]},&quot;page&quot;:&quot;11415-11422&quot;,&quot;abstract&quot;:&quot;&lt;p&gt; Efforts to understand the ecological regulation of species diversity via bottom-up approaches have failed to yield a consensus theory. Theories based on the alternative of top-down regulation have fared better. Paine’s discovery of keystone predation demonstrated that the regulation of diversity via top-down forcing could be simple, strong, and direct, yet ecologists have persistently failed to perceive generality in Paine’s result. Removing top predators destabilizes many systems and drives transitions to radically distinct alternative states. These transitions typically involve community reorganization and loss of diversity, implying that top-down forcing is crucial to diversity maintenance. Contrary to the expectations of bottom-up theories, many terrestrial herbivores and mesopredators are capable of sustained order-of-magnitude population increases following release from predation, negating the assumption that populations of primary consumers are resource limited and at or near carrying capacity. Predation &lt;italic&gt;sensu lato&lt;/italic&gt; (to include Janzen–Connell mortality agents) has been shown to promote diversity in a wide range of ecosystems, including rocky intertidal shelves, coral reefs, the nearshore ocean, streams, lakes, temperate and tropical forests, and arctic tundra. The compelling variety of these ecosystems suggests that top-down forcing plays a universal role in regulating diversity. This conclusion is further supported by studies showing that the reduction or absence of predation leads to diversity loss and, in the more dramatic cases, to catastrophic regime change. Here, I expand on the thesis that diversity is maintained by the interaction between predation and competition, such that strong top-down forcing reduces competition, allowing coexistence. &lt;/p&gt;&quot;,&quot;issue&quot;:&quot;37&quot;,&quot;volume&quot;:&quot;112&quot;,&quot;container-title-short&quot;:&quot;&quot;},&quot;isTemporary&quot;:false}]},{&quot;citationID&quot;:&quot;MENDELEY_CITATION_67fd1503-c921-4d76-84bf-3c948bf4f70b&quot;,&quot;properties&quot;:{&quot;noteIndex&quot;:0},&quot;isEdited&quot;:false,&quot;manualOverride&quot;:{&quot;isManuallyOverridden&quot;:false,&quot;citeprocText&quot;:&quot;(Pereira Martins &lt;i&gt;et al.&lt;/i&gt; 2019)&quot;,&quot;manualOverrideText&quot;:&quot;&quot;},&quot;citationTag&quot;:&quot;MENDELEY_CITATION_v3_eyJjaXRhdGlvbklEIjoiTUVOREVMRVlfQ0lUQVRJT05fNjdmZDE1MDMtYzkyMS00ZDc2LTg0YmYtM2M5NDhiZjRmNzBiIiwicHJvcGVydGllcyI6eyJub3RlSW5kZXgiOjB9LCJpc0VkaXRlZCI6ZmFsc2UsIm1hbnVhbE92ZXJyaWRlIjp7ImlzTWFudWFsbHlPdmVycmlkZGVuIjpmYWxzZSwiY2l0ZXByb2NUZXh0IjoiK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V19&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citationID&quot;:&quot;MENDELEY_CITATION_60c565a8-4f24-453d-a3c7-b90f95efedb4&quot;,&quot;properties&quot;:{&quot;noteIndex&quot;:0},&quot;isEdited&quot;:false,&quot;manualOverride&quot;:{&quot;isManuallyOverridden&quot;:false,&quot;citeprocText&quot;:&quot;(Pereira Martins &lt;i&gt;et al.&lt;/i&gt; 2019)&quot;,&quot;manualOverrideText&quot;:&quot;&quot;},&quot;citationTag&quot;:&quot;MENDELEY_CITATION_v3_eyJjaXRhdGlvbklEIjoiTUVOREVMRVlfQ0lUQVRJT05fNjBjNTY1YTgtNGYyNC00NTNkLWEzYzctYjkwZjk1ZWZlZGI0IiwicHJvcGVydGllcyI6eyJub3RlSW5kZXgiOjB9LCJpc0VkaXRlZCI6ZmFsc2UsIm1hbnVhbE92ZXJyaWRlIjp7ImlzTWFudWFsbHlPdmVycmlkZGVuIjpmYWxzZSwiY2l0ZXByb2NUZXh0IjoiK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V19&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citationID&quot;:&quot;MENDELEY_CITATION_d148f835-3d0c-415b-8f5e-e7dae65b9a16&quot;,&quot;properties&quot;:{&quot;noteIndex&quot;:0},&quot;isEdited&quot;:false,&quot;manualOverride&quot;:{&quot;isManuallyOverridden&quot;:false,&quot;citeprocText&quot;:&quot;(Fontana &lt;i&gt;et al.&lt;/i&gt; 2020)&quot;,&quot;manualOverrideText&quot;:&quot;&quot;},&quot;citationTag&quot;:&quot;MENDELEY_CITATION_v3_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&quot;,&quot;citationItems&quot;:[{&quot;id&quot;:&quot;30319894-7451-3992-9347-2c20e4e19cb8&quot;,&quot;itemData&quot;:{&quot;type&quot;:&quot;article-journal&quot;,&quot;id&quot;:&quot;30319894-7451-3992-9347-2c20e4e19cb8&quot;,&quot;title&quot;:&quot;Species richness and beta diversity patterns of multiple taxa along an elevational gradient in pastured grasslands in the European Alps&quot;,&quot;author&quot;:[{&quot;family&quot;:&quot;Fontana&quot;,&quot;given&quot;:&quot;Veronika&quot;,&quot;parse-names&quot;:false,&quot;dropping-particle&quot;:&quot;&quot;,&quot;non-dropping-particle&quot;:&quot;&quot;},{&quot;family&quot;:&quot;Guariento&quot;,&quot;given&quot;:&quot;Elia&quot;,&quot;parse-names&quot;:false,&quot;dropping-particle&quot;:&quot;&quot;,&quot;non-dropping-particle&quot;:&quot;&quot;},{&quot;family&quot;:&quot;Hilpold&quot;,&quot;given&quot;:&quot;Andreas&quot;,&quot;parse-names&quot;:false,&quot;dropping-particle&quot;:&quot;&quot;,&quot;non-dropping-particle&quot;:&quot;&quot;},{&quot;family&quot;:&quot;Niedrist&quot;,&quot;given&quot;:&quot;Georg&quot;,&quot;parse-names&quot;:false,&quot;dropping-particle&quot;:&quot;&quot;,&quot;non-dropping-particle&quot;:&quot;&quot;},{&quot;family&quot;:&quot;Steinwandter&quot;,&quot;given&quot;:&quot;Michael&quot;,&quot;parse-names&quot;:false,&quot;dropping-particle&quot;:&quot;&quot;,&quot;non-dropping-particle&quot;:&quot;&quot;},{&quot;family&quot;:&quot;Spitale&quot;,&quot;given&quot;:&quot;Daniel&quot;,&quot;parse-names&quot;:false,&quot;dropping-particle&quot;:&quot;&quot;,&quot;non-dropping-particle&quot;:&quot;&quot;},{&quot;family&quot;:&quot;Nascimbene&quot;,&quot;given&quot;:&quot;Juri&quot;,&quot;parse-names&quot;:false,&quot;dropping-particle&quot;:&quot;&quot;,&quot;non-dropping-particle&quot;:&quot;&quot;},{&quot;family&quot;:&quot;Tappeiner&quot;,&quot;given&quot;:&quot;Ulrike&quot;,&quot;parse-names&quot;:false,&quot;dropping-particle&quot;:&quot;&quot;,&quot;non-dropping-particle&quot;:&quot;&quot;},{&quot;family&quot;:&quot;Seeber&quot;,&quot;given&quot;:&quot;Julia&quot;,&quot;parse-names&quot;:false,&quot;dropping-particle&quot;:&quot;&quot;,&quot;non-dropping-particle&quot;:&quot;&quot;}],&quot;container-title&quot;:&quot;Scientific Reports&quot;,&quot;container-title-short&quot;:&quot;Sci Rep&quot;,&quot;DOI&quot;:&quot;10.1038/s41598-020-69569-9&quot;,&quot;ISSN&quot;:&quot;2045-2322&quot;,&quot;issued&quot;:{&quot;date-parts&quot;:[[2020,7,27]]},&quot;page&quot;:&quot;12516&quot;,&quot;abstract&quot;:&quot;&lt;p&gt;To understand how diversity is distributed in space is a fundamental aim for optimizing future species and community conservation. We examined in parallel species richness and beta diversity components of nine taxonomic groups along a finite space, represented by pastured grasslands along an elevational gradient. Beta diversity, which is assumed to bridge local alpha diversity to regional gamma diversity was partitioned into the two components turnover and nestedness and analyzed at two levels: from the lowest elevation to all other elevations, and between neighboring elevations. Species richness of vascular plants, butterflies, beetles, spiders and earthworms showed a hump-shaped relationship with increasing elevation, while it decreased linearly for grasshoppers and ants, but increased for lichens and bryophytes. For most of the groups, turnover increased with increasing elevational distance along the gradient while nestedness decreased. With regard to step-wise beta diversity, rates of turnover or nestedness did not change notably between neighboring steps for the majority of groups. Our results support the assumption that species communities occupying the same habitat significantly change along elevation, however transition seems to happen continuously and is not detectable between neighboring steps. Our findings, rather than delineating levels of major diversity losses, indicate that conservation actions targeting at a preventive protection for species and their environment in mountainous regions require the consideration of entire spatial settings.&lt;/p&gt;&quot;,&quot;issue&quot;:&quot;1&quot;,&quot;volume&quot;:&quot;10&quot;},&quot;isTemporary&quot;:false}]},{&quot;citationID&quot;:&quot;MENDELEY_CITATION_cc22e71b-8a2b-47ba-83ac-770efce5a103&quot;,&quot;properties&quot;:{&quot;noteIndex&quot;:0},&quot;isEdited&quot;:false,&quot;manualOverride&quot;:{&quot;isManuallyOverridden&quot;:false,&quot;citeprocText&quot;:&quot;(Novotny &amp;#38; Weiblen 2005)&quot;,&quot;manualOverrideText&quot;:&quot;&quot;},&quot;citationTag&quot;:&quot;MENDELEY_CITATION_v3_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&quot;,&quot;citationItems&quot;:[{&quot;id&quot;:&quot;92b39456-cac0-3166-9408-1c56f2ef0ef8&quot;,&quot;itemData&quot;:{&quot;type&quot;:&quot;article-journal&quot;,&quot;id&quot;:&quot;92b39456-cac0-3166-9408-1c56f2ef0ef8&quot;,&quot;title&quot;:&quot;From communities to continents: beta diversity of herbivorous insects&quot;,&quot;author&quot;:[{&quot;family&quot;:&quot;Novotny&quot;,&quot;given&quot;:&quot;V&quot;,&quot;parse-names&quot;:false,&quot;dropping-particle&quot;:&quot;&quot;,&quot;non-dropping-particle&quot;:&quot;&quot;},{&quot;family&quot;:&quot;Weiblen&quot;,&quot;given&quot;:&quot;G D&quot;,&quot;parse-names&quot;:false,&quot;dropping-particle&quot;:&quot;&quot;,&quot;non-dropping-particle&quot;:&quot;&quot;}],&quot;container-title&quot;:&quot;Annales Zoologici Fennici&quot;,&quot;container-title-short&quot;:&quot;Ann Zool Fennici&quot;,&quot;issued&quot;:{&quot;date-parts&quot;:[[2005]]},&quot;page&quot;:&quot;463-475&quot;,&quot;abstract&quot;:&quot;Recent progress in molecular systematics that assists species identifications, and in on-line databases of ecological and museum collections that enable the integration of insect distribution data represent important developments facilitating beta diversity studies. The increase in alpha and gamma diversities of insect herbivores from temperate to tropical communities is driven largely by a parallel increase in plant diversity while the diversity of insect herbivores per plant species remains constant. Likewise, the high beta diversity of insect herbivores along altitudinal gradients is only partially explained by changes in plant diversity, while abiotic factors and the abundance of natural enemies may also be important. The high alpha diversity of insect herbivores in lowland tropical forests is not matched by beta diversity as locally co-existing species represent a large proportion of regional species pools. The role of dispersal limitation in the distribution of herbivorous insects in tropical forests could be minor, as short-lived insects are efficient colonisers of their mostly long-lived woody hosts.&quot;,&quot;issue&quot;:&quot;4&quot;,&quot;volume&quot;:&quot;42&quot;},&quot;isTemporary&quot;:false}]},{&quot;citationID&quot;:&quot;MENDELEY_CITATION_c0d59608-a16f-4c35-a16d-05b378496d98&quot;,&quot;properties&quot;:{&quot;noteIndex&quot;:0},&quot;isEdited&quot;:false,&quot;manualOverride&quot;:{&quot;isManuallyOverridden&quot;:false,&quot;citeprocText&quot;:&quot;(Novotny &lt;i&gt;et al.&lt;/i&gt; 2007)&quot;,&quot;manualOverrideText&quot;:&quot;&quot;},&quot;citationTag&quot;:&quot;MENDELEY_CITATION_v3_eyJjaXRhdGlvbklEIjoiTUVOREVMRVlfQ0lUQVRJT05fYzBkNTk2MDgtYTE2Zi00YzM1LWExNmQtMDViMzc4NDk2ZDk4IiwicHJvcGVydGllcyI6eyJub3RlSW5kZXgiOjB9LCJpc0VkaXRlZCI6ZmFsc2UsIm1hbnVhbE92ZXJyaWRlIjp7ImlzTWFudWFsbHlPdmVycmlkZGVuIjpmYWxzZSwiY2l0ZXByb2NUZXh0IjoiKE5vdm90bnkgPGk+ZXQgYWwuPC9pPiAyMDA3KSIsIm1hbnVhbE92ZXJyaWRlVGV4dCI6Ii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quot;,&quot;citationItems&quot;:[{&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citationID&quot;:&quot;MENDELEY_CITATION_b0dc56a0-3fb2-40b5-8613-55782130fafb&quot;,&quot;properties&quot;:{&quot;noteIndex&quot;:0},&quot;isEdited&quot;:false,&quot;manualOverride&quot;:{&quot;isManuallyOverridden&quot;:true,&quot;citeprocText&quot;:&quot;(Novotny &lt;i&gt;et al.&lt;/i&gt; 2007)&quot;,&quot;manualOverrideText&quot;:&quot;(Novotny et al., 2007)&quot;},&quot;citationTag&quot;:&quot;MENDELEY_CITATION_v3_eyJjaXRhdGlvbklEIjoiTUVOREVMRVlfQ0lUQVRJT05fYjBkYzU2YTAtM2ZiMi00MGI1LTg2MTMtNTU3ODIxMzBmYWZiIiwicHJvcGVydGllcyI6eyJub3RlSW5kZXgiOjB9LCJpc0VkaXRlZCI6ZmFsc2UsIm1hbnVhbE92ZXJyaWRlIjp7ImlzTWFudWFsbHlPdmVycmlkZGVuIjp0cnVlLCJjaXRlcHJvY1RleHQiOiIoTm92b3RueSA8aT5ldCBhbC48L2k+IDIwMDcpIiwibWFudWFsT3ZlcnJpZGVUZXh0IjoiKE5vdm90bnkgZXQgYWwuLCAyMDA3KS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quot;,&quot;citationItems&quot;:[{&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citationID&quot;:&quot;MENDELEY_CITATION_add94b59-af3c-4e79-93c4-084a3dc92b29&quot;,&quot;properties&quot;:{&quot;noteIndex&quot;:0,&quot;mode&quot;:&quot;suppress-author&quot;},&quot;isEdited&quot;:false,&quot;manualOverride&quot;:{&quot;isManuallyOverridden&quot;:false,&quot;citeprocText&quot;:&quot;(2019)&quot;,&quot;manualOverrideText&quot;:&quot;&quot;},&quot;citationTag&quot;:&quot;MENDELEY_CITATION_v3_eyJjaXRhdGlvbklEIjoiTUVOREVMRVlfQ0lUQVRJT05fYWRkOTRiNTktYWYzYy00ZTc5LTkzYzQtMDg0YTNkYzkyYjI5IiwicHJvcGVydGllcyI6eyJub3RlSW5kZXgiOjAsIm1vZGUiOiJzdXBwcmVzcy1hdXRob3IifSwiaXNFZGl0ZWQiOmZhbHNlLCJtYW51YWxPdmVycmlkZSI6eyJpc01hbnVhbGx5T3ZlcnJpZGRlbiI6ZmFsc2UsImNpdGVwcm9jVGV4dCI6IigyMDE5KSIsIm1hbnVhbE92ZXJyaWRlVGV4dCI6IiJ9LCJjaXRhdGlvbkl0ZW1zIjpb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SwiZGlzcGxheUFzIjoic3VwcHJlc3MtYXV0aG9yIiwic3VwcHJlc3MtYXV0aG9yIjp0cnVlLCJjb21wb3NpdGUiOmZhbHNlLCJhdXRob3Itb25seSI6ZmFsc2V9XX0=&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displayAs&quot;:&quot;suppress-author&quot;,&quot;suppress-author&quot;:true,&quot;composite&quot;:false,&quot;author-only&quot;:false}]},{&quot;citationID&quot;:&quot;MENDELEY_CITATION_252766e8-2deb-4750-be7a-59010cfa1fcc&quot;,&quot;properties&quot;:{&quot;noteIndex&quot;:0,&quot;mode&quot;:&quot;suppress-author&quot;},&quot;isEdited&quot;:false,&quot;manualOverride&quot;:{&quot;isManuallyOverridden&quot;:false,&quot;citeprocText&quot;:&quot;(2019)&quot;,&quot;manualOverrideText&quot;:&quot;&quot;},&quot;citationTag&quot;:&quot;MENDELEY_CITATION_v3_eyJjaXRhdGlvbklEIjoiTUVOREVMRVlfQ0lUQVRJT05fMjUyNzY2ZTgtMmRlYi00NzUwLWJlN2EtNTkwMTBjZmExZmNjIiwicHJvcGVydGllcyI6eyJub3RlSW5kZXgiOjAsIm1vZGUiOiJzdXBwcmVzcy1hdXRob3IifSwiaXNFZGl0ZWQiOmZhbHNlLCJtYW51YWxPdmVycmlkZSI6eyJpc01hbnVhbGx5T3ZlcnJpZGRlbiI6ZmFsc2UsImNpdGVwcm9jVGV4dCI6IigyMDE5KSIsIm1hbnVhbE92ZXJyaWRlVGV4dCI6IiJ9LCJjaXRhdGlvbkl0ZW1zIjpb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SwiZGlzcGxheUFzIjoic3VwcHJlc3MtYXV0aG9yIiwic3VwcHJlc3MtYXV0aG9yIjp0cnVlLCJjb21wb3NpdGUiOmZhbHNlLCJhdXRob3Itb25seSI6ZmFsc2V9XX0=&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displayAs&quot;:&quot;suppress-author&quot;,&quot;suppress-author&quot;:true,&quot;composite&quot;:false,&quot;author-only&quot;:false}]},{&quot;citationID&quot;:&quot;MENDELEY_CITATION_3f96c15e-5426-4662-868e-02aa188b7bdd&quot;,&quot;properties&quot;:{&quot;noteIndex&quot;:0},&quot;isEdited&quot;:false,&quot;manualOverride&quot;:{&quot;isManuallyOverridden&quot;:false,&quot;citeprocText&quot;:&quot;(Kraft &lt;i&gt;et al.&lt;/i&gt; 2011)&quot;,&quot;manualOverrideText&quot;:&quot;&quot;},&quot;citationTag&quot;:&quot;MENDELEY_CITATION_v3_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&quot;,&quot;citationItems&quot;:[{&quot;id&quot;:&quot;79b6991f-1b95-3d6e-bfe5-7870e68fcb4b&quot;,&quot;itemData&quot;:{&quot;type&quot;:&quot;article-journal&quot;,&quot;id&quot;:&quot;79b6991f-1b95-3d6e-bfe5-7870e68fcb4b&quot;,&quot;title&quot;:&quot;Disentangling the drivers of β diversity along latitudinal and elevational gradients&quot;,&quot;author&quot;:[{&quot;family&quot;:&quot;Kraft&quot;,&quot;given&quot;:&quot;Nathan J. B.&quot;,&quot;parse-names&quot;:false,&quot;dropping-particle&quot;:&quot;&quot;,&quot;non-dropping-particle&quot;:&quot;&quot;},{&quot;family&quot;:&quot;Comita&quot;,&quot;given&quot;:&quot;Liza S.&quot;,&quot;parse-names&quot;:false,&quot;dropping-particle&quot;:&quot;&quot;,&quot;non-dropping-particle&quot;:&quot;&quot;},{&quot;family&quot;:&quot;Chase&quot;,&quot;given&quot;:&quot;Jonathan M.&quot;,&quot;parse-names&quot;:false,&quot;dropping-particle&quot;:&quot;&quot;,&quot;non-dropping-particle&quot;:&quot;&quot;},{&quot;family&quot;:&quot;Sanders&quot;,&quot;given&quot;:&quot;Nathan J.&quot;,&quot;parse-names&quot;:false,&quot;dropping-particle&quot;:&quot;&quot;,&quot;non-dropping-particle&quot;:&quot;&quot;},{&quot;family&quot;:&quot;Swenson&quot;,&quot;given&quot;:&quot;Nathan G.&quot;,&quot;parse-names&quot;:false,&quot;dropping-particle&quot;:&quot;&quot;,&quot;non-dropping-particle&quot;:&quot;&quot;},{&quot;family&quot;:&quot;Crist&quot;,&quot;given&quot;:&quot;Thomas O.&quot;,&quot;parse-names&quot;:false,&quot;dropping-particle&quot;:&quot;&quot;,&quot;non-dropping-particle&quot;:&quot;&quot;},{&quot;family&quot;:&quot;Stegen&quot;,&quot;given&quot;:&quot;James C.&quot;,&quot;parse-names&quot;:false,&quot;dropping-particle&quot;:&quot;&quot;,&quot;non-dropping-particle&quot;:&quot;&quot;},{&quot;family&quot;:&quot;Vellend&quot;,&quot;given&quot;:&quot;Mark&quot;,&quot;parse-names&quot;:false,&quot;dropping-particle&quot;:&quot;&quot;,&quot;non-dropping-particle&quot;:&quot;&quot;},{&quot;family&quot;:&quot;Boyle&quot;,&quot;given&quot;:&quot;Brad&quot;,&quot;parse-names&quot;:false,&quot;dropping-particle&quot;:&quot;&quot;,&quot;non-dropping-particle&quot;:&quot;&quot;},{&quot;family&quot;:&quot;Anderson&quot;,&quot;given&quot;:&quot;Marti J.&quot;,&quot;parse-names&quot;:false,&quot;dropping-particle&quot;:&quot;&quot;,&quot;non-dropping-particle&quot;:&quot;&quot;},{&quot;family&quot;:&quot;Cornell&quot;,&quot;given&quot;:&quot;Howard&quot;,&quot;parse-names&quot;:false,&quot;dropping-particle&quot;:&quot;V.&quot;,&quot;non-dropping-particle&quot;:&quot;&quot;},{&quot;family&quot;:&quot;Davies&quot;,&quot;given&quot;:&quot;Kendi F.&quot;,&quot;parse-names&quot;:false,&quot;dropping-particle&quot;:&quot;&quot;,&quot;non-dropping-particle&quot;:&quot;&quot;},{&quot;family&quot;:&quot;Freestone&quot;,&quot;given&quot;:&quot;Amy L.&quot;,&quot;parse-names&quot;:false,&quot;dropping-particle&quot;:&quot;&quot;,&quot;non-dropping-particle&quot;:&quot;&quot;},{&quot;family&quot;:&quot;Inouye&quot;,&quot;given&quot;:&quot;Brian D.&quot;,&quot;parse-names&quot;:false,&quot;dropping-particle&quot;:&quot;&quot;,&quot;non-dropping-particle&quot;:&quot;&quot;},{&quot;family&quot;:&quot;Harrison&quot;,&quot;given&quot;:&quot;Susan P.&quot;,&quot;parse-names&quot;:false,&quot;dropping-particle&quot;:&quot;&quot;,&quot;non-dropping-particle&quot;:&quot;&quot;},{&quot;family&quot;:&quot;Myers&quot;,&quot;given&quot;:&quot;Jonathan A.&quot;,&quot;parse-names&quot;:false,&quot;dropping-particle&quot;:&quot;&quot;,&quot;non-dropping-particle&quot;:&quot;&quot;}],&quot;container-title&quot;:&quot;Science&quot;,&quot;container-title-short&quot;:&quot;Science (1979)&quot;,&quot;DOI&quot;:&quot;10.1126/science.1208584&quot;,&quot;ISSN&quot;:&quot;0036-8075&quot;,&quot;issued&quot;:{&quot;date-parts&quot;:[[2011,9,23]]},&quot;page&quot;:&quot;1755-1758&quot;,&quot;abstract&quot;:&quot;&lt;p&gt;Increases in species turnover of woody plants at low latitudes and elevations are explained by the size of species pools alone.&lt;/p&gt;&quot;,&quot;issue&quot;:&quot;6050&quot;,&quot;volume&quot;:&quot;333&quot;},&quot;isTemporary&quot;:false}]},{&quot;citationID&quot;:&quot;MENDELEY_CITATION_1ae7f959-9b95-45f4-b790-8ab5b9069a8e&quot;,&quot;properties&quot;:{&quot;noteIndex&quot;:0},&quot;isEdited&quot;:false,&quot;manualOverride&quot;:{&quot;isManuallyOverridden&quot;:true,&quot;citeprocText&quot;:&quot;(Hrcek &lt;i&gt;et al.&lt;/i&gt; 2013; Novotny &lt;i&gt;et al.&lt;/i&gt; 2002)&quot;,&quot;manualOverrideText&quot;:&quot;Hrcek et al. 2013; Novotny et al. 2002)&quot;},&quot;citationTag&quot;:&quot;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&quot;,&quot;citationItems&quot;:[{&quot;id&quot;:&quot;366d5232-9caf-3bd9-8efd-0f3c1db2f1a9&quot;,&quot;itemData&quot;:{&quot;type&quot;:&quot;article-journal&quot;,&quot;id&quot;:&quot;366d5232-9caf-3bd9-8efd-0f3c1db2f1a9&quot;,&quot;title&quot;:&quot;Host specialization of leaf-chewing insects in a New Guinea rainforest&quot;,&quot;author&quot;:[{&quot;family&quot;:&quot;Novotny&quot;,&quot;given&quot;:&quot;V&quot;,&quot;parse-names&quot;:false,&quot;dropping-particle&quot;:&quot;&quot;,&quot;non-dropping-particle&quot;:&quot;&quot;},{&quot;family&quot;:&quot;Basset&quot;,&quot;given&quot;:&quot;Y&quot;,&quot;parse-names&quot;:false,&quot;dropping-particle&quot;:&quot;&quot;,&quot;non-dropping-particle&quot;:&quot;&quot;},{&quot;family&quot;:&quot;Miller&quot;,&quot;given&quot;:&quot;S E&quot;,&quot;parse-names&quot;:false,&quot;dropping-particle&quot;:&quot;&quot;,&quot;non-dropping-particle&quot;:&quot;&quot;},{&quot;family&quot;:&quot;Drozd&quot;,&quot;given&quot;:&quot;P&quot;,&quot;parse-names&quot;:false,&quot;dropping-particle&quot;:&quot;&quot;,&quot;non-dropping-particle&quot;:&quot;&quot;},{&quot;family&quot;:&quot;Cizek&quot;,&quot;given&quot;:&quot;L&quot;,&quot;parse-names&quot;:false,&quot;dropping-particle&quot;:&quot;&quot;,&quot;non-dropping-particle&quot;:&quot;&quot;}],&quot;container-title&quot;:&quot;Journal of Animal Ecology&quot;,&quot;issued&quot;:{&quot;date-parts&quot;:[[2002]]},&quot;page&quot;:&quot;400-412&quot;,&quot;abstract&quot;:&quot;1. Data on host use by herbivorous insects in the tropics cannot be cross-referenced between the studies as only a fraction of the species can be formally identified. It is thus imperative for each study to include a wide range of plant and insect taxa, but this requirement has rarely been met because of logistical difficulties. 2. A novel approach using mass insect collecting and rearing by parataxonomists was applied to study the use of 59 species, 39 genera and 18 families of woody plants by 58 588 individuals and 1010 species of leaf-chewing insects in a lowland rainforest. 3. Most species had wide host plant ranges with reference to congeneric plants. The modal host range for a herbivore feeding on a particular genus (Ficus, Macaranga or Psychotria) included &gt;90% of congeneric species studied. Only 3.7% of species feeding on these genera were monophagous. 4. Most herbivores were specialized with respect to confamilial plant genera, with modal host range of 1 genus from 9 studied in Euphorbiaceae and 13 in Rubiaceae. This pattern was corroborated by modal host range of 1 plant family from 18 studied. 5. Because of the overlap among the herbivore communities on congeneric plants, the total number of herbivores on speciose plant genera was relatively small. For example, although 336 species of leaf-chewers used the 13 study species of Ficus, the 35 additional Ficus species present locally would support only estimated 163 additional species. 6. Since large genera constitute a significant proportion of tropical floras, these results have implications for regional estimates of herbivore species richness. Our estimate of 10.6-24.1 leaf-chewing species effectively specialized to a rainforest tree species is an order of magnitude lower than previously suggested. 7. The number of new herbivore species (y) resulting from the addition of the xth plant species to the compound community (x = 1, 2, 3,..., n where n is the total number of plants studied) can be described as y = cx(k), where c and k are constants. k is a useful descriptor of similarity among herbivore communities from different hosts.&quot;,&quot;issue&quot;:&quot;3&quot;,&quot;volume&quot;:&quot;71&quot;,&quot;container-title-short&quot;:&quot;&quot;},&quot;isTemporary&quot;:false},{&quot;id&quot;:&quot;c97064f3-310d-3ed3-980f-bb198167a7ee&quot;,&quot;itemData&quot;:{&quot;type&quot;:&quot;article-journal&quot;,&quot;id&quot;:&quot;c97064f3-310d-3ed3-980f-bb198167a7ee&quot;,&quot;title&quot;:&quot;Parasitism rate, parasitoid community composition and host specificity on exposed and semi-concealed caterpillars from a tropical rainforest&quot;,&quot;author&quot;:[{&quot;family&quot;:&quot;Hrcek&quot;,&quot;given&quot;:&quot;Jan&quot;,&quot;parse-names&quot;:false,&quot;dropping-particle&quot;:&quot;&quot;,&quot;non-dropping-particle&quot;:&quot;&quot;},{&quot;family&quot;:&quot;Miller&quot;,&quot;given&quot;:&quot;Scott E&quot;,&quot;parse-names&quot;:false,&quot;dropping-particle&quot;:&quot;&quot;,&quot;non-dropping-particle&quot;:&quot;&quot;},{&quot;family&quot;:&quot;Whitfield&quot;,&quot;given&quot;:&quot;James B&quot;,&quot;parse-names&quot;:false,&quot;dropping-particle&quot;:&quot;&quot;,&quot;non-dropping-particle&quot;:&quot;&quot;},{&quot;family&quot;:&quot;Shima&quot;,&quot;given&quot;:&quot;Hiroshi&quot;,&quot;parse-names&quot;:false,&quot;dropping-particle&quot;:&quot;&quot;,&quot;non-dropping-particle&quot;:&quot;&quot;},{&quot;family&quot;:&quot;Novotny&quot;,&quot;given&quot;:&quot;Vojtech&quot;,&quot;parse-names&quot;:false,&quot;dropping-particle&quot;:&quot;&quot;,&quot;non-dropping-particle&quot;:&quot;&quot;}],&quot;container-title&quot;:&quot;Oecologia&quot;,&quot;container-title-short&quot;:&quot;Oecologia&quot;,&quot;DOI&quot;:&quot;10.1007/s00442-013-2619-6&quot;,&quot;ISSN&quot;:&quot;0029-8549&quot;,&quot;issued&quot;:{&quot;date-parts&quot;:[[2013]]},&quot;page&quot;:&quot;521-532&quot;,&quot;abstract&quot;:&quot;The processes maintaining the enormous diversity of herbivore-parasitoid food webs depend on parasitism rate and parasitoid host specificity. The two parameters have to be evaluated in concert to make conclusions about the importance of parasitoids as natural enemies and guide biological control. We document parasitism rate and host specificity in a highly diverse caterpillar-parasitoid food web encompassing 266 species of lepidopteran hosts and 172 species of hymenopteran or dipteran parasitoids from a lowland tropical forest in Papua New Guinea. We found that semi-concealed hosts (leaf rollers and leaf tiers) represented 84 % of all caterpillars, suffered a higher parasitism rate than exposed caterpillars (12 vs. 5 %) and their parasitoids were also more host specific. Semi-concealed hosts may therefore be generally more amenable to biological control by parasitoids than exposed ones. Parasitoid host specificity was highest in Braconidae, lower in Diptera: Tachinidae, and, unexpectedly, the lowest in Ichneumonidae. This result challenges the long-standing view of low host specificity in caterpillar-attacking Tachinidae and suggests higher suitability of Braconidae and lower suitability of Ichneumonidae for biological control of caterpillars. Semi-concealed hosts and their parasitoids are the largest, yet understudied component of caterpillar-parasitoid food webs. However, they still remain much closer in parasitism patterns to exposed hosts than to what literature reports on fully concealed leaf miners. Specifically, semi-concealed hosts keep an equally low share of idiobionts (2 %) as exposed caterpillars.&quot;,&quot;issue&quot;:&quot;2&quot;,&quot;volume&quot;:&quot;173&quot;},&quot;isTemporary&quot;:false}]},{&quot;citationID&quot;:&quot;MENDELEY_CITATION_eaa3be6d-6d16-4917-93aa-5e1cdd66896d&quot;,&quot;properties&quot;:{&quot;noteIndex&quot;:0},&quot;isEdited&quot;:false,&quot;manualOverride&quot;:{&quot;isManuallyOverridden&quot;:false,&quot;citeprocText&quot;:&quot;(Jeffs &amp;#38; Lewis 2013; van Nouhuys 2005)&quot;,&quot;manualOverrideText&quot;:&quot;&quot;},&quot;citationTag&quot;:&quot;MENDELEY_CITATION_v3_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&quot;,&quot;citationItems&quot;:[{&quot;id&quot;:&quot;5d4e6588-f002-3334-80cb-e7f4674d6ad6&quot;,&quot;itemData&quot;:{&quot;type&quot;:&quot;article-journal&quot;,&quot;id&quot;:&quot;5d4e6588-f002-3334-80cb-e7f4674d6ad6&quot;,&quot;title&quot;:&quot;Effects of habitat fragmentation at different trophic levels in insect communities&quot;,&quot;author&quot;:[{&quot;family&quot;:&quot;Nouhuys&quot;,&quot;given&quot;:&quot;S&quot;,&quot;parse-names&quot;:false,&quot;dropping-particle&quot;:&quot;&quot;,&quot;non-dropping-particle&quot;:&quot;van&quot;}],&quot;container-title&quot;:&quot;Annales Zoologici Fennici&quot;,&quot;container-title-short&quot;:&quot;Ann Zool Fennici&quot;,&quot;ISSN&quot;:&quot;0003-455X&quot;,&quot;issued&quot;:{&quot;date-parts&quot;:[[2005]]},&quot;publisher-place&quot;:&quot;van Nouhuys, S Univ Helsinki, Metapopulat Res Grp, Dept Biol &amp; Environm Sci, Div Populat Biol, POB 65 Viikinkaari 1, FI-00014 Helsinki, Finland Univ Helsinki, Metapopulat Res Grp, Dept Biol &amp; Environm Sci, Div Populat Biol, FI-00014 Helsinki, Finland Corn&quot;,&quot;page&quot;:&quot;433-447&quot;,&quot;language&quot;:&quot;English&quot;,&quot;abstract&quot;:&quot;Species experience landscapes differently depending on their needs and behaviors, and on their trophic level. We expect species at high trophic levels in a community to be more sensitive to habitat fragmentation than species at lower trophic levels. But this depends on attributes such as resource breadth, dispersiveness, reproductive rate, and longevity, which may not be related to trophic level. I address the association of fragmentation with trophic level using a literature review of 31 studies of herbivores and their natural enemies, and a case study of the parasitoids associated with the Glanville fritillary butterfly. Measures of species richness or total parasitism in an entire insect community provide the strongest support for the idea that negative effects of fragmentation amplify at higher trophic levels. Generally though, there is great variation among studies, due to variation among species, as well as in designs of both experimental and observational studies.&quot;,&quot;issue&quot;:&quot;4&quot;,&quot;volume&quot;:&quot;42&quot;},&quot;isTemporary&quot;:false},{&quot;id&quot;:&quot;71e6d6a3-49a9-3639-a0e2-94a16698320a&quot;,&quot;itemData&quot;:{&quot;type&quot;:&quot;article-journal&quot;,&quot;id&quot;:&quot;71e6d6a3-49a9-3639-a0e2-94a16698320a&quot;,&quot;title&quot;:&quot;Effects of climate warming on host–parasitoid interactions&quot;,&quot;author&quot;:[{&quot;family&quot;:&quot;Jeffs&quot;,&quot;given&quot;:&quot;Christopher T&quot;,&quot;parse-names&quot;:false,&quot;dropping-particle&quot;:&quot;&quot;,&quot;non-dropping-particle&quot;:&quot;&quot;},{&quot;family&quot;:&quot;Lewis&quot;,&quot;given&quot;:&quot;Owen T&quot;,&quot;parse-names&quot;:false,&quot;dropping-particle&quot;:&quot;&quot;,&quot;non-dropping-particle&quot;:&quot;&quot;}],&quot;container-title&quot;:&quot;Ecological Entomology&quot;,&quot;container-title-short&quot;:&quot;Ecol Entomol&quot;,&quot;DOI&quot;:&quot;https://doi.org/10.1111/een.12026&quot;,&quot;ISSN&quot;:&quot;0307-6946&quot;,&quot;URL&quot;:&quot;https://doi.org/10.1111/een.12026&quot;,&quot;issued&quot;:{&quot;date-parts&quot;:[[2013,6,1]]},&quot;page&quot;:&quot;209-218&quot;,&quot;abstract&quot;:&quot;Parasitoids are key regulators of the population dynamics of their arthropod hosts, are integral to the structure and dynamics of food webs, and provide ecosystem services by suppressing agricultural pests. Despite their ecological and functional importance, relatively few studies have considered the effects of a warming climate on host?parasitoid interactions. The three primary modes through which parasitoids might respond to a warming climate are by (i) shifting distributions into cooler environments, (ii) altering phenology, and (iii) adjusting to persist in situ through phenotypic plasticity or evolutionary adaptation. Here, we focus on examples of altered distributions and phenology in response to climate warming. We suggest that the responses of parasitoids to elevated temperatures and the population dynamic consequences for their hosts will be linked to two key traits: the dispersal ability of both partners, and the host specificity of parasitoids. Effects of climate warming on host?parasitoid interactions will be complicated by interactions with other co-occurring environmental changes, such as elevated carbon dioxide and nitrogen, and to interactions with competitors, mutualists, and antagonists. These factors will complicate efforts to generate predictive models of host?parasitoid interactions, for example in the context of the ecosystem service of biological pest control.&quot;,&quot;publisher&quot;:&quot;John Wiley &amp; Sons, Ltd&quot;,&quot;issue&quot;:&quot;3&quot;,&quot;volume&quot;:&quot;38&quot;},&quot;isTemporary&quot;:false}]},{&quot;citationID&quot;:&quot;MENDELEY_CITATION_454a7446-a7ac-45ab-8a72-4a28aa8dbca0&quot;,&quot;properties&quot;:{&quot;noteIndex&quot;:0},&quot;isEdited&quot;:false,&quot;manualOverride&quot;:{&quot;isManuallyOverridden&quot;:false,&quot;citeprocText&quot;:&quot;(Jeffries &amp;#38; Lawton 1984)&quot;,&quot;manualOverrideText&quot;:&quot;&quot;},&quot;citationTag&quot;:&quot;MENDELEY_CITATION_v3_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&quot;,&quot;citationItems&quot;:[{&quot;id&quot;:&quot;189eae61-58cb-356c-a489-7b47ce32636e&quot;,&quot;itemData&quot;:{&quot;type&quot;:&quot;article-journal&quot;,&quot;id&quot;:&quot;189eae61-58cb-356c-a489-7b47ce32636e&quot;,&quot;title&quot;:&quot;Enemy free space and the structure of ecological communities&quot;,&quot;author&quot;:[{&quot;family&quot;:&quot;Jeffries&quot;,&quot;given&quot;:&quot;M J&quot;,&quot;parse-names&quot;:false,&quot;dropping-particle&quot;:&quot;&quot;,&quot;non-dropping-particle&quot;:&quot;&quot;},{&quot;family&quot;:&quot;Lawton&quot;,&quot;given&quot;:&quot;J H&quot;,&quot;parse-names&quot;:false,&quot;dropping-particle&quot;:&quot;&quot;,&quot;non-dropping-particle&quot;:&quot;&quot;}],&quot;container-title&quot;:&quot;Biological Journal Of The Linnean Society&quot;,&quot;DOI&quot;:&quot;10.1111/j.1095-8312.1984.tb00145.x&quot;,&quot;ISSN&quot;:&quot;0024-4066&quot;,&quot;issued&quot;:{&quot;date-parts&quot;:[[1984]]},&quot;page&quot;:&quot;269-286&quot;,&quot;issue&quot;:&quot;4 LB  - JH0081&quot;,&quot;volume&quot;:&quot;23&quot;,&quot;container-title-short&quot;:&quot;&quot;},&quot;isTemporary&quot;:false}]},{&quot;citationID&quot;:&quot;MENDELEY_CITATION_d86d3b83-3a59-460a-9ab9-f53600005b58&quot;,&quot;properties&quot;:{&quot;noteIndex&quot;:0},&quot;isEdited&quot;:false,&quot;manualOverride&quot;:{&quot;isManuallyOverridden&quot;:false,&quot;citeprocText&quot;:&quot;(Novotny 2009; Pereira Martins &lt;i&gt;et al.&lt;/i&gt; 2019)&quot;,&quot;manualOverrideText&quot;:&quot;&quot;},&quot;citationTag&quot;:&quot;MENDELEY_CITATION_v3_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&quot;,&quot;citationItems&quot;:[{&quot;id&quot;:&quot;5829037f-e725-3c05-8563-34e834e8409c&quot;,&quot;itemData&quot;:{&quot;type&quot;:&quot;article-journal&quot;,&quot;id&quot;:&quot;5829037f-e725-3c05-8563-34e834e8409c&quot;,&quot;title&quot;:&quot;Beta diversity of plant–insect food webs in tropical forests: a conceptual framework&quot;,&quot;author&quot;:[{&quot;family&quot;:&quot;Novotny&quot;,&quot;given&quot;:&quot;Vojtech&quot;,&quot;parse-names&quot;:false,&quot;dropping-particle&quot;:&quot;&quot;,&quot;non-dropping-particle&quot;:&quot;&quot;}],&quot;container-title&quot;:&quot;Insect Conservation and Diversity&quot;,&quot;container-title-short&quot;:&quot;Insect Conserv Divers&quot;,&quot;DOI&quot;:&quot;https://doi.org/10.1111/j.1752-4598.2008.00035.x&quot;,&quot;ISSN&quot;:&quot;1752-458X&quot;,&quot;URL&quot;:&quot;https://doi.org/10.1111/j.1752-4598.2008.00035.x&quot;,&quot;issued&quot;:{&quot;date-parts&quot;:[[2009,2,1]]},&quot;page&quot;:&quot;5-9&quot;,&quot;abstract&quot;:&quot;Abstract.? 1 Beta diversity of plant?herbivore food webs, defined as turnover of trophic interactions between the food webs, represents a potentially useful extension of traditional studies of plant and herbivore beta diversity as it integrates spatial turnover of plant and herbivore species with changes in herbivore host plant preferences. 2 Beta diversity of plant?herbivore food webs can be partitioned into four components, corresponding to the turnover of plant?herbivore interactions due to change in (i) both plant and herbivore species, (ii) plant, but not herbivore, species, (iii) herbivore, but not plant, species, and (iv) herbivore host preferences between food webs. These components can be quantified using a range of existing beta diversity indices. 3 Relative magnitude of plant and herbivore beta diversity of plant?herbivore food webs can be analysed as an outcome of herbivore (i) host specificity, (ii) ability to track host plant populations by dispersal, and (iii) response to environmental conditions, competitors and enemies. The relative importance of these factors in tropical ecosystems remains to be determined.&quot;,&quot;publisher&quot;:&quot;John Wiley &amp; Sons, Ltd&quot;,&quot;issue&quot;:&quot;1&quot;,&quot;volume&quot;:&quot;2&quot;},&quot;isTemporary&quot;:false},{&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citationID&quot;:&quot;MENDELEY_CITATION_d2cf5911-b4b3-409c-9dbd-14a10d48d361&quot;,&quot;properties&quot;:{&quot;noteIndex&quot;:0},&quot;isEdited&quot;:false,&quot;manualOverride&quot;:{&quot;isManuallyOverridden&quot;:false,&quot;citeprocText&quot;:&quot;(Li &lt;i&gt;et al.&lt;/i&gt; 2023)&quot;,&quot;manualOverrideText&quot;:&quot;&quot;},&quot;citationTag&quot;:&quot;MENDELEY_CITATION_v3_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&quot;,&quot;citationItems&quot;:[{&quot;id&quot;:&quot;9404685c-74f2-3386-8bc2-a4a8b9a03394&quot;,&quot;itemData&quot;:{&quot;type&quot;:&quot;article-journal&quot;,&quot;id&quot;:&quot;9404685c-74f2-3386-8bc2-a4a8b9a03394&quot;,&quot;title&quot;:&quot;Disentangling spatiotemporal dynamics in metacommunities through a species‐patch network approach&quot;,&quot;author&quot;:[{&quot;family&quot;:&quot;Li&quot;,&quot;given&quot;:&quot;Hai‐Dong&quot;,&quot;parse-names&quot;:false,&quot;dropping-particle&quot;:&quot;&quot;,&quot;non-dropping-particle&quot;:&quot;&quot;},{&quot;family&quot;:&quot;Holyoak&quot;,&quot;given&quot;:&quot;Marcel&quot;,&quot;parse-names&quot;:false,&quot;dropping-particle&quot;:&quot;&quot;,&quot;non-dropping-particle&quot;:&quot;&quot;},{&quot;family&quot;:&quot;Xiao&quot;,&quot;given&quot;:&quot;Zhishu&quot;,&quot;parse-names&quot;:false,&quot;dropping-particle&quot;:&quot;&quot;,&quot;non-dropping-particle&quot;:&quot;&quot;}],&quot;container-title&quot;:&quot;Ecology Letters&quot;,&quot;container-title-short&quot;:&quot;Ecol Lett&quot;,&quot;DOI&quot;:&quot;10.1111/ele.14243&quot;,&quot;ISSN&quot;:&quot;1461-023X&quot;,&quot;issued&quot;:{&quot;date-parts&quot;:[[2023,8,12]]},&quot;page&quot;:&quot;1261-1276&quot;,&quot;abstract&quot;:&quot;&lt;p&gt;Colonization and extinction at local and regional scales, and gains and losses of patches are important processes in the spatiotemporal dynamics of metacommunities. However, analytical challenges remain in quantifying such spatiotemporal dynamics when species extinction‐colonization and patch gain and loss processes act simultaneously. Recent advances in network analysis show great potential in disentangling the roles of colonization, extinction, and patch dynamics in metacommunities. Here, we developed a species‐patch network approach to quantify metacommunity dynamics including (i) temporal changes in network structure, and (ii) temporal beta diversity of species‐patch links and its components that reflect species extinction‐colonization and patch gain and loss. Application of the methods to simulated datasets demonstrated that the approach was informative about metacommunity assembly processes. Based on three empirical datasets, our species‐patch network approach provided additional information about metacommunity dynamics through distinguishing the effects of species colonization and extinction at different scales from patch gains and losses and how specific environmental factors related to species‐patch network structure. In conclusion, our species‐patch network framework provides effective methods for monitoring and revealing long‐term metacommunity dynamics by quantifying gains and losses of both species and patches under local and global environmental change.&lt;/p&gt;&quot;,&quot;issue&quot;:&quot;8&quot;,&quot;volume&quot;:&quot;26&quot;},&quot;isTemporary&quot;:false}]},{&quot;citationID&quot;:&quot;MENDELEY_CITATION_608d6687-6a0f-43bb-8557-4dba7fdc44a5&quot;,&quot;properties&quot;:{&quot;noteIndex&quot;:0},&quot;isEdited&quot;:false,&quot;manualOverride&quot;:{&quot;isManuallyOverridden&quot;:false,&quot;citeprocText&quot;:&quot;(Olesen &lt;i&gt;et al.&lt;/i&gt; 2011)&quot;,&quot;manualOverrideText&quot;:&quot;&quot;},&quot;citationTag&quot;:&quot;MENDELEY_CITATION_v3_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&quot;,&quot;citationItems&quot;:[{&quot;id&quot;:&quot;a1a1f7c6-29d6-31fc-9ac1-78787bda529a&quot;,&quot;itemData&quot;:{&quot;type&quot;:&quot;article-journal&quot;,&quot;id&quot;:&quot;a1a1f7c6-29d6-31fc-9ac1-78787bda529a&quot;,&quot;title&quot;:&quot;Strong, long-term temporal dynamics of an ecological network&quot;,&quot;author&quot;:[{&quot;family&quot;:&quot;Olesen&quot;,&quot;given&quot;:&quot;Jens M&quot;,&quot;parse-names&quot;:false,&quot;dropping-particle&quot;:&quot;&quot;,&quot;non-dropping-particle&quot;:&quot;&quot;},{&quot;family&quot;:&quot;Stefanescu&quot;,&quot;given&quot;:&quot;Constantí&quot;,&quot;parse-names&quot;:false,&quot;dropping-particle&quot;:&quot;&quot;,&quot;non-dropping-particle&quot;:&quot;&quot;},{&quot;family&quot;:&quot;Traveset&quot;,&quot;given&quot;:&quot;Anna&quot;,&quot;parse-names&quot;:false,&quot;dropping-particle&quot;:&quot;&quot;,&quot;non-dropping-particle&quot;:&quot;&quot;}],&quot;container-title&quot;:&quot;PLOS ONE&quot;,&quot;container-title-short&quot;:&quot;PLoS One&quot;,&quot;URL&quot;:&quot;https://doi.org/10.1371/journal.pone.0026455&quot;,&quot;issued&quot;:{&quot;date-parts&quot;:[[2011,11,17]]},&quot;page&quot;:&quot;e26455&quot;,&quot;abstract&quot;:&quot;Nature is organized into complex, dynamical networks of species and their interactions, which may influence diversity and stability. However, network research is, generally, short-term and depict ecological networks as static structures only, devoid of any dynamics. This hampers our understanding of how nature responds to larger disturbances such as changes in climate. In order to remedy this we studied the long-term (12-yrs) dynamics of a flower-visitation network, consisting of flower-visiting butterflies and their nectar plants. Global network properties, i.e. numbers of species and links, as well as connectance, were temporally stable, whereas most species and links showed a strong temporal dynamics. However, species of butterflies and plants varied bimodally in their temporal persistance: Sporadic species, being present only 1–2(-5) years, and stable species, being present (9-)11–12 years, dominated the networks. Temporal persistence and linkage level of species, i.e. number of links to other species, made up two groups of species: Specialists with a highly variable temporal persistence, and temporally stable species with a highly variable linkage level. Turnover of links of specialists was driven by species turnover, whereas turnover of links among generalists took place through rewiring, i.e. by reshuffling existing interactions. However, in spite of this strong internal dynamics of species and links the network appeared overall stable. If this global stability-local instability phenomenon is general, it is a most astonishing feature of ecological networks.&quot;,&quot;publisher&quot;:&quot;Public Library of Science&quot;,&quot;issue&quot;:&quot;11&quot;,&quot;volume&quot;:&quot;6&quot;},&quot;isTemporary&quot;:false}]},{&quot;citationID&quot;:&quot;MENDELEY_CITATION_740bdfed-509d-4ec0-b80d-79bfa000ac22&quot;,&quot;properties&quot;:{&quot;noteIndex&quot;:0},&quot;isEdited&quot;:false,&quot;manualOverride&quot;:{&quot;isManuallyOverridden&quot;:false,&quot;citeprocText&quot;:&quot;(Gravel &lt;i&gt;et al.&lt;/i&gt; 2011; Pereira Martins &lt;i&gt;et al.&lt;/i&gt; 2019)&quot;,&quot;manualOverrideText&quot;:&quot;&quot;},&quot;citationTag&quot;:&quot;MENDELEY_CITATION_v3_eyJjaXRhdGlvbklEIjoiTUVOREVMRVlfQ0lUQVRJT05fNzQwYmRmZWQtNTA5ZC00ZWMwLWI4MGQtNzliZmEwMDBhYzIyIiwicHJvcGVydGllcyI6eyJub3RlSW5kZXgiOjB9LCJpc0VkaXRlZCI6ZmFsc2UsIm1hbnVhbE92ZXJyaWRlIjp7ImlzTWFudWFsbHlPdmVycmlkZGVuIjpmYWxzZSwiY2l0ZXByb2NUZXh0IjoiKEdyYXZlbCA8aT5ldCBhbC48L2k+IDIwMTE7I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Sx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fV19&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id&quot;:&quot;884e39a6-feff-3b2f-ba35-1e4d4ade2ac0&quot;,&quot;itemData&quot;:{&quot;type&quot;:&quot;article-journal&quot;,&quot;id&quot;:&quot;884e39a6-feff-3b2f-ba35-1e4d4ade2ac0&quot;,&quot;title&quot;:&quot;Persistence increases with diversity and connectance in trophic metacommunities&quot;,&quot;author&quot;:[{&quot;family&quot;:&quot;Gravel&quot;,&quot;given&quot;:&quot;Dominique&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Mouquet&quot;,&quot;given&quot;:&quot;Nicolas&quot;,&quot;parse-names&quot;:false,&quot;dropping-particle&quot;:&quot;&quot;,&quot;non-dropping-particle&quot;:&quot;&quot;}],&quot;container-title&quot;:&quot;PLoS ONE&quot;,&quot;container-title-short&quot;:&quot;PLoS One&quot;,&quot;DOI&quot;:&quot;10.1371/journal.pone.0019374&quot;,&quot;ISSN&quot;:&quot;1932-6203&quot;,&quot;issued&quot;:{&quot;date-parts&quot;:[[2011,5,27]]},&quot;page&quot;:&quot;e19374&quot;,&quot;issue&quot;:&quot;5&quot;,&quot;volume&quot;:&quot;6&quot;},&quot;isTemporary&quot;:false}]},{&quot;citationID&quot;:&quot;MENDELEY_CITATION_99456942-9e23-4b54-ad87-cc067b1e8a71&quot;,&quot;properties&quot;:{&quot;noteIndex&quot;:0},&quot;isEdited&quot;:false,&quot;manualOverride&quot;:{&quot;isManuallyOverridden&quot;:false,&quot;citeprocText&quot;:&quot;(Wagner 2005)&quot;,&quot;manualOverrideText&quot;:&quot;&quot;},&quot;citationTag&quot;:&quot;MENDELEY_CITATION_v3_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&quot;,&quot;citationItems&quot;:[{&quot;id&quot;:&quot;f9511e05-04fb-377e-819c-ae6bf4c6038a&quot;,&quot;itemData&quot;:{&quot;type&quot;:&quot;book&quot;,&quot;id&quot;:&quot;f9511e05-04fb-377e-819c-ae6bf4c6038a&quot;,&quot;title&quot;:&quot;Caterpillars of Eastern North America : a guide to identification and natural history&quot;,&quot;author&quot;:[{&quot;family&quot;:&quot;Wagner&quot;,&quot;given&quot;:&quot;David L.&quot;,&quot;parse-names&quot;:false,&quot;dropping-particle&quot;:&quot;&quot;,&quot;non-dropping-particle&quot;:&quot;&quot;}],&quot;issued&quot;:{&quot;date-parts&quot;:[[2005]]},&quot;number-of-pages&quot;:&quot;1-519&quot;,&quot;publisher&quot;:&quot;Princeton University Press&quot;,&quot;container-title-short&quot;:&quot;&quot;},&quot;isTemporary&quot;:false}]},{&quot;citationID&quot;:&quot;MENDELEY_CITATION_1de5d81f-6321-4c19-96ff-d2eb37051b65&quot;,&quot;properties&quot;:{&quot;noteIndex&quot;:0},&quot;isEdited&quot;:false,&quot;manualOverride&quot;:{&quot;isManuallyOverridden&quot;:false,&quot;citeprocText&quot;:&quot;(Chase &amp;#38; Leibold 2003)&quot;,&quot;manualOverrideText&quot;:&quot;&quot;},&quot;citationTag&quot;:&quot;MENDELEY_CITATION_v3_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&quot;,&quot;citationItems&quot;:[{&quot;id&quot;:&quot;af3db012-44ac-37ca-9ef5-4a4a3c463df8&quot;,&quot;itemData&quot;:{&quot;type&quot;:&quot;book&quot;,&quot;id&quot;:&quot;af3db012-44ac-37ca-9ef5-4a4a3c463df8&quot;,&quot;title&quot;:&quot;Ecological Niches&quot;,&quot;author&quot;:[{&quot;family&quot;:&quot;Chase&quot;,&quot;given&quot;:&quot;Jonathan M.&quot;,&quot;parse-names&quot;:false,&quot;dropping-particle&quot;:&quot;&quot;,&quot;non-dropping-particle&quot;:&quot;&quot;},{&quot;family&quot;:&quot;Leibold&quot;,&quot;given&quot;:&quot;Mathew A.&quot;,&quot;parse-names&quot;:false,&quot;dropping-particle&quot;:&quot;&quot;,&quot;non-dropping-particle&quot;:&quot;&quot;}],&quot;DOI&quot;:&quot;10.7208/chicago/9780226101811.001.0001&quot;,&quot;ISBN&quot;:&quot;9780226101804&quot;,&quot;issued&quot;:{&quot;date-parts&quot;:[[2003]]},&quot;publisher&quot;:&quot;University of Chicago Press&quot;,&quot;container-title-short&quot;:&quot;&quot;},&quot;isTemporary&quot;:false}]},{&quot;citationID&quot;:&quot;MENDELEY_CITATION_2ae5c7f6-eb7e-4003-9e16-03c745da1d49&quot;,&quot;properties&quot;:{&quot;noteIndex&quot;:0},&quot;isEdited&quot;:false,&quot;manualOverride&quot;:{&quot;isManuallyOverridden&quot;:false,&quot;citeprocText&quot;:&quot;(Chase &amp;#38; Leibold 2003)&quot;,&quot;manualOverrideText&quot;:&quot;&quot;},&quot;citationTag&quot;:&quot;MENDELEY_CITATION_v3_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&quot;,&quot;citationItems&quot;:[{&quot;id&quot;:&quot;af3db012-44ac-37ca-9ef5-4a4a3c463df8&quot;,&quot;itemData&quot;:{&quot;type&quot;:&quot;book&quot;,&quot;id&quot;:&quot;af3db012-44ac-37ca-9ef5-4a4a3c463df8&quot;,&quot;title&quot;:&quot;Ecological Niches&quot;,&quot;author&quot;:[{&quot;family&quot;:&quot;Chase&quot;,&quot;given&quot;:&quot;Jonathan M.&quot;,&quot;parse-names&quot;:false,&quot;dropping-particle&quot;:&quot;&quot;,&quot;non-dropping-particle&quot;:&quot;&quot;},{&quot;family&quot;:&quot;Leibold&quot;,&quot;given&quot;:&quot;Mathew A.&quot;,&quot;parse-names&quot;:false,&quot;dropping-particle&quot;:&quot;&quot;,&quot;non-dropping-particle&quot;:&quot;&quot;}],&quot;DOI&quot;:&quot;10.7208/chicago/9780226101811.001.0001&quot;,&quot;ISBN&quot;:&quot;9780226101804&quot;,&quot;issued&quot;:{&quot;date-parts&quot;:[[2003]]},&quot;publisher&quot;:&quot;University of Chicago Press&quot;,&quot;container-title-short&quot;:&quot;&quot;},&quot;isTemporary&quot;:false}]},{&quot;citationID&quot;:&quot;MENDELEY_CITATION_82cca358-c2e7-4232-9142-b3550e22e1b5&quot;,&quot;properties&quot;:{&quot;noteIndex&quot;:0},&quot;isEdited&quot;:false,&quot;manualOverride&quot;:{&quot;isManuallyOverridden&quot;:false,&quot;citeprocText&quot;:&quot;(Novotny &lt;i&gt;et al.&lt;/i&gt; 2010)&quot;,&quot;manualOverrideText&quot;:&quot;&quot;},&quot;citationTag&quot;:&quot;MENDELEY_CITATION_v3_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&quot;,&quot;citationItems&quot;:[{&quot;id&quot;:&quot;a5950fb6-a40d-3f5e-ba28-ca38a5af9315&quot;,&quot;itemData&quot;:{&quot;type&quot;:&quot;article-journal&quot;,&quot;id&quot;:&quot;a5950fb6-a40d-3f5e-ba28-ca38a5af9315&quot;,&quot;title&quot;:&quot;Guild-specific patterns of species richness and host specialization in plant-herbivore food webs from a tropical forest&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Baje&quot;,&quot;given&quot;:&quot;L&quot;,&quot;parse-names&quot;:false,&quot;dropping-particle&quot;:&quot;&quot;,&quot;non-dropping-particle&quot;:&quot;&quot;},{&quot;family&quot;:&quot;Balagawi&quot;,&quot;given&quot;:&quot;S&quot;,&quot;parse-names&quot;:false,&quot;dropping-particle&quot;:&quot;&quot;,&quot;non-dropping-particle&quot;:&quot;&quot;},{&quot;family&quot;:&quot;Basset&quot;,&quot;given&quot;:&quot;Y&quot;,&quot;parse-names&quot;:false,&quot;dropping-particle&quot;:&quot;&quot;,&quot;non-dropping-particle&quot;:&quot;&quot;},{&quot;family&quot;:&quot;Cizek&quot;,&quot;given&quot;:&quot;L&quot;,&quot;parse-names&quot;:false,&quot;dropping-particle&quot;:&quot;&quot;,&quot;non-dropping-particle&quot;:&quot;&quot;},{&quot;family&quot;:&quot;Craft&quot;,&quot;given&quot;:&quot;K J&quot;,&quot;parse-names&quot;:false,&quot;dropping-particle&quot;:&quot;&quot;,&quot;non-dropping-particle&quot;:&quot;&quot;},{&quot;family&quot;:&quot;Dem&quot;,&quot;given&quot;:&quot;F&quot;,&quot;parse-names&quot;:false,&quot;dropping-particle&quot;:&quot;&quot;,&quot;non-dropping-particle&quot;:&quot;&quot;},{&quot;family&quot;:&quot;Drew&quot;,&quot;given&quot;:&quot;R A I&quot;,&quot;parse-names&quot;:false,&quot;dropping-particle&quot;:&quot;&quot;,&quot;non-dropping-particle&quot;:&quot;&quot;},{&quot;family&quot;:&quot;Hulcr&quot;,&quot;given&quot;:&quot;J&quot;,&quot;parse-names&quot;:false,&quot;dropping-particle&quot;:&quot;&quot;,&quot;non-dropping-particle&quot;:&quot;&quot;},{&quot;family&quot;:&quot;Leps&quot;,&quot;given&quot;:&quot;J&quot;,&quot;parse-names&quot;:false,&quot;dropping-particle&quot;:&quot;&quot;,&quot;non-dropping-particle&quot;:&quot;&quot;},{&quot;family&quot;:&quot;Lewis&quot;,&quot;given&quot;:&quot;O T&quot;,&quot;parse-names&quot;:false,&quot;dropping-particle&quot;:&quot;&quot;,&quot;non-dropping-particle&quot;:&quot;&quot;},{&quot;family&quot;:&quot;Pokon&quot;,&quot;given&quot;:&quot;R&quot;,&quot;parse-names&quot;:false,&quot;dropping-particle&quot;:&quot;&quot;,&quot;non-dropping-particle&quot;:&quot;&quot;},{&quot;family&quot;:&quot;Stewart&quot;,&quot;given&quot;:&quot;A J A&quot;,&quot;parse-names&quot;:false,&quot;dropping-particle&quot;:&quot;&quot;,&quot;non-dropping-particle&quot;:&quot;&quot;},{&quot;family&quot;:&quot;Samuelson&quot;,&quot;given&quot;:&quot;G A&quot;,&quot;parse-names&quot;:false,&quot;dropping-particle&quot;:&quot;&quot;,&quot;non-dropping-particle&quot;:&quot;&quot;},{&quot;family&quot;:&quot;Weiblen&quot;,&quot;given&quot;:&quot;G D L B - JH0262&quot;,&quot;parse-names&quot;:false,&quot;dropping-particle&quot;:&quot;&quot;,&quot;non-dropping-particle&quot;:&quot;&quot;}],&quot;container-title&quot;:&quot;Journal of Animal Ecology&quot;,&quot;DOI&quot;:&quot;10.1111/j.1365-2656.2010.01728.x&quot;,&quot;ISSN&quot;:&quot;0021-8790&quot;,&quot;issued&quot;:{&quot;date-parts&quot;:[[2010]]},&quot;publisher-place&quot;:&quot;[Novotny, Vojtech; Cizek, Lukas; Leps, Jan] Univ S Bohemia, Ctr Biol, Czech Acad Sci, Ceske Budejovice 37005, Czech Republic. [Novotny, Vojtech; Cizek, Lukas; Leps, Jan] Univ S Bohemia, Fac Sci, Ceske Budejovice 37005, Czech Republic. [Miller, Scott E.] S&quot;,&quot;page&quot;:&quot;1193-1203&quot;,&quot;language&quot;:&quot;English LB  - ML0008, JH0262&quot;,&quot;abstract&quot;:&quot;P&gt;1. The extent to which plant-herbivore feeding interactions are specialized is key to understand the processes maintaining the diversity of both tropical forest plants and their insect herbivores. However, studies documenting the full complexity of tropical plant-herbivore food webs are lacking. 2. We describe a complex, species-rich plant-herbivore food web for lowland rain forest in Papua New Guinea, resolving 6818 feeding links between 224 plant species and 1490 herbivore species drawn from 11 distinct feeding guilds. By standardizing sampling intensity and the phylogenetic diversity of focal plants, we are able to make the first rigorous and unbiased comparisons of specificity patterns across feeding guilds. 3. Specificity was highly variable among guilds, spanning almost the full range of theoretically possible values from extreme trophic generalization to monophagy. 4. We identify guilds of herbivores that are most likely to influence the composition of tropical forest vegetation through density-dependent herbivory or apparent competition. 5. We calculate that 251 herbivore species (48 of them unique) are associated with each rain forest tree species in our study site so that the similar to 200 tree species coexisting in the lowland rain forest community are involved in similar to 50 000 trophic interactions with similar to 9600 herbivore species of insects. This is the first estimate of total herbivore and interaction number in a rain forest plant-herbivore food web. 6. A comprehensive classification of insect herbivores into 24 guilds is proposed, providing a framework for comparative analyses across ecosystems and geographical regions.&quot;,&quot;issue&quot;:&quot;6&quot;,&quot;volume&quot;:&quot;79&quot;,&quot;container-title-short&quot;:&quot;&quot;},&quot;isTemporary&quot;:false}]},{&quot;citationID&quot;:&quot;MENDELEY_CITATION_824dd119-4e93-482e-9650-fc1e8eae38e5&quot;,&quot;properties&quot;:{&quot;noteIndex&quot;:0},&quot;isEdited&quot;:false,&quot;manualOverride&quot;:{&quot;isManuallyOverridden&quot;:false,&quot;citeprocText&quot;:&quot;(Condon &lt;i&gt;et al.&lt;/i&gt; 2014)&quot;,&quot;manualOverrideText&quot;:&quot;&quot;},&quot;citationTag&quot;:&quot;MENDELEY_CITATION_v3_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&quot;,&quot;citationItems&quot;:[{&quot;id&quot;:&quot;d1088247-5c04-3997-9584-a932207455e2&quot;,&quot;itemData&quot;:{&quot;type&quot;:&quot;article-journal&quot;,&quot;id&quot;:&quot;d1088247-5c04-3997-9584-a932207455e2&quot;,&quot;title&quot;:&quot;Lethal interactions between parasites and prey increase niche diversity in a tropical community&quot;,&quot;author&quot;:[{&quot;family&quot;:&quot;Condon&quot;,&quot;given&quot;:&quot;M A&quot;,&quot;parse-names&quot;:false,&quot;dropping-particle&quot;:&quot;&quot;,&quot;non-dropping-particle&quot;:&quot;&quot;},{&quot;family&quot;:&quot;Scheffer&quot;,&quot;given&quot;:&quot;S J&quot;,&quot;parse-names&quot;:false,&quot;dropping-particle&quot;:&quot;&quot;,&quot;non-dropping-particle&quot;:&quot;&quot;},{&quot;family&quot;:&quot;Lewis&quot;,&quot;given&quot;:&quot;M L&quot;,&quot;parse-names&quot;:false,&quot;dropping-particle&quot;:&quot;&quot;,&quot;non-dropping-particle&quot;:&quot;&quot;},{&quot;family&quot;:&quot;Wharton&quot;,&quot;given&quot;:&quot;R&quot;,&quot;parse-names&quot;:false,&quot;dropping-particle&quot;:&quot;&quot;,&quot;non-dropping-particle&quot;:&quot;&quot;},{&quot;family&quot;:&quot;Adams&quot;,&quot;given&quot;:&quot;D C&quot;,&quot;parse-names&quot;:false,&quot;dropping-particle&quot;:&quot;&quot;,&quot;non-dropping-particle&quot;:&quot;&quot;},{&quot;family&quot;:&quot;Forbes&quot;,&quot;given&quot;:&quot;A A&quot;,&quot;parse-names&quot;:false,&quot;dropping-particle&quot;:&quot;&quot;,&quot;non-dropping-particle&quot;:&quot;&quot;}],&quot;container-title&quot;:&quot;Science&quot;,&quot;container-title-short&quot;:&quot;Science (1979)&quot;,&quot;DOI&quot;:&quot;10.1126/science.1245007&quot;,&quot;ISSN&quot;:&quot;0036-8075&quot;,&quot;issued&quot;:{&quot;date-parts&quot;:[[2014]]},&quot;publisher-place&quot;:&quot;[Condon, Marty A.] Cornell Coll, Dept Biol, Mt Vernon, IA 52314 USA. [Scheffer, Sonja J.; Lewis, Matthew L.] USDA ARS, Systemat Entomol Lab, Beltsville, MD 20705 USA. [Wharton, Robert] Texas A&amp;M Univ, Dept Entomol, College Stn, TX 77843 USA. [Adams, Dean&quot;,&quot;page&quot;:&quot;1240-1244&quot;,&quot;language&quot;:&quot;English LB - ML0019&quot;,&quot;abstract&quot;:&quot;Ecological specialization should minimize niche overlap, yet herbivorous neotropical flies (Blepharoneura) and their lethal parasitic wasps (parasitoids) exhibit both extreme specialization and apparent niche overlap in host plants. From just two plant species at one site in Peru, we collected 3636 flowers yielding 1478 fly pupae representing 14 Blepharoneura fly species, 18 parasitoid species (14 Bellopius species), and parasitoid-host associations, all discovered through analysis of molecular data. Multiple sympatric species specialize on the same sex flowers of the same fly host-plant species-which suggests extreme niche overlap; however, niche partitioning was exposed by interactions between wasps and flies. Most Bellopius species emerged as adults from only one fly species, yet evidence from pupae (preadult emergence samples) show that most Bellopius also attacked additional fly species but never emerged as adults from those flies.&quot;,&quot;volume&quot;:&quot;343&quot;},&quot;isTemporary&quot;:false}]},{&quot;citationID&quot;:&quot;MENDELEY_CITATION_9a61e670-285c-4e43-be30-e2b147cb74f2&quot;,&quot;properties&quot;:{&quot;noteIndex&quot;:0,&quot;mode&quot;:&quot;composite&quot;},&quot;isEdited&quot;:false,&quot;manualOverride&quot;:{&quot;isManuallyOverridden&quot;:false,&quot;citeprocText&quot;:&quot;Gravel et al. (2011)&quot;,&quot;manualOverrideText&quot;:&quot;&quot;},&quot;citationTag&quot;:&quot;MENDELEY_CITATION_v3_eyJjaXRhdGlvbklEIjoiTUVOREVMRVlfQ0lUQVRJT05fOWE2MWU2NzAtMjg1Yy00ZTQzLWJlMzAtZTJiMTQ3Y2I3NGYyIiwicHJvcGVydGllcyI6eyJub3RlSW5kZXgiOjAsIm1vZGUiOiJjb21wb3NpdGUifSwiaXNFZGl0ZWQiOmZhbHNlLCJtYW51YWxPdmVycmlkZSI6eyJpc01hbnVhbGx5T3ZlcnJpZGRlbiI6ZmFsc2UsImNpdGVwcm9jVGV4dCI6IkdyYXZlbCBldCBhbC4gKDIwMTEpIiwibWFudWFsT3ZlcnJpZGVUZXh0IjoiIn0sImNpdGF0aW9uSXRlbXMiOlt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LCJkaXNwbGF5QXMiOiJjb21wb3NpdGUiLCJzdXBwcmVzcy1hdXRob3IiOmZhbHNlLCJjb21wb3NpdGUiOnRydWUsImF1dGhvci1vbmx5IjpmYWxzZX1dfQ==&quot;,&quot;citationItems&quot;:[{&quot;id&quot;:&quot;884e39a6-feff-3b2f-ba35-1e4d4ade2ac0&quot;,&quot;itemData&quot;:{&quot;type&quot;:&quot;article-journal&quot;,&quot;id&quot;:&quot;884e39a6-feff-3b2f-ba35-1e4d4ade2ac0&quot;,&quot;title&quot;:&quot;Persistence increases with diversity and connectance in trophic metacommunities&quot;,&quot;author&quot;:[{&quot;family&quot;:&quot;Gravel&quot;,&quot;given&quot;:&quot;Dominique&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Mouquet&quot;,&quot;given&quot;:&quot;Nicolas&quot;,&quot;parse-names&quot;:false,&quot;dropping-particle&quot;:&quot;&quot;,&quot;non-dropping-particle&quot;:&quot;&quot;}],&quot;container-title&quot;:&quot;PLoS ONE&quot;,&quot;container-title-short&quot;:&quot;PLoS One&quot;,&quot;DOI&quot;:&quot;10.1371/journal.pone.0019374&quot;,&quot;ISSN&quot;:&quot;1932-6203&quot;,&quot;issued&quot;:{&quot;date-parts&quot;:[[2011,5,27]]},&quot;page&quot;:&quot;e19374&quot;,&quot;issue&quot;:&quot;5&quot;,&quot;volume&quot;:&quot;6&quot;},&quot;isTemporary&quot;:false,&quot;displayAs&quot;:&quot;composite&quot;,&quot;suppress-author&quot;:false,&quot;composite&quot;:true,&quot;author-only&quot;:false}]},{&quot;citationID&quot;:&quot;MENDELEY_CITATION_4cc81a3b-8c6f-4630-ac65-3cb7a8d109f6&quot;,&quot;properties&quot;:{&quot;noteIndex&quot;:0,&quot;mode&quot;:&quot;composite&quot;},&quot;isEdited&quot;:false,&quot;manualOverride&quot;:{&quot;isManuallyOverridden&quot;:false,&quot;citeprocText&quot;:&quot;Whittaker (1972)&quot;,&quot;manualOverrideText&quot;:&quot;&quot;},&quot;citationTag&quot;:&quot;MENDELEY_CITATION_v3_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&quot;,&quot;citationItems&quot;:[{&quot;id&quot;:&quot;8df8cbaa-e31e-3d12-bce2-7a87164ed9af&quot;,&quot;itemData&quot;:{&quot;type&quot;:&quot;article-journal&quot;,&quot;id&quot;:&quot;8df8cbaa-e31e-3d12-bce2-7a87164ed9af&quot;,&quot;title&quot;:&quot;Evolution and measurement of species diversity&quot;,&quot;author&quot;:[{&quot;family&quot;:&quot;Whittaker&quot;,&quot;given&quot;:&quot;R. H.&quot;,&quot;parse-names&quot;:false,&quot;dropping-particle&quot;:&quot;&quot;,&quot;non-dropping-particle&quot;:&quot;&quot;}],&quot;container-title&quot;:&quot;TAXON&quot;,&quot;container-title-short&quot;:&quot;Taxon&quot;,&quot;DOI&quot;:&quot;10.2307/1218190&quot;,&quot;ISSN&quot;:&quot;0040-0262&quot;,&quot;issued&quot;:{&quot;date-parts&quot;:[[1972,5,26]]},&quot;page&quot;:&quot;213-251&quot;,&quot;abstract&quot;:&quot;&lt;p&gt;Given a resource gradient (e.g. light intensity, prey size) in a community, species evolve to use different parts of this gradient; competition between them is thereby reduced. Species relationships in the community may be conceived in terms of a multidimensional coordinate system, the axes of which are the various resource gradients (and other aspects of species relationships to space, time, and one another in the community). This coordinate system defines a hyperspace, and the range of the space that a given species occupies is its niche hypervolume, as an abstract characterization of its intra‐community position, or niche. Species evolve toward difference in niche, and consequently toward difference in location of their hypervolumes in the niche hyperspace. Through evolutionary time additional species can fit into the community in niche hypervolumes different from those of other species, and the niche hyperspace can become increasingly complex. Its complexity relates to the community's richness in species, its alpha diversity.&lt;/p&gt;&quot;,&quot;issue&quot;:&quot;2-3&quot;,&quot;volume&quot;:&quot;21&quot;},&quot;isTemporary&quot;:false,&quot;displayAs&quot;:&quot;composite&quot;,&quot;suppress-author&quot;:false,&quot;composite&quot;:true,&quot;author-only&quot;:false}]},{&quot;citationID&quot;:&quot;MENDELEY_CITATION_8782fd54-9438-460e-a3be-08da77b2d253&quot;,&quot;properties&quot;:{&quot;noteIndex&quot;:0},&quot;isEdited&quot;:false,&quot;manualOverride&quot;:{&quot;isManuallyOverridden&quot;:false,&quot;citeprocText&quot;:&quot;(Thompson 2005)&quot;,&quot;manualOverrideText&quot;:&quot;&quot;},&quot;citationTag&quot;:&quot;MENDELEY_CITATION_v3_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&quot;,&quot;citationItems&quot;:[{&quot;id&quot;:&quot;8c8aac53-cef6-32bd-9927-95d42b6ec887&quot;,&quot;itemData&quot;:{&quot;type&quot;:&quot;book&quot;,&quot;id&quot;:&quot;8c8aac53-cef6-32bd-9927-95d42b6ec887&quot;,&quot;title&quot;:&quot;The geographic mosaic of coevolution&quot;,&quot;author&quot;:[{&quot;family&quot;:&quot;Thompson&quot;,&quot;given&quot;:&quot;John N.&quot;,&quot;parse-names&quot;:false,&quot;dropping-particle&quot;:&quot;&quot;,&quot;non-dropping-particle&quot;:&quot;&quot;}],&quot;DOI&quot;:&quot;10.7208/chicago/9780226118697.001.0001&quot;,&quot;ISBN&quot;:&quot;9780226797625&quot;,&quot;issued&quot;:{&quot;date-parts&quot;:[[2005]]},&quot;publisher&quot;:&quot;University of Chicago Press&quot;,&quot;container-title-short&quot;:&quot;&quot;},&quot;isTemporary&quot;:false}]},{&quot;citationID&quot;:&quot;MENDELEY_CITATION_b8eb8a59-29ac-4381-99ab-32a8c72bf56b&quot;,&quot;properties&quot;:{&quot;noteIndex&quot;:0},&quot;isEdited&quot;:false,&quot;manualOverride&quot;:{&quot;isManuallyOverridden&quot;:false,&quot;citeprocText&quot;:&quot;(Hiltunen &amp;#38; Becks 2014)&quot;,&quot;manualOverrideText&quot;:&quot;&quot;},&quot;citationTag&quot;:&quot;MENDELEY_CITATION_v3_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&quot;,&quot;citationItems&quot;:[{&quot;id&quot;:&quot;afeab950-f225-34b3-8063-979ab3c2904d&quot;,&quot;itemData&quot;:{&quot;type&quot;:&quot;article-journal&quot;,&quot;id&quot;:&quot;afeab950-f225-34b3-8063-979ab3c2904d&quot;,&quot;title&quot;:&quot;Consumer co-evolution as an important component of the eco-evolutionary feedback&quot;,&quot;author&quot;:[{&quot;family&quot;:&quot;Hiltunen&quot;,&quot;given&quot;:&quot;Teppo&quot;,&quot;parse-names&quot;:false,&quot;dropping-particle&quot;:&quot;&quot;,&quot;non-dropping-particle&quot;:&quot;&quot;},{&quot;family&quot;:&quot;Becks&quot;,&quot;given&quot;:&quot;Lutz&quot;,&quot;parse-names&quot;:false,&quot;dropping-particle&quot;:&quot;&quot;,&quot;non-dropping-particle&quot;:&quot;&quot;}],&quot;container-title&quot;:&quot;Nature Communications&quot;,&quot;container-title-short&quot;:&quot;Nat Commun&quot;,&quot;DOI&quot;:&quot;10.1038/ncomms6226&quot;,&quot;ISSN&quot;:&quot;2041-1723&quot;,&quot;issued&quot;:{&quot;date-parts&quot;:[[2014,10,22]]},&quot;page&quot;:&quot;5226&quot;,&quot;issue&quot;:&quot;1&quot;,&quot;volume&quot;:&quot;5&quot;},&quot;isTemporary&quot;:false}]},{&quot;citationID&quot;:&quot;MENDELEY_CITATION_5df4d002-a3f0-486e-adc6-d4964a42ff2e&quot;,&quot;properties&quot;:{&quot;noteIndex&quot;:0},&quot;isEdited&quot;:false,&quot;manualOverride&quot;:{&quot;isManuallyOverridden&quot;:false,&quot;citeprocText&quot;:&quot;(Fronhofer &lt;i&gt;et al.&lt;/i&gt; 2023)&quot;,&quot;manualOverrideText&quot;:&quot;&quot;},&quot;citationTag&quot;:&quot;MENDELEY_CITATION_v3_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&quot;,&quot;citationItems&quot;:[{&quot;id&quot;:&quot;0dca4d33-d71e-32d6-b815-3f5bae9cf7ec&quot;,&quot;itemData&quot;:{&quot;type&quot;:&quot;article-journal&quot;,&quot;id&quot;:&quot;0dca4d33-d71e-32d6-b815-3f5bae9cf7ec&quot;,&quot;title&quot;:&quot;Eco‐evolution from deep time to contemporary dynamics: The role of timescales and rate modulators&quot;,&quot;author&quot;:[{&quot;family&quot;:&quot;Fronhofer&quot;,&quot;given&quot;:&quot;Emanuel A.&quot;,&quot;parse-names&quot;:false,&quot;dropping-particle&quot;:&quot;&quot;,&quot;non-dropping-particle&quot;:&quot;&quot;},{&quot;family&quot;:&quot;Corenblit&quot;,&quot;given&quot;:&quot;Dov&quot;,&quot;parse-names&quot;:false,&quot;dropping-particle&quot;:&quot;&quot;,&quot;non-dropping-particle&quot;:&quot;&quot;},{&quot;family&quot;:&quot;Deshpande&quot;,&quot;given&quot;:&quot;Jhelam N.&quot;,&quot;parse-names&quot;:false,&quot;dropping-particle&quot;:&quot;&quot;,&quot;non-dropping-particle&quot;:&quot;&quot;},{&quot;family&quot;:&quot;Govaert&quot;,&quot;given&quot;:&quot;Lynn&quot;,&quot;parse-names&quot;:false,&quot;dropping-particle&quot;:&quot;&quot;,&quot;non-dropping-particle&quot;:&quot;&quot;},{&quot;family&quot;:&quot;Huneman&quot;,&quot;given&quot;:&quot;Philippe&quot;,&quot;parse-names&quot;:false,&quot;dropping-particle&quot;:&quot;&quot;,&quot;non-dropping-particle&quot;:&quot;&quot;},{&quot;family&quot;:&quot;Viard&quot;,&quot;given&quot;:&quot;Frédérique&quot;,&quot;parse-names&quot;:false,&quot;dropping-particle&quot;:&quot;&quot;,&quot;non-dropping-particle&quot;:&quot;&quot;},{&quot;family&quot;:&quot;Jarne&quot;,&quot;given&quot;:&quot;Philippe&quot;,&quot;parse-names&quot;:false,&quot;dropping-particle&quot;:&quot;&quot;,&quot;non-dropping-particle&quot;:&quot;&quot;},{&quot;family&quot;:&quot;Puijalon&quot;,&quot;given&quot;:&quot;Sara&quot;,&quot;parse-names&quot;:false,&quot;dropping-particle&quot;:&quot;&quot;,&quot;non-dropping-particle&quot;:&quot;&quot;}],&quot;container-title&quot;:&quot;Ecology Letters&quot;,&quot;container-title-short&quot;:&quot;Ecol Lett&quot;,&quot;DOI&quot;:&quot;10.1111/ele.14222&quot;,&quot;ISSN&quot;:&quot;1461-023X&quot;,&quot;issued&quot;:{&quot;date-parts&quot;:[[2023,9,15]]},&quot;abstract&quot;:&quot;&lt;p&gt;Eco‐evolutionary dynamics, or eco‐evolution for short, are often thought to involve rapid demography (ecology) and equally rapid heritable phenotypic changes (evolution) leading to novel, emergent system behaviours. We argue that this focus on contemporary dynamics is too narrow: Eco‐evolution should be extended, first, beyond pure demography to include all environmental dimensions and, second, to include slow eco‐evolution which unfolds over thousands or millions of years. This extension allows us to conceptualise biological systems as occupying a two‐dimensional time space along axes that capture the speed of ecology and evolution. Using Hutchinson's analogy: Time is the ‘theatre’ in which ecology and evolution are two interacting ‘players’. Eco‐evolutionary systems are therefore dynamic: We identify modulators of ecological and evolutionary rates, like temperature or sensitivity to mutation, which can change the speed of ecology and evolution, and hence impact eco‐evolution. Environmental change may synchronise the speed of ecology and evolution via these rate modulators, increasing the occurrence of eco‐evolution and emergent system behaviours. This represents substantial challenges for prediction, especially in the context of global change. Our perspective attempts to integrate ecology and evolution across disciplines, from gene‐regulatory networks to geomorphology and across timescales, from today to deep time.&lt;/p&gt;&quot;,&quot;issue&quot;:&quot;S1&quot;,&quot;volume&quot;:&quot;26&quot;},&quot;isTemporary&quot;:false}]},{&quot;citationID&quot;:&quot;MENDELEY_CITATION_bf36d018-19f7-446a-9363-dd744f6d65de&quot;,&quot;properties&quot;:{&quot;noteIndex&quot;:0},&quot;isEdited&quot;:false,&quot;manualOverride&quot;:{&quot;isManuallyOverridden&quot;:false,&quot;citeprocText&quot;:&quot;(Craft &lt;i&gt;et al.&lt;/i&gt; 2010)&quot;,&quot;manualOverrideText&quot;:&quot;&quot;},&quot;citationTag&quot;:&quot;MENDELEY_CITATION_v3_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&quot;,&quot;citationItems&quot;:[{&quot;id&quot;:&quot;42144076-ae3c-3e5f-9944-483037b57971&quot;,&quot;itemData&quot;:{&quot;type&quot;:&quot;article-journal&quot;,&quot;id&quot;:&quot;42144076-ae3c-3e5f-9944-483037b57971&quot;,&quot;title&quot;:&quot;Population genetics of ecological communities with DNA barcodes: An example from New Guinea Lepidoptera&quot;,&quot;author&quot;:[{&quot;family&quot;:&quot;Craft&quot;,&quot;given&quot;:&quot;K J&quot;,&quot;parse-names&quot;:false,&quot;dropping-particle&quot;:&quot;&quot;,&quot;non-dropping-particle&quot;:&quot;&quot;},{&quot;family&quot;:&quot;Pauls&quot;,&quot;given&quot;:&quot;S U&quot;,&quot;parse-names&quot;:false,&quot;dropping-particle&quot;:&quot;&quot;,&quot;non-dropping-particle&quot;:&quot;&quot;},{&quot;family&quot;:&quot;Darrow&quot;,&quot;given&quot;:&quot;K&quot;,&quot;parse-names&quot;:false,&quot;dropping-particle&quot;:&quot;&quot;,&quot;non-dropping-particle&quot;:&quot;&quot;},{&quot;family&quot;:&quot;Miller&quot;,&quot;given&quot;:&quot;S E&quot;,&quot;parse-names&quot;:false,&quot;dropping-particle&quot;:&quot;&quot;,&quot;non-dropping-particle&quot;:&quot;&quot;},{&quot;family&quot;:&quot;Hebert&quot;,&quot;given&quot;:&quot;P D N&quot;,&quot;parse-names&quot;:false,&quot;dropping-particle&quot;:&quot;&quot;,&quot;non-dropping-particle&quot;:&quot;&quot;},{&quot;family&quot;:&quot;Helgen&quot;,&quot;given&quot;:&quot;L E&quot;,&quot;parse-names&quot;:false,&quot;dropping-particle&quot;:&quot;&quot;,&quot;non-dropping-particle&quot;:&quot;&quot;},{&quot;family&quot;:&quot;Novotny&quot;,&quot;given&quot;:&quot;V&quot;,&quot;parse-names&quot;:false,&quot;dropping-particle&quot;:&quot;&quot;,&quot;non-dropping-particle&quot;:&quot;&quot;},{&quot;family&quot;:&quot;Weiblen&quot;,&quot;given&quot;:&quot;G D&quot;,&quot;parse-names&quot;:false,&quot;dropping-particle&quot;:&quot;&quot;,&quot;non-dropping-particle&quot;:&quot;&quot;}],&quot;container-title&quot;:&quot;Proceedings of the National Academy of Sciences of the United States of America&quot;,&quot;container-title-short&quot;:&quot;Proc Natl Acad Sci U S A&quot;,&quot;issued&quot;:{&quot;date-parts&quot;:[[2010]]},&quot;page&quot;:&quot;5041-5046&quot;,&quot;abstract&quot;:&quot;Comparative population genetics of ecological guilds can reveal generalities in patterns of differentiation bearing on hypotheses regarding the origin and maintenance of community diversity. Contradictory estimates of host specificity and beta diversity in tropical Lepidoptera ( moths and butterflies) from New Guinea and the Americas have sparked debate on the role of host-associated divergence and geographic isolation in explaining latitudinal diversity gradients. We sampled haplotypes of mitochondrial cytochrome c oxidase I from 28 Lepidoptera species and 1,359 individuals across four host plant genera and eight sites in New Guinea to estimate population divergence in relation to host specificity and geography. Analyses of molecular variance and haplotype networks indicate varying patterns of genetic structure among ecologically similar sympatric species. One-quarter lacked evidence of isolation by distance or host-associated differentiation, whereas 21% exhibited both. Fourteen percent of the species exhibited host-associated differentiation without geographic isolation, 18% showed the opposite, and 21% were equivocal, insofar as analyses of molecular variance and haplotype networks yielded incongruent patterns. Variation in dietary breadth among community members suggests that speciation by specialization is an important, but not universal, mechanism for diversification of tropical Lepidoptera. Geographically widespread haplotypes challenge predictions of vicariance biogeography. Dispersal is important, and Lepidoptera communities appear to be highly dynamic according to the various phylogeographic histories of component species. Population genetic comparisons among herbivores of major tropical and temperate regions are needed to test predictions of ecological theory and evaluate global patterns of biodiversity.&quot;,&quot;issue&quot;:&quot;11 LB  - JH0255, JH0255a&quot;,&quot;volume&quot;:&quot;107&quot;},&quot;isTemporary&quot;:false}]},{&quot;citationID&quot;:&quot;MENDELEY_CITATION_4b239468-dc4b-44f1-8ee9-4ffed4571f2b&quot;,&quot;properties&quot;:{&quot;noteIndex&quot;:0},&quot;isEdited&quot;:false,&quot;manualOverride&quot;:{&quot;isManuallyOverridden&quot;:false,&quot;citeprocText&quot;:&quot;(Janzen 1985)&quot;,&quot;manualOverrideText&quot;:&quot;&quot;},&quot;citationTag&quot;:&quot;MENDELEY_CITATION_v3_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&quot;,&quot;citationItems&quot;:[{&quot;id&quot;:&quot;cf9fd9f7-54be-3844-b5bc-2fe9705cd3f5&quot;,&quot;itemData&quot;:{&quot;type&quot;:&quot;article-journal&quot;,&quot;id&quot;:&quot;cf9fd9f7-54be-3844-b5bc-2fe9705cd3f5&quot;,&quot;title&quot;:&quot;On ecological fitting. Dan Janzen´s thoughts from the tropics 1&quot;,&quot;author&quot;:[{&quot;family&quot;:&quot;Janzen&quot;,&quot;given&quot;:&quot;D L B - get - ma Vojta&quot;,&quot;parse-names&quot;:false,&quot;dropping-particle&quot;:&quot;&quot;,&quot;non-dropping-particle&quot;:&quot;&quot;}],&quot;container-title&quot;:&quot;Oikos&quot;,&quot;issued&quot;:{&quot;date-parts&quot;:[[1985]]},&quot;page&quot;:&quot;308-310&quot;,&quot;volume&quot;:&quot;45&quot;,&quot;container-title-short&quot;:&quot;&quot;},&quot;isTemporary&quot;:false}]},{&quot;citationID&quot;:&quot;MENDELEY_CITATION_7779fb61-a180-4e05-97ab-002c9cc692da&quot;,&quot;properties&quot;:{&quot;noteIndex&quot;:0},&quot;isEdited&quot;:false,&quot;manualOverride&quot;:{&quot;isManuallyOverridden&quot;:false,&quot;citeprocText&quot;:&quot;(Stireman &lt;i&gt;et al.&lt;/i&gt; 2005)&quot;,&quot;manualOverrideText&quot;:&quot;&quot;},&quot;citationTag&quot;:&quot;MENDELEY_CITATION_v3_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&quot;,&quot;citationItems&quot;:[{&quot;id&quot;:&quot;7d9b32b0-ddab-3eb6-b8d2-5b5c8d489d9b&quot;,&quot;itemData&quot;:{&quot;type&quot;:&quot;article-journal&quot;,&quot;id&quot;:&quot;7d9b32b0-ddab-3eb6-b8d2-5b5c8d489d9b&quot;,&quot;title&quot;:&quot;Climatic unpredictability and parasitism of caterpillars: Implications of global warming&quot;,&quot;author&quot;:[{&quot;family&quot;:&quot;Stireman&quot;,&quot;given&quot;:&quot;J. O.&quot;,&quot;parse-names&quot;:false,&quot;dropping-particle&quot;:&quot;&quot;,&quot;non-dropping-particle&quot;:&quot;&quot;},{&quot;family&quot;:&quot;Dyer&quot;,&quot;given&quot;:&quot;L. A.&quot;,&quot;parse-names&quot;:false,&quot;dropping-particle&quot;:&quot;&quot;,&quot;non-dropping-particle&quot;:&quot;&quot;},{&quot;family&quot;:&quot;Janzen&quot;,&quot;given&quot;:&quot;D. H.&quot;,&quot;parse-names&quot;:false,&quot;dropping-particle&quot;:&quot;&quot;,&quot;non-dropping-particle&quot;:&quot;&quot;},{&quot;family&quot;:&quot;Singer&quot;,&quot;given&quot;:&quot;M. S.&quot;,&quot;parse-names&quot;:false,&quot;dropping-particle&quot;:&quot;&quot;,&quot;non-dropping-particle&quot;:&quot;&quot;},{&quot;family&quot;:&quot;Lill&quot;,&quot;given&quot;:&quot;J. T.&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entry&quot;,&quot;given&quot;:&quot;G. L.&quot;,&quot;parse-names&quot;:false,&quot;dropping-particle&quot;:&quot;&quot;,&quot;non-dropping-particle&quot;:&quot;&quot;},{&quot;family&quot;:&quot;Hallwachs&quot;,&quot;given&quot;:&quot;W.&quot;,&quot;parse-names&quot;:false,&quot;dropping-particle&quot;:&quot;&quot;,&quot;non-dropping-particle&quot;:&quot;&quot;},{&quot;family&quot;:&quot;Coley&quot;,&quot;given&quot;:&quot;P. D.&quot;,&quot;parse-names&quot;:false,&quot;dropping-particle&quot;:&quot;&quot;,&quot;non-dropping-particle&quot;:&quot;&quot;},{&quot;family&quot;:&quot;Barone&quot;,&quot;given&quot;:&quot;J. A.&quot;,&quot;parse-names&quot;:false,&quot;dropping-particle&quot;:&quot;&quot;,&quot;non-dropping-particle&quot;:&quot;&quot;},{&quot;family&quot;:&quot;Greeney&quot;,&quot;given&quot;:&quot;H. F.&quot;,&quot;parse-names&quot;:false,&quot;dropping-particle&quot;:&quot;&quot;,&quot;non-dropping-particle&quot;:&quot;&quot;},{&quot;family&quot;:&quot;Connahs&quot;,&quot;given&quot;:&quot;H.&quot;,&quot;parse-names&quot;:false,&quot;dropping-particle&quot;:&quot;&quot;,&quot;non-dropping-particle&quot;:&quot;&quot;},{&quot;family&quot;:&quot;Barbosa&quot;,&quot;given&quot;:&quot;P.&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family&quot;:&quot;Li&quot;,&quot;given&quot;:&quot;J T&quot;,&quot;parse-names&quot;:false,&quot;dropping-particle&quot;:&quot;&quot;,&quot;non-dropping-particle&quot;:&quot;&quot;},{&quot;family&quot;:&quot;Marquis&quot;,&quot;given&quot;:&quot;R. J.&quot;,&quot;parse-names&quot;:false,&quot;dropping-particle&quot;:&quot;&quot;,&quot;non-dropping-particle&quot;:&quot;&quot;},{&quot;family&quot;:&quot;Ricklefs&quot;,&quot;given&quot;:&quot;R. E.&quot;,&quot;parse-names&quot;:false,&quot;dropping-particle&quot;:&quot;&quot;,&quot;non-dropping-particle&quot;:&quot;&quot;},{&quot;family&quot;:&quot;Gentry&quot;,&quot;given&quot;:&quot;G. L.&quot;,&quot;parse-names&quot;:false,&quot;dropping-particle&quot;:&quot;&quot;,&quot;non-dropping-particle&quot;:&quot;&quot;},{&quot;family&quot;:&quot;Hallwachs&quot;,&quot;given&quot;:&quot;W.&quot;,&quot;parse-names&quot;:false,&quot;dropping-particle&quot;:&quot;&quot;,&quot;non-dropping-particle&quot;:&quot;&quot;},{&quot;family&quot;:&quot;Coley&quot;,&quot;given&quot;:&quot;P. D.&quot;,&quot;parse-names&quot;:false,&quot;dropping-particle&quot;:&quot;&quot;,&quot;non-dropping-particle&quot;:&quot;&quot;},{&quot;family&quot;:&quot;Barone&quot;,&quot;given&quot;:&quot;J. A.&quot;,&quot;parse-names&quot;:false,&quot;dropping-particle&quot;:&quot;&quot;,&quot;non-dropping-particle&quot;:&quot;&quot;},{&quot;family&quot;:&quot;Greeney&quot;,&quot;given&quot;:&quot;H. F.&quot;,&quot;parse-names&quot;:false,&quot;dropping-particle&quot;:&quot;&quot;,&quot;non-dropping-particle&quot;:&quot;&quot;},{&quot;family&quot;:&quot;Connahs&quot;,&quot;given&quot;:&quot;H.&quot;,&quot;parse-names&quot;:false,&quot;dropping-particle&quot;:&quot;&quot;,&quot;non-dropping-particle&quot;:&quot;&quot;},{&quot;family&quot;:&quot;Barbosa&quot;,&quot;given&quot;:&quot;P.&quot;,&quot;parse-names&quot;:false,&quot;dropping-particle&quot;:&quot;&quot;,&quot;non-dropping-particle&quot;:&quot;&quot;},{&quot;family&quot;:&quot;Morais&quot;,&quot;given&quot;:&quot;H. C.&quot;,&quot;parse-names&quot;:false,&quot;dropping-particle&quot;:&quot;&quot;,&quot;non-dropping-particle&quot;:&quot;&quot;},{&quot;family&quot;:&quot;Diniz&quot;,&quot;given&quot;:&quot;I.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508839102&quot;,&quot;ISSN&quot;:&quot;0027-8424&quot;,&quot;issued&quot;:{&quot;date-parts&quot;:[[2005,11,29]]},&quot;publisher-place&quot;:&quot;Dyer, LA Tulane Univ, Dept Ecol &amp; Evolutionary Biol, New Orleans, LA 70118 USA Tulane Univ, Dept Ecol &amp; Evolutionary Biol, New Orleans, LA 70118 USA Univ Penn, Dept Biol, Philadelphia, PA 19104 USA Wesleyan Univ, Dept Biol, Middletown, CT 06459 USA George&quot;,&quot;page&quot;:&quot;17384-17387&quot;,&quot;language&quot;:&quot;English LB  - JH0047&quot;,&quot;abstract&quot;:&quot;Insect outbreaks are expected to increase in frequency and intensity with projected changes in global climate through direct effects of climate change on insect populations and through disruption of community interactions. Although there is much concern about mean changes in global climate, the impact of climatic variability itself on species interactions has been little explored. Here, we compare caterpillar-parasitoid interactions across a broad gradient of climatic variability and find that the combined data in 15 geographically dispersed databases show a decrease in levels of parasitism as climatic variability increases. The dominant contribution to this pattern by relatively specialized parasitoid wasps suggests that climatic variability impairs the ability of parasitoids to track host populations. Given the important role of parasitoids in regulating insect herbivore populations in natural and managed systems, we predict an increase in the frequency and intensity of herbivore outbreaks through a disruption of enemy-herbivore dynamics as climates become more variable.&quot;,&quot;publisher&quot;:&quot;Proceedings of the National Academy of Sciences&quot;,&quot;issue&quot;:&quot;48&quot;,&quot;volume&quot;:&quot;102&quot;},&quot;isTemporary&quot;:false}]},{&quot;citationID&quot;:&quot;MENDELEY_CITATION_e00fc516-cd1b-43dd-a3b4-dc4e11ea9600&quot;,&quot;properties&quot;:{&quot;noteIndex&quot;:0},&quot;isEdited&quot;:false,&quot;manualOverride&quot;:{&quot;isManuallyOverridden&quot;:false,&quot;citeprocText&quot;:&quot;(Hubbell &lt;i&gt;et al.&lt;/i&gt; 2008; ter Steege &lt;i&gt;et al.&lt;/i&gt; 2023)&quot;,&quot;manualOverrideText&quot;:&quot;&quot;},&quot;citationTag&quot;:&quot;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&quot;,&quot;citationItems&quot;:[{&quot;id&quot;:&quot;25e3f496-f008-3e71-846c-cf1a72e2a15b&quot;,&quot;itemData&quot;:{&quot;type&quot;:&quot;article-journal&quot;,&quot;id&quot;:&quot;25e3f496-f008-3e71-846c-cf1a72e2a15b&quot;,&quot;title&quot;:&quot;Mapping density, diversity and species-richness of the Amazon tree flora&quot;,&quot;author&quot;:[{&quot;family&quot;:&quot;Steege&quot;,&quot;given&quot;:&quot;Hans&quot;,&quot;parse-names&quot;:false,&quot;dropping-particle&quot;:&quot;&quot;,&quot;non-dropping-particle&quot;:&quot;ter&quot;},{&quot;family&quot;:&quot;Pitman&quot;,&quot;given&quot;:&quot;Nigel C. A.&quot;,&quot;parse-names&quot;:false,&quot;dropping-particle&quot;:&quot;&quot;,&quot;non-dropping-particle&quot;:&quot;&quot;},{&quot;family&quot;:&quot;Amaral&quot;,&quot;given&quot;:&quot;Iêda Leão&quot;,&quot;parse-names&quot;:false,&quot;dropping-particle&quot;:&quot;&quot;,&quot;non-dropping-particle&quot;:&quot;do&quot;},{&quot;family&quot;:&quot;Souza Coelho&quot;,&quot;given&quot;:&quot;Luiz&quot;,&quot;parse-names&quot;:false,&quot;dropping-particle&quot;:&quot;&quot;,&quot;non-dropping-particle&quot;:&quot;de&quot;},{&quot;family&quot;:&quot;Almeida Matos&quot;,&quot;given&quot;:&quot;Francisca Dionízia&quot;,&quot;parse-names&quot;:false,&quot;dropping-particle&quot;:&quot;&quot;,&quot;non-dropping-particle&quot;:&quot;de&quot;},{&quot;family&quot;:&quot;Andrade Lima Filho&quot;,&quot;given&quot;:&quot;Diógenes&quot;,&quot;parse-names&quot;:false,&quot;dropping-particle&quot;:&quot;&quot;,&quot;non-dropping-particle&quot;:&quot;de&quot;},{&quot;family&quot;:&quot;Salomão&quot;,&quot;given&quot;:&quot;Rafael P.&quot;,&quot;parse-names&quot;:false,&quot;dropping-particle&quot;:&quot;&quot;,&quot;non-dropping-particle&quot;:&quot;&quot;},{&quot;family&quot;:&quot;Wittmann&quot;,&quot;given&quot;:&quot;Florian&quot;,&quot;parse-names&quot;:false,&quot;dropping-particle&quot;:&quot;&quot;,&quot;non-dropping-particle&quot;:&quot;&quot;},{&quot;family&quot;:&quot;Castilho&quot;,&quot;given&quot;:&quot;Carolina&quot;,&quot;parse-names&quot;:false,&quot;dropping-particle&quot;:&quot;V.&quot;,&quot;non-dropping-particle&quot;:&quot;&quot;},{&quot;family&quot;:&quot;Guevara&quot;,&quot;given&quot;:&quot;Juan Ernesto&quot;,&quot;parse-names&quot;:false,&quot;dropping-particle&quot;:&quot;&quot;,&quot;non-dropping-particle&quot;:&quot;&quot;},{&quot;family&quot;:&quot;Veiga Carim&quot;,&quot;given&quot;:&quot;Marcelo de Jesus&quot;,&quot;parse-names&quot;:false,&quot;dropping-particle&quot;:&quot;&quot;,&quot;non-dropping-particle&quot;:&quot;&quot;},{&quot;family&quot;:&quot;Phillips&quot;,&quot;given&quot;:&quot;Oliver L.&quot;,&quot;parse-names&quot;:false,&quot;dropping-particle&quot;:&quot;&quot;,&quot;non-dropping-particle&quot;:&quot;&quot;},{&quot;family&quot;:&quot;Magnusson&quot;,&quot;given&quot;:&quot;William E.&quot;,&quot;parse-names&quot;:false,&quot;dropping-particle&quot;:&quot;&quot;,&quot;non-dropping-particle&quot;:&quot;&quot;},{&quot;family&quot;:&quot;Sabatier&quot;,&quot;given&quot;:&quot;Daniel&quot;,&quot;parse-names&quot;:false,&quot;dropping-particle&quot;:&quot;&quot;,&quot;non-dropping-particle&quot;:&quot;&quot;},{&quot;family&quot;:&quot;Revilla&quot;,&quot;given&quot;:&quot;Juan David Cardenas&quot;,&quot;parse-names&quot;:false,&quot;dropping-particle&quot;:&quot;&quot;,&quot;non-dropping-particle&quot;:&quot;&quot;},{&quot;family&quot;:&quot;Molino&quot;,&quot;given&quot;:&quot;Jean-François&quot;,&quot;parse-names&quot;:false,&quot;dropping-particle&quot;:&quot;&quot;,&quot;non-dropping-particle&quot;:&quot;&quot;},{&quot;family&quot;:&quot;Irume&quot;,&quot;given&quot;:&quot;Mariana Victória&quot;,&quot;parse-names&quot;:false,&quot;dropping-particle&quot;:&quot;&quot;,&quot;non-dropping-particle&quot;:&quot;&quot;},{&quot;family&quot;:&quot;Martins&quot;,&quot;given&quot;:&quot;Maria Pires&quot;,&quot;parse-names&quot;:false,&quot;dropping-particle&quot;:&quot;&quot;,&quot;non-dropping-particle&quot;:&quot;&quot;},{&quot;family&quot;:&quot;Silva Guimarães&quot;,&quot;given&quot;:&quot;José Renan&quot;,&quot;parse-names&quot;:false,&quot;dropping-particle&quot;:&quot;&quot;,&quot;non-dropping-particle&quot;:&quot;da&quot;},{&quot;family&quot;:&quot;Ramos&quot;,&quot;given&quot;:&quot;José Ferreira&quot;,&quot;parse-names&quot;:false,&quot;dropping-particle&quot;:&quot;&quot;,&quot;non-dropping-particle&quot;:&quot;&quot;},{&quot;family&quot;:&quot;Bánki&quot;,&quot;given&quot;:&quot;Olaf S.&quot;,&quot;parse-names&quot;:false,&quot;dropping-particle&quot;:&quot;&quot;,&quot;non-dropping-particle&quot;:&quot;&quot;},{&quot;family&quot;:&quot;Piedade&quot;,&quot;given&quot;:&quot;Maria Teresa Fernandez&quot;,&quot;parse-names&quot;:false,&quot;dropping-particle&quot;:&quot;&quot;,&quot;non-dropping-particle&quot;:&quot;&quot;},{&quot;family&quot;:&quot;Cárdenas López&quot;,&quot;given&quot;:&quot;Dairon&quot;,&quot;parse-names&quot;:false,&quot;dropping-particle&quot;:&quot;&quot;,&quot;non-dropping-particle&quot;:&quot;&quot;},{&quot;family&quot;:&quot;Rodrigues&quot;,&quot;given&quot;:&quot;Domingos de Jesus&quot;,&quot;parse-names&quot;:false,&quot;dropping-particle&quot;:&quot;&quot;,&quot;non-dropping-particle&quot;:&quot;&quot;},{&quot;family&quot;:&quot;Demarchi&quot;,&quot;given&quot;:&quot;Layon O.&quot;,&quot;parse-names&quot;:false,&quot;dropping-particle&quot;:&quot;&quot;,&quot;non-dropping-particle&quot;:&quot;&quot;},{&quot;family&quot;:&quot;Schöngart&quot;,&quot;given&quot;:&quot;Jochen&quot;,&quot;parse-names&quot;:false,&quot;dropping-particle&quot;:&quot;&quot;,&quot;non-dropping-particle&quot;:&quot;&quot;},{&quot;family&quot;:&quot;Almeida&quot;,&quot;given&quot;:&quot;Everton José&quot;,&quot;parse-names&quot;:false,&quot;dropping-particle&quot;:&quot;&quot;,&quot;non-dropping-particle&quot;:&quot;&quot;},{&quot;family&quot;:&quot;Barbosa&quot;,&quot;given&quot;:&quot;Luciane Ferreira&quot;,&quot;parse-names&quot;:false,&quot;dropping-particle&quot;:&quot;&quot;,&quot;non-dropping-particle&quot;:&quot;&quot;},{&quot;family&quot;:&quot;Cavalheiro&quot;,&quot;given&quot;:&quot;Larissa&quot;,&quot;parse-names&quot;:false,&quot;dropping-particle&quot;:&quot;&quot;,&quot;non-dropping-particle&quot;:&quot;&quot;},{&quot;family&quot;:&quot;Santos&quot;,&quot;given&quot;:&quot;Márcia Cléia Vilela&quot;,&quot;parse-names&quot;:false,&quot;dropping-particle&quot;:&quot;&quot;,&quot;non-dropping-particle&quot;:&quot;dos&quot;},{&quot;family&quot;:&quot;Luize&quot;,&quot;given&quot;:&quot;Bruno Garcia&quot;,&quot;parse-names&quot;:false,&quot;dropping-particle&quot;:&quot;&quot;,&quot;non-dropping-particle&quot;:&quot;&quot;},{&quot;family&quot;:&quot;Leão Novo&quot;,&quot;given&quot;:&quot;Evlyn Márcia Moraes&quot;,&quot;parse-names&quot;:false,&quot;dropping-particle&quot;:&quot;&quot;,&quot;non-dropping-particle&quot;:&quot;de&quot;},{&quot;family&quot;:&quot;Vargas&quot;,&quot;given&quot;:&quot;Percy Núñez&quot;,&quot;parse-names&quot;:false,&quot;dropping-particle&quot;:&quot;&quot;,&quot;non-dropping-particle&quot;:&quot;&quot;},{&quot;family&quot;:&quot;Silva&quot;,&quot;given&quot;:&quot;Thiago Sanna Freire&quot;,&quot;parse-names&quot;:false,&quot;dropping-particle&quot;:&quot;&quot;,&quot;non-dropping-particle&quot;:&quot;&quot;},{&quot;family&quot;:&quot;Venticinque&quot;,&quot;given&quot;:&quot;Eduardo Martins&quot;,&quot;parse-names&quot;:false,&quot;dropping-particle&quot;:&quot;&quot;,&quot;non-dropping-particle&quot;:&quot;&quot;},{&quot;family&quot;:&quot;Manzatto&quot;,&quot;given&quot;:&quot;Angelo Gilberto&quot;,&quot;parse-names&quot;:false,&quot;dropping-particle&quot;:&quot;&quot;,&quot;non-dropping-particle&quot;:&quot;&quot;},{&quot;family&quot;:&quot;Reis&quot;,&quot;given&quot;:&quot;Neidiane Farias Costa&quot;,&quot;parse-names&quot;:false,&quot;dropping-particle&quot;:&quot;&quot;,&quot;non-dropping-particle&quot;:&quot;&quot;},{&quot;family&quot;:&quot;Terborgh&quot;,&quot;given&quot;:&quot;John&quot;,&quot;parse-names&quot;:false,&quot;dropping-particle&quot;:&quot;&quot;,&quot;non-dropping-particle&quot;:&quot;&quot;},{&quot;family&quot;:&quot;Casula&quot;,&quot;given&quot;:&quot;Katia Regina&quot;,&quot;parse-names&quot;:false,&quot;dropping-particle&quot;:&quot;&quot;,&quot;non-dropping-particle&quot;:&quot;&quot;},{&quot;family&quot;:&quot;Honorio Coronado&quot;,&quot;given&quot;:&quot;Euridice N.&quot;,&quot;parse-names&quot;:false,&quot;dropping-particle&quot;:&quot;&quot;,&quot;non-dropping-particle&quot;:&quot;&quot;},{&quot;family&quot;:&quot;Monteagudo Mendoza&quot;,&quot;given&quot;:&quot;Abel&quot;,&quot;parse-names&quot;:false,&quot;dropping-particle&quot;:&quot;&quot;,&quot;non-dropping-particle&quot;:&quot;&quot;},{&quot;family&quot;:&quot;Montero&quot;,&quot;given&quot;:&quot;Juan Carlos&quot;,&quot;parse-names&quot;:false,&quot;dropping-particle&quot;:&quot;&quot;,&quot;non-dropping-particle&quot;:&quot;&quot;},{&quot;family&quot;:&quot;Costa&quot;,&quot;given&quot;:&quot;Flávia R. C.&quot;,&quot;parse-names&quot;:false,&quot;dropping-particle&quot;:&quot;&quot;,&quot;non-dropping-particle&quot;:&quot;&quot;},{&quot;family&quot;:&quot;Feldpausch&quot;,&quot;given&quot;:&quot;Ted R.&quot;,&quot;parse-names&quot;:false,&quot;dropping-particle&quot;:&quot;&quot;,&quot;non-dropping-particle&quot;:&quot;&quot;},{&quot;family&quot;:&quot;Quaresma&quot;,&quot;given&quot;:&quot;Adriano Costa&quot;,&quot;parse-names&quot;:false,&quot;dropping-particle&quot;:&quot;&quot;,&quot;non-dropping-particle&quot;:&quot;&quot;},{&quot;family&quot;:&quot;Castaño Arboleda&quot;,&quot;given&quot;:&quot;Nicolás&quot;,&quot;parse-names&quot;:false,&quot;dropping-particle&quot;:&quot;&quot;,&quot;non-dropping-particle&quot;:&quot;&quot;},{&quot;family&quot;:&quot;Zartman&quot;,&quot;given&quot;:&quot;Charles Eugene&quot;,&quot;parse-names&quot;:false,&quot;dropping-particle&quot;:&quot;&quot;,&quot;non-dropping-particle&quot;:&quot;&quot;},{&quot;family&quot;:&quot;Killeen&quot;,&quot;given&quot;:&quot;Timothy J.&quot;,&quot;parse-names&quot;:false,&quot;dropping-particle&quot;:&quot;&quot;,&quot;non-dropping-particle&quot;:&quot;&quot;},{&quot;family&quot;:&quot;Marimon&quot;,&quot;given&quot;:&quot;Beatriz S.&quot;,&quot;parse-names&quot;:false,&quot;dropping-particle&quot;:&quot;&quot;,&quot;non-dropping-particle&quot;:&quot;&quot;},{&quot;family&quot;:&quot;Marimon-Junior&quot;,&quot;given&quot;:&quot;Ben Hur&quot;,&quot;parse-names&quot;:false,&quot;dropping-particle&quot;:&quot;&quot;,&quot;non-dropping-particle&quot;:&quot;&quot;},{&quot;family&quot;:&quot;Vasquez&quot;,&quot;given&quot;:&quot;Rodolfo&quot;,&quot;parse-names&quot;:false,&quot;dropping-particle&quot;:&quot;&quot;,&quot;non-dropping-particle&quot;:&quot;&quot;},{&quot;family&quot;:&quot;Mostacedo&quot;,&quot;given&quot;:&quot;Bonifacio&quot;,&quot;parse-names&quot;:false,&quot;dropping-particle&quot;:&quot;&quot;,&quot;non-dropping-particle&quot;:&quot;&quot;},{&quot;family&quot;:&quot;Assis&quot;,&quot;given&quot;:&quot;Rafael L.&quot;,&quot;parse-names&quot;:false,&quot;dropping-particle&quot;:&quot;&quot;,&quot;non-dropping-particle&quot;:&quot;&quot;},{&quot;family&quot;:&quot;Baraloto&quot;,&quot;given&quot;:&quot;Chris&quot;,&quot;parse-names&quot;:false,&quot;dropping-particle&quot;:&quot;&quot;,&quot;non-dropping-particle&quot;:&quot;&quot;},{&quot;family&quot;:&quot;Amaral&quot;,&quot;given&quot;:&quot;Dário Dantas&quot;,&quot;parse-names&quot;:false,&quot;dropping-particle&quot;:&quot;&quot;,&quot;non-dropping-particle&quot;:&quot;do&quot;},{&quot;family&quot;:&quot;Engel&quot;,&quot;given&quot;:&quot;Julien&quot;,&quot;parse-names&quot;:false,&quot;dropping-particle&quot;:&quot;&quot;,&quot;non-dropping-particle&quot;:&quot;&quot;},{&quot;family&quot;:&quot;Petronelli&quot;,&quot;given&quot;:&quot;Pascal&quot;,&quot;parse-names&quot;:false,&quot;dropping-particle&quot;:&quot;&quot;,&quot;non-dropping-particle&quot;:&quot;&quot;},{&quot;family&quot;:&quot;Castellanos&quot;,&quot;given&quot;:&quot;Hernán&quot;,&quot;parse-names&quot;:false,&quot;dropping-particle&quot;:&quot;&quot;,&quot;non-dropping-particle&quot;:&quot;&quot;},{&quot;family&quot;:&quot;Medeiros&quot;,&quot;given&quot;:&quot;Marcelo Brilhante&quot;,&quot;parse-names&quot;:false,&quot;dropping-particle&quot;:&quot;&quot;,&quot;non-dropping-particle&quot;:&quot;de&quot;},{&quot;family&quot;:&quot;Simon&quot;,&quot;given&quot;:&quot;Marcelo Fragomeni&quot;,&quot;parse-names&quot;:false,&quot;dropping-particle&quot;:&quot;&quot;,&quot;non-dropping-particle&quot;:&quot;&quot;},{&quot;family&quot;:&quot;Andrade&quot;,&quot;given&quot;:&quot;Ana&quot;,&quot;parse-names&quot;:false,&quot;dropping-particle&quot;:&quot;&quot;,&quot;non-dropping-particle&quot;:&quot;&quot;},{&quot;family&quot;:&quot;Camargo&quot;,&quot;given&quot;:&quot;José Luís&quot;,&quot;parse-names&quot;:false,&quot;dropping-particle&quot;:&quot;&quot;,&quot;non-dropping-particle&quot;:&quot;&quot;},{&quot;family&quot;:&quot;Laurance&quot;,&quot;given&quot;:&quot;William F.&quot;,&quot;parse-names&quot;:false,&quot;dropping-particle&quot;:&quot;&quot;,&quot;non-dropping-particle&quot;:&quot;&quot;},{&quot;family&quot;:&quot;Laurance&quot;,&quot;given&quot;:&quot;Susan G. W.&quot;,&quot;parse-names&quot;:false,&quot;dropping-particle&quot;:&quot;&quot;,&quot;non-dropping-particle&quot;:&quot;&quot;},{&quot;family&quot;:&quot;Maniguaje Rincón&quot;,&quot;given&quot;:&quot;Lorena&quot;,&quot;parse-names&quot;:false,&quot;dropping-particle&quot;:&quot;&quot;,&quot;non-dropping-particle&quot;:&quot;&quot;},{&quot;family&quot;:&quot;Schietti&quot;,&quot;given&quot;:&quot;Juliana&quot;,&quot;parse-names&quot;:false,&quot;dropping-particle&quot;:&quot;&quot;,&quot;non-dropping-particle&quot;:&quot;&quot;},{&quot;family&quot;:&quot;Sousa&quot;,&quot;given&quot;:&quot;Thaiane R.&quot;,&quot;parse-names&quot;:false,&quot;dropping-particle&quot;:&quot;&quot;,&quot;non-dropping-particle&quot;:&quot;&quot;},{&quot;family&quot;:&quot;Sousa Farias&quot;,&quot;given&quot;:&quot;Emanuelle&quot;,&quot;parse-names&quot;:false,&quot;dropping-particle&quot;:&quot;&quot;,&quot;non-dropping-particle&quot;:&quot;de&quot;},{&quot;family&quot;:&quot;Lopes&quot;,&quot;given&quot;:&quot;Maria Aparecida&quot;,&quot;parse-names&quot;:false,&quot;dropping-particle&quot;:&quot;&quot;,&quot;non-dropping-particle&quot;:&quot;&quot;},{&quot;family&quot;:&quot;Magalhães&quot;,&quot;given&quot;:&quot;José Leonardo Lima&quot;,&quot;parse-names&quot;:false,&quot;dropping-particle&quot;:&quot;&quot;,&quot;non-dropping-particle&quot;:&quot;&quot;},{&quot;family&quot;:&quot;Nascimento&quot;,&quot;given&quot;:&quot;Henrique Eduardo Mendonça&quot;,&quot;parse-names&quot;:false,&quot;dropping-particle&quot;:&quot;&quot;,&quot;non-dropping-particle&quot;:&quot;&quot;},{&quot;family&quot;:&quot;Queiroz&quot;,&quot;given&quot;:&quot;Helder Lima&quot;,&quot;parse-names&quot;:false,&quot;dropping-particle&quot;:&quot;&quot;,&quot;non-dropping-particle&quot;:&quot;de&quot;},{&quot;family&quot;:&quot;Aymard C.&quot;,&quot;given&quot;:&quot;Gerardo A.&quot;,&quot;parse-names&quot;:false,&quot;dropping-particle&quot;:&quot;&quot;,&quot;non-dropping-particle&quot;:&quot;&quot;},{&quot;family&quot;:&quot;Brienen&quot;,&quot;given&quot;:&quot;Roel&quot;,&quot;parse-names&quot;:false,&quot;dropping-particle&quot;:&quot;&quot;,&quot;non-dropping-particle&quot;:&quot;&quot;},{&quot;family&quot;:&quot;Stevenson&quot;,&quot;given&quot;:&quot;Pablo R.&quot;,&quot;parse-names&quot;:false,&quot;dropping-particle&quot;:&quot;&quot;,&quot;non-dropping-particle&quot;:&quot;&quot;},{&quot;family&quot;:&quot;Araujo-Murakami&quot;,&quot;given&quot;:&quot;Alejandro&quot;,&quot;parse-names&quot;:false,&quot;dropping-particle&quot;:&quot;&quot;,&quot;non-dropping-particle&quot;:&quot;&quot;},{&quot;family&quot;:&quot;Baker&quot;,&quot;given&quot;:&quot;Tim R.&quot;,&quot;parse-names&quot;:false,&quot;dropping-particle&quot;:&quot;&quot;,&quot;non-dropping-particle&quot;:&quot;&quot;},{&quot;family&quot;:&quot;Cintra&quot;,&quot;given&quot;:&quot;Bruno Barçante Ladvocat&quot;,&quot;parse-names&quot;:false,&quot;dropping-particle&quot;:&quot;&quot;,&quot;non-dropping-particle&quot;:&quot;&quot;},{&quot;family&quot;:&quot;Feitosa&quot;,&quot;given&quot;:&quot;Yuri Oliveira&quot;,&quot;parse-names&quot;:false,&quot;dropping-particle&quot;:&quot;&quot;,&quot;non-dropping-particle&quot;:&quot;&quot;},{&quot;family&quot;:&quot;Mogollón&quot;,&quot;given&quot;:&quot;Hugo F.&quot;,&quot;parse-names&quot;:false,&quot;dropping-particle&quot;:&quot;&quot;,&quot;non-dropping-particle&quot;:&quot;&quot;},{&quot;family&quot;:&quot;Duivenvoorden&quot;,&quot;given&quot;:&quot;Joost F.&quot;,&quot;parse-names&quot;:false,&quot;dropping-particle&quot;:&quot;&quot;,&quot;non-dropping-particle&quot;:&quot;&quot;},{&quot;family&quot;:&quot;Peres&quot;,&quot;given&quot;:&quot;Carlos A.&quot;,&quot;parse-names&quot;:false,&quot;dropping-particle&quot;:&quot;&quot;,&quot;non-dropping-particle&quot;:&quot;&quot;},{&quot;family&quot;:&quot;Silman&quot;,&quot;given&quot;:&quot;Miles R.&quot;,&quot;parse-names&quot;:false,&quot;dropping-particle&quot;:&quot;&quot;,&quot;non-dropping-particle&quot;:&quot;&quot;},{&quot;family&quot;:&quot;Ferreira&quot;,&quot;given&quot;:&quot;Leandro Valle&quot;,&quot;parse-names&quot;:false,&quot;dropping-particle&quot;:&quot;&quot;,&quot;non-dropping-particle&quot;:&quot;&quot;},{&quot;family&quot;:&quot;Lozada&quot;,&quot;given&quot;:&quot;José Rafael&quot;,&quot;parse-names&quot;:false,&quot;dropping-particle&quot;:&quot;&quot;,&quot;non-dropping-particle&quot;:&quot;&quot;},{&quot;family&quot;:&quot;Comiskey&quot;,&quot;given&quot;:&quot;James A.&quot;,&quot;parse-names&quot;:false,&quot;dropping-particle&quot;:&quot;&quot;,&quot;non-dropping-particle&quot;:&quot;&quot;},{&quot;family&quot;:&quot;Draper&quot;,&quot;given&quot;:&quot;Freddie C.&quot;,&quot;parse-names&quot;:false,&quot;dropping-particle&quot;:&quot;&quot;,&quot;non-dropping-particle&quot;:&quot;&quot;},{&quot;family&quot;:&quot;Toledo&quot;,&quot;given&quot;:&quot;José Julio&quot;,&quot;parse-names&quot;:false,&quot;dropping-particle&quot;:&quot;&quot;,&quot;non-dropping-particle&quot;:&quot;de&quot;},{&quot;family&quot;:&quot;Damasco&quot;,&quot;given&quot;:&quot;Gabriel&quot;,&quot;parse-names&quot;:false,&quot;dropping-particle&quot;:&quot;&quot;,&quot;non-dropping-particle&quot;:&quot;&quot;},{&quot;family&quot;:&quot;García-Villacorta&quot;,&quot;given&quot;:&quot;Roosevelt&quot;,&quot;parse-names&quot;:false,&quot;dropping-particle&quot;:&quot;&quot;,&quot;non-dropping-particle&quot;:&quot;&quot;},{&quot;family&quot;:&quot;Lopes&quot;,&quot;given&quot;:&quot;Aline&quot;,&quot;parse-names&quot;:false,&quot;dropping-particle&quot;:&quot;&quot;,&quot;non-dropping-particle&quot;:&quot;&quot;},{&quot;family&quot;:&quot;Vicentini&quot;,&quot;given&quot;:&quot;Alberto&quot;,&quot;parse-names&quot;:false,&quot;dropping-particle&quot;:&quot;&quot;,&quot;non-dropping-particle&quot;:&quot;&quot;},{&quot;family&quot;:&quot;Cornejo Valverde&quot;,&quot;given&quot;:&quot;Fernando&quot;,&quot;parse-names&quot;:false,&quot;dropping-particle&quot;:&quot;&quot;,&quot;non-dropping-particle&quot;:&quot;&quot;},{&quot;family&quot;:&quot;Alonso&quot;,&quot;given&quot;:&quot;Alfonso&quot;,&quot;parse-names&quot;:false,&quot;dropping-particle&quot;:&quot;&quot;,&quot;non-dropping-particle&quot;:&quot;&quot;},{&quot;family&quot;:&quot;Arroyo&quot;,&quot;given&quot;:&quot;Luzmila&quot;,&quot;parse-names&quot;:false,&quot;dropping-particle&quot;:&quot;&quot;,&quot;non-dropping-particle&quot;:&quot;&quot;},{&quot;family&quot;:&quot;Dallmeier&quot;,&quot;given&quot;:&quot;Francisco&quot;,&quot;parse-names&quot;:false,&quot;dropping-particle&quot;:&quot;&quot;,&quot;non-dropping-particle&quot;:&quot;&quot;},{&quot;family&quot;:&quot;Gomes&quot;,&quot;given&quot;:&quot;Vitor H. F.&quot;,&quot;parse-names&quot;:false,&quot;dropping-particle&quot;:&quot;&quot;,&quot;non-dropping-particle&quot;:&quot;&quot;},{&quot;family&quot;:&quot;Jimenez&quot;,&quot;given&quot;:&quot;Eliana M.&quot;,&quot;parse-names&quot;:false,&quot;dropping-particle&quot;:&quot;&quot;,&quot;non-dropping-particle&quot;:&quot;&quot;},{&quot;family&quot;:&quot;Neill&quot;,&quot;given&quot;:&quot;David&quot;,&quot;parse-names&quot;:false,&quot;dropping-particle&quot;:&quot;&quot;,&quot;non-dropping-particle&quot;:&quot;&quot;},{&quot;family&quot;:&quot;Peñuela Mora&quot;,&quot;given&quot;:&quot;Maria Cristina&quot;,&quot;parse-names&quot;:false,&quot;dropping-particle&quot;:&quot;&quot;,&quot;non-dropping-particle&quot;:&quot;&quot;},{&quot;family&quot;:&quot;Noronha&quot;,&quot;given&quot;:&quot;Janaína Costa&quot;,&quot;parse-names&quot;:false,&quot;dropping-particle&quot;:&quot;&quot;,&quot;non-dropping-particle&quot;:&quot;&quot;},{&quot;family&quot;:&quot;Aguiar&quot;,&quot;given&quot;:&quot;Daniel P. P.&quot;,&quot;parse-names&quot;:false,&quot;dropping-particle&quot;:&quot;&quot;,&quot;non-dropping-particle&quot;:&quot;de&quot;},{&quot;family&quot;:&quot;Barbosa&quot;,&quot;given&quot;:&quot;Flávia Rodrigues&quot;,&quot;parse-names&quot;:false,&quot;dropping-particle&quot;:&quot;&quot;,&quot;non-dropping-particle&quot;:&quot;&quot;},{&quot;family&quot;:&quot;Bredin&quot;,&quot;given&quot;:&quot;Yennie K.&quot;,&quot;parse-names&quot;:false,&quot;dropping-particle&quot;:&quot;&quot;,&quot;non-dropping-particle&quot;:&quot;&quot;},{&quot;family&quot;:&quot;Sá Carpanedo&quot;,&quot;given&quot;:&quot;Rainiellen&quot;,&quot;parse-names&quot;:false,&quot;dropping-particle&quot;:&quot;&quot;,&quot;non-dropping-particle&quot;:&quot;de&quot;},{&quot;family&quot;:&quot;Carvalho&quot;,&quot;given&quot;:&quot;Fernanda Antunes&quot;,&quot;parse-names&quot;:false,&quot;dropping-particle&quot;:&quot;&quot;,&quot;non-dropping-particle&quot;:&quot;&quot;},{&quot;family&quot;:&quot;Souza&quot;,&quot;given&quot;:&quot;Fernanda Coelho&quot;,&quot;parse-names&quot;:false,&quot;dropping-particle&quot;:&quot;&quot;,&quot;non-dropping-particle&quot;:&quot;de&quot;},{&quot;family&quot;:&quot;Feeley&quot;,&quot;given&quot;:&quot;Kenneth J.&quot;,&quot;parse-names&quot;:false,&quot;dropping-particle&quot;:&quot;&quot;,&quot;non-dropping-particle&quot;:&quot;&quot;},{&quot;family&quot;:&quot;Gribel&quot;,&quot;given&quot;:&quot;Rogerio&quot;,&quot;parse-names&quot;:false,&quot;dropping-particle&quot;:&quot;&quot;,&quot;non-dropping-particle&quot;:&quot;&quot;},{&quot;family&quot;:&quot;Haugaasen&quot;,&quot;given&quot;:&quot;Torbjørn&quot;,&quot;parse-names&quot;:false,&quot;dropping-particle&quot;:&quot;&quot;,&quot;non-dropping-particle&quot;:&quot;&quot;},{&quot;family&quot;:&quot;Hawes&quot;,&quot;given&quot;:&quot;Joseph E.&quot;,&quot;parse-names&quot;:false,&quot;dropping-particle&quot;:&quot;&quot;,&quot;non-dropping-particle&quot;:&quot;&quot;},{&quot;family&quot;:&quot;Pansonato&quot;,&quot;given&quot;:&quot;Marcelo Petratti&quot;,&quot;parse-names&quot;:false,&quot;dropping-particle&quot;:&quot;&quot;,&quot;non-dropping-particle&quot;:&quot;&quot;},{&quot;family&quot;:&quot;Ríos Paredes&quot;,&quot;given&quot;:&quot;Marcos&quot;,&quot;parse-names&quot;:false,&quot;dropping-particle&quot;:&quot;&quot;,&quot;non-dropping-particle&quot;:&quot;&quot;},{&quot;family&quot;:&quot;Barlow&quot;,&quot;given&quot;:&quot;Jos&quot;,&quot;parse-names&quot;:false,&quot;dropping-particle&quot;:&quot;&quot;,&quot;non-dropping-particle&quot;:&quot;&quot;},{&quot;family&quot;:&quot;Berenguer&quot;,&quot;given&quot;:&quot;Erika&quot;,&quot;parse-names&quot;:false,&quot;dropping-particle&quot;:&quot;&quot;,&quot;non-dropping-particle&quot;:&quot;&quot;},{&quot;family&quot;:&quot;Silva&quot;,&quot;given&quot;:&quot;Izaias Brasil&quot;,&quot;parse-names&quot;:false,&quot;dropping-particle&quot;:&quot;&quot;,&quot;non-dropping-particle&quot;:&quot;da&quot;},{&quot;family&quot;:&quot;Ferreira&quot;,&quot;given&quot;:&quot;Maria Julia&quot;,&quot;parse-names&quot;:false,&quot;dropping-particle&quot;:&quot;&quot;,&quot;non-dropping-particle&quot;:&quot;&quot;},{&quot;family&quot;:&quot;Ferreira&quot;,&quot;given&quot;:&quot;Joice&quot;,&quot;parse-names&quot;:false,&quot;dropping-particle&quot;:&quot;&quot;,&quot;non-dropping-particle&quot;:&quot;&quot;},{&quot;family&quot;:&quot;Fine&quot;,&quot;given&quot;:&quot;Paul V. A.&quot;,&quot;parse-names&quot;:false,&quot;dropping-particle&quot;:&quot;&quot;,&quot;non-dropping-particle&quot;:&quot;&quot;},{&quot;family&quot;:&quot;Guedes&quot;,&quot;given&quot;:&quot;Marcelino Carneiro&quot;,&quot;parse-names&quot;:false,&quot;dropping-particle&quot;:&quot;&quot;,&quot;non-dropping-particle&quot;:&quot;&quot;},{&quot;family&quot;:&quot;Levis&quot;,&quot;given&quot;:&quot;Carolina&quot;,&quot;parse-names&quot;:false,&quot;dropping-particle&quot;:&quot;&quot;,&quot;non-dropping-particle&quot;:&quot;&quot;},{&quot;family&quot;:&quot;Licona&quot;,&quot;given&quot;:&quot;Juan Carlos&quot;,&quot;parse-names&quot;:false,&quot;dropping-particle&quot;:&quot;&quot;,&quot;non-dropping-particle&quot;:&quot;&quot;},{&quot;family&quot;:&quot;Villa Zegarra&quot;,&quot;given&quot;:&quot;Boris Eduardo&quot;,&quot;parse-names&quot;:false,&quot;dropping-particle&quot;:&quot;&quot;,&quot;non-dropping-particle&quot;:&quot;&quot;},{&quot;family&quot;:&quot;Vos&quot;,&quot;given&quot;:&quot;Vincent Antoine&quot;,&quot;parse-names&quot;:false,&quot;dropping-particle&quot;:&quot;&quot;,&quot;non-dropping-particle&quot;:&quot;&quot;},{&quot;family&quot;:&quot;Cerón&quot;,&quot;given&quot;:&quot;Carlos&quot;,&quot;parse-names&quot;:false,&quot;dropping-particle&quot;:&quot;&quot;,&quot;non-dropping-particle&quot;:&quot;&quot;},{&quot;family&quot;:&quot;Durgante&quot;,&quot;given&quot;:&quot;Flávia Machado&quot;,&quot;parse-names&quot;:false,&quot;dropping-particle&quot;:&quot;&quot;,&quot;non-dropping-particle&quot;:&quot;&quot;},{&quot;family&quot;:&quot;Fonty&quot;,&quot;given&quot;:&quot;Émile&quot;,&quot;parse-names&quot;:false,&quot;dropping-particle&quot;:&quot;&quot;,&quot;non-dropping-particle&quot;:&quot;&quot;},{&quot;family&quot;:&quot;Henkel&quot;,&quot;given&quot;:&quot;Terry W.&quot;,&quot;parse-names&quot;:false,&quot;dropping-particle&quot;:&quot;&quot;,&quot;non-dropping-particle&quot;:&quot;&quot;},{&quot;family&quot;:&quot;Householder&quot;,&quot;given&quot;:&quot;John Ethan&quot;,&quot;parse-names&quot;:false,&quot;dropping-particle&quot;:&quot;&quot;,&quot;non-dropping-particle&quot;:&quot;&quot;},{&quot;family&quot;:&quot;Huamantupa-Chuquimaco&quot;,&quot;given&quot;:&quot;Isau&quot;,&quot;parse-names&quot;:false,&quot;dropping-particle&quot;:&quot;&quot;,&quot;non-dropping-particle&quot;:&quot;&quot;},{&quot;family&quot;:&quot;Pos&quot;,&quot;given&quot;:&quot;Edwin&quot;,&quot;parse-names&quot;:false,&quot;dropping-particle&quot;:&quot;&quot;,&quot;non-dropping-particle&quot;:&quot;&quot;},{&quot;family&quot;:&quot;Silveira&quot;,&quot;given&quot;:&quot;Marcos&quot;,&quot;parse-names&quot;:false,&quot;dropping-particle&quot;:&quot;&quot;,&quot;non-dropping-particle&quot;:&quot;&quot;},{&quot;family&quot;:&quot;Stropp&quot;,&quot;given&quot;:&quot;Juliana&quot;,&quot;parse-names&quot;:false,&quot;dropping-particle&quot;:&quot;&quot;,&quot;non-dropping-particle&quot;:&quot;&quot;},{&quot;family&quot;:&quot;Thomas&quot;,&quot;given&quot;:&quot;Raquel&quot;,&quot;parse-names&quot;:false,&quot;dropping-particle&quot;:&quot;&quot;,&quot;non-dropping-particle&quot;:&quot;&quot;},{&quot;family&quot;:&quot;Daly&quot;,&quot;given&quot;:&quot;Doug&quot;,&quot;parse-names&quot;:false,&quot;dropping-particle&quot;:&quot;&quot;,&quot;non-dropping-particle&quot;:&quot;&quot;},{&quot;family&quot;:&quot;Dexter&quot;,&quot;given&quot;:&quot;Kyle G.&quot;,&quot;parse-names&quot;:false,&quot;dropping-particle&quot;:&quot;&quot;,&quot;non-dropping-particle&quot;:&quot;&quot;},{&quot;family&quot;:&quot;Milliken&quot;,&quot;given&quot;:&quot;William&quot;,&quot;parse-names&quot;:false,&quot;dropping-particle&quot;:&quot;&quot;,&quot;non-dropping-particle&quot;:&quot;&quot;},{&quot;family&quot;:&quot;Molina&quot;,&quot;given&quot;:&quot;Guido Pardo&quot;,&quot;parse-names&quot;:false,&quot;dropping-particle&quot;:&quot;&quot;,&quot;non-dropping-particle&quot;:&quot;&quot;},{&quot;family&quot;:&quot;Pennington&quot;,&quot;given&quot;:&quot;Toby&quot;,&quot;parse-names&quot;:false,&quot;dropping-particle&quot;:&quot;&quot;,&quot;non-dropping-particle&quot;:&quot;&quot;},{&quot;family&quot;:&quot;Vieira&quot;,&quot;given&quot;:&quot;Ima Célia Guimarães&quot;,&quot;parse-names&quot;:false,&quot;dropping-particle&quot;:&quot;&quot;,&quot;non-dropping-particle&quot;:&quot;&quot;},{&quot;family&quot;:&quot;Weiss Albuquerque&quot;,&quot;given&quot;:&quot;Bianca&quot;,&quot;parse-names&quot;:false,&quot;dropping-particle&quot;:&quot;&quot;,&quot;non-dropping-particle&quot;:&quot;&quot;},{&quot;family&quot;:&quot;Campelo&quot;,&quot;given&quot;:&quot;Wegliane&quot;,&quot;parse-names&quot;:false,&quot;dropping-particle&quot;:&quot;&quot;,&quot;non-dropping-particle&quot;:&quot;&quot;},{&quot;family&quot;:&quot;Fuentes&quot;,&quot;given&quot;:&quot;Alfredo&quot;,&quot;parse-names&quot;:false,&quot;dropping-particle&quot;:&quot;&quot;,&quot;non-dropping-particle&quot;:&quot;&quot;},{&quot;family&quot;:&quot;Klitgaard&quot;,&quot;given&quot;:&quot;Bente&quot;,&quot;parse-names&quot;:false,&quot;dropping-particle&quot;:&quot;&quot;,&quot;non-dropping-particle&quot;:&quot;&quot;},{&quot;family&quot;:&quot;Pena&quot;,&quot;given&quot;:&quot;José Luis Marcelo&quot;,&quot;parse-names&quot;:false,&quot;dropping-particle&quot;:&quot;&quot;,&quot;non-dropping-particle&quot;:&quot;&quot;},{&quot;family&quot;:&quot;Tello&quot;,&quot;given&quot;:&quot;J. Sebastián&quot;,&quot;parse-names&quot;:false,&quot;dropping-particle&quot;:&quot;&quot;,&quot;non-dropping-particle&quot;:&quot;&quot;},{&quot;family&quot;:&quot;Vriesendorp&quot;,&quot;given&quot;:&quot;Corine&quot;,&quot;parse-names&quot;:false,&quot;dropping-particle&quot;:&quot;&quot;,&quot;non-dropping-particle&quot;:&quot;&quot;},{&quot;family&quot;:&quot;Chave&quot;,&quot;given&quot;:&quot;Jerome&quot;,&quot;parse-names&quot;:false,&quot;dropping-particle&quot;:&quot;&quot;,&quot;non-dropping-particle&quot;:&quot;&quot;},{&quot;family&quot;:&quot;Fiore&quot;,&quot;given&quot;:&quot;Anthony&quot;,&quot;parse-names&quot;:false,&quot;dropping-particle&quot;:&quot;&quot;,&quot;non-dropping-particle&quot;:&quot;Di&quot;},{&quot;family&quot;:&quot;Hilário&quot;,&quot;given&quot;:&quot;Renato Richard&quot;,&quot;parse-names&quot;:false,&quot;dropping-particle&quot;:&quot;&quot;,&quot;non-dropping-particle&quot;:&quot;&quot;},{&quot;family&quot;:&quot;Oliveira Pereira&quot;,&quot;given&quot;:&quot;Luciana&quot;,&quot;parse-names&quot;:false,&quot;dropping-particle&quot;:&quot;&quot;,&quot;non-dropping-particle&quot;:&quot;de&quot;},{&quot;family&quot;:&quot;Phillips&quot;,&quot;given&quot;:&quot;Juan Fernando&quot;,&quot;parse-names&quot;:false,&quot;dropping-particle&quot;:&quot;&quot;,&quot;non-dropping-particle&quot;:&quot;&quot;},{&quot;family&quot;:&quot;Rivas-Torres&quot;,&quot;given&quot;:&quot;Gonzalo&quot;,&quot;parse-names&quot;:false,&quot;dropping-particle&quot;:&quot;&quot;,&quot;non-dropping-particle&quot;:&quot;&quot;},{&quot;family&quot;:&quot;Andel&quot;,&quot;given&quot;:&quot;Tinde R.&quot;,&quot;parse-names&quot;:false,&quot;dropping-particle&quot;:&quot;&quot;,&quot;non-dropping-particle&quot;:&quot;van&quot;},{&quot;family&quot;:&quot;Hildebrand&quot;,&quot;given&quot;:&quot;Patricio&quot;,&quot;parse-names&quot;:false,&quot;dropping-particle&quot;:&quot;&quot;,&quot;non-dropping-particle&quot;:&quot;von&quot;},{&quot;family&quot;:&quot;Balee&quot;,&quot;given&quot;:&quot;William&quot;,&quot;parse-names&quot;:false,&quot;dropping-particle&quot;:&quot;&quot;,&quot;non-dropping-particle&quot;:&quot;&quot;},{&quot;family&quot;:&quot;Barbosa&quot;,&quot;given&quot;:&quot;Edelcilio Marques&quot;,&quot;parse-names&quot;:false,&quot;dropping-particle&quot;:&quot;&quot;,&quot;non-dropping-particle&quot;:&quot;&quot;},{&quot;family&quot;:&quot;Matos Bonates&quot;,&quot;given&quot;:&quot;Luiz Carlos&quot;,&quot;parse-names&quot;:false,&quot;dropping-particle&quot;:&quot;&quot;,&quot;non-dropping-particle&quot;:&quot;de&quot;},{&quot;family&quot;:&quot;Dávila Doza&quot;,&quot;given&quot;:&quot;Hilda Paulette&quot;,&quot;parse-names&quot;:false,&quot;dropping-particle&quot;:&quot;&quot;,&quot;non-dropping-particle&quot;:&quot;&quot;},{&quot;family&quot;:&quot;Zárate Gómez&quot;,&quot;given&quot;:&quot;Ricardo&quot;,&quot;parse-names&quot;:false,&quot;dropping-particle&quot;:&quot;&quot;,&quot;non-dropping-particle&quot;:&quot;&quot;},{&quot;family&quot;:&quot;Gonzales&quot;,&quot;given&quot;:&quot;Therany&quot;,&quot;parse-names&quot;:false,&quot;dropping-particle&quot;:&quot;&quot;,&quot;non-dropping-particle&quot;:&quot;&quot;},{&quot;family&quot;:&quot;Gallardo Gonzales&quot;,&quot;given&quot;:&quot;George Pepe&quot;,&quot;parse-names&quot;:false,&quot;dropping-particle&quot;:&quot;&quot;,&quot;non-dropping-particle&quot;:&quot;&quot;},{&quot;family&quot;:&quot;Hoffman&quot;,&quot;given&quot;:&quot;Bruce&quot;,&quot;parse-names&quot;:false,&quot;dropping-particle&quot;:&quot;&quot;,&quot;non-dropping-particle&quot;:&quot;&quot;},{&quot;family&quot;:&quot;Junqueira&quot;,&quot;given&quot;:&quot;André Braga&quot;,&quot;parse-names&quot;:false,&quot;dropping-particle&quot;:&quot;&quot;,&quot;non-dropping-particle&quot;:&quot;&quot;},{&quot;family&quot;:&quot;Malhi&quot;,&quot;given&quot;:&quot;Yadvinder&quot;,&quot;parse-names&quot;:false,&quot;dropping-particle&quot;:&quot;&quot;,&quot;non-dropping-particle&quot;:&quot;&quot;},{&quot;family&quot;:&quot;Andrade Miranda&quot;,&quot;given&quot;:&quot;Ires Paula&quot;,&quot;parse-names&quot;:false,&quot;dropping-particle&quot;:&quot;&quot;,&quot;non-dropping-particle&quot;:&quot;de&quot;},{&quot;family&quot;:&quot;Pinto&quot;,&quot;given&quot;:&quot;Linder Felipe Mozombite&quot;,&quot;parse-names&quot;:false,&quot;dropping-particle&quot;:&quot;&quot;,&quot;non-dropping-particle&quot;:&quot;&quot;},{&quot;family&quot;:&quot;Prieto&quot;,&quot;given&quot;:&quot;Adriana&quot;,&quot;parse-names&quot;:false,&quot;dropping-particle&quot;:&quot;&quot;,&quot;non-dropping-particle&quot;:&quot;&quot;},{&quot;family&quot;:&quot;Rudas&quot;,&quot;given&quot;:&quot;Agustín&quot;,&quot;parse-names&quot;:false,&quot;dropping-particle&quot;:&quot;&quot;,&quot;non-dropping-particle&quot;:&quot;&quot;},{&quot;family&quot;:&quot;Ruschel&quot;,&quot;given&quot;:&quot;Ademir R.&quot;,&quot;parse-names&quot;:false,&quot;dropping-particle&quot;:&quot;&quot;,&quot;non-dropping-particle&quot;:&quot;&quot;},{&quot;family&quot;:&quot;Silva&quot;,&quot;given&quot;:&quot;Natalino&quot;,&quot;parse-names&quot;:false,&quot;dropping-particle&quot;:&quot;&quot;,&quot;non-dropping-particle&quot;:&quot;&quot;},{&quot;family&quot;:&quot;Vela&quot;,&quot;given&quot;:&quot;César I. A.&quot;,&quot;parse-names&quot;:false,&quot;dropping-particle&quot;:&quot;&quot;,&quot;non-dropping-particle&quot;:&quot;&quot;},{&quot;family&quot;:&quot;Zent&quot;,&quot;given&quot;:&quot;Egleé L.&quot;,&quot;parse-names&quot;:false,&quot;dropping-particle&quot;:&quot;&quot;,&quot;non-dropping-particle&quot;:&quot;&quot;},{&quot;family&quot;:&quot;Zent&quot;,&quot;given&quot;:&quot;Stanford&quot;,&quot;parse-names&quot;:false,&quot;dropping-particle&quot;:&quot;&quot;,&quot;non-dropping-particle&quot;:&quot;&quot;},{&quot;family&quot;:&quot;Cano&quot;,&quot;given&quot;:&quot;Angela&quot;,&quot;parse-names&quot;:false,&quot;dropping-particle&quot;:&quot;&quot;,&quot;non-dropping-particle&quot;:&quot;&quot;},{&quot;family&quot;:&quot;Carrero Márquez&quot;,&quot;given&quot;:&quot;Yrma Andreina&quot;,&quot;parse-names&quot;:false,&quot;dropping-particle&quot;:&quot;&quot;,&quot;non-dropping-particle&quot;:&quot;&quot;},{&quot;family&quot;:&quot;Correa&quot;,&quot;given&quot;:&quot;Diego F.&quot;,&quot;parse-names&quot;:false,&quot;dropping-particle&quot;:&quot;&quot;,&quot;non-dropping-particle&quot;:&quot;&quot;},{&quot;family&quot;:&quot;Costa&quot;,&quot;given&quot;:&quot;Janaina Barbosa Pedrosa&quot;,&quot;parse-names&quot;:false,&quot;dropping-particle&quot;:&quot;&quot;,&quot;non-dropping-particle&quot;:&quot;&quot;},{&quot;family&quot;:&quot;Flores&quot;,&quot;given&quot;:&quot;Bernardo Monteiro&quot;,&quot;parse-names&quot;:false,&quot;dropping-particle&quot;:&quot;&quot;,&quot;non-dropping-particle&quot;:&quot;&quot;},{&quot;family&quot;:&quot;Galbraith&quot;,&quot;given&quot;:&quot;David&quot;,&quot;parse-names&quot;:false,&quot;dropping-particle&quot;:&quot;&quot;,&quot;non-dropping-particle&quot;:&quot;&quot;},{&quot;family&quot;:&quot;Holmgren&quot;,&quot;given&quot;:&quot;Milena&quot;,&quot;parse-names&quot;:false,&quot;dropping-particle&quot;:&quot;&quot;,&quot;non-dropping-particle&quot;:&quot;&quot;},{&quot;family&quot;:&quot;Kalamandeen&quot;,&quot;given&quot;:&quot;Michelle&quot;,&quot;parse-names&quot;:false,&quot;dropping-particle&quot;:&quot;&quot;,&quot;non-dropping-particle&quot;:&quot;&quot;},{&quot;family&quot;:&quot;Lobo&quot;,&quot;given&quot;:&quot;Guilherme&quot;,&quot;parse-names&quot;:false,&quot;dropping-particle&quot;:&quot;&quot;,&quot;non-dropping-particle&quot;:&quot;&quot;},{&quot;family&quot;:&quot;Torres Montenegro&quot;,&quot;given&quot;:&quot;Luis&quot;,&quot;parse-names&quot;:false,&quot;dropping-particle&quot;:&quot;&quot;,&quot;non-dropping-particle&quot;:&quot;&quot;},{&quot;family&quot;:&quot;Nascimento&quot;,&quot;given&quot;:&quot;Marcelo Trindade&quot;,&quot;parse-names&quot;:false,&quot;dropping-particle&quot;:&quot;&quot;,&quot;non-dropping-particle&quot;:&quot;&quot;},{&quot;family&quot;:&quot;Oliveira&quot;,&quot;given&quot;:&quot;Alexandre A.&quot;,&quot;parse-names&quot;:false,&quot;dropping-particle&quot;:&quot;&quot;,&quot;non-dropping-particle&quot;:&quot;&quot;},{&quot;family&quot;:&quot;Pombo&quot;,&quot;given&quot;:&quot;Maihyra Marina&quot;,&quot;parse-names&quot;:false,&quot;dropping-particle&quot;:&quot;&quot;,&quot;non-dropping-particle&quot;:&quot;&quot;},{&quot;family&quot;:&quot;Ramirez-Angulo&quot;,&quot;given&quot;:&quot;Hirma&quot;,&quot;parse-names&quot;:false,&quot;dropping-particle&quot;:&quot;&quot;,&quot;non-dropping-particle&quot;:&quot;&quot;},{&quot;family&quot;:&quot;Rocha&quot;,&quot;given&quot;:&quot;Maira&quot;,&quot;parse-names&quot;:false,&quot;dropping-particle&quot;:&quot;&quot;,&quot;non-dropping-particle&quot;:&quot;&quot;},{&quot;family&quot;:&quot;Scudeller&quot;,&quot;given&quot;:&quot;Veridiana Vizoni&quot;,&quot;parse-names&quot;:false,&quot;dropping-particle&quot;:&quot;&quot;,&quot;non-dropping-particle&quot;:&quot;&quot;},{&quot;family&quot;:&quot;Sierra&quot;,&quot;given&quot;:&quot;Rodrigo&quot;,&quot;parse-names&quot;:false,&quot;dropping-particle&quot;:&quot;&quot;,&quot;non-dropping-particle&quot;:&quot;&quot;},{&quot;family&quot;:&quot;Tirado&quot;,&quot;given&quot;:&quot;Milton&quot;,&quot;parse-names&quot;:false,&quot;dropping-particle&quot;:&quot;&quot;,&quot;non-dropping-particle&quot;:&quot;&quot;},{&quot;family&quot;:&quot;Umaña&quot;,&quot;given&quot;:&quot;Maria Natalia&quot;,&quot;parse-names&quot;:false,&quot;dropping-particle&quot;:&quot;&quot;,&quot;non-dropping-particle&quot;:&quot;&quot;},{&quot;family&quot;:&quot;Heijden&quot;,&quot;given&quot;:&quot;Geertje&quot;,&quot;parse-names&quot;:false,&quot;dropping-particle&quot;:&quot;&quot;,&quot;non-dropping-particle&quot;:&quot;van der&quot;},{&quot;family&quot;:&quot;Vilanova Torre&quot;,&quot;given&quot;:&quot;Emilio&quot;,&quot;parse-names&quot;:false,&quot;dropping-particle&quot;:&quot;&quot;,&quot;non-dropping-particle&quot;:&quot;&quot;},{&quot;family&quot;:&quot;Reategui&quot;,&quot;given&quot;:&quot;Manuel Augusto Ahuite&quot;,&quot;parse-names&quot;:false,&quot;dropping-particle&quot;:&quot;&quot;,&quot;non-dropping-particle&quot;:&quot;&quot;},{&quot;family&quot;:&quot;Baider&quot;,&quot;given&quot;:&quot;Cláudia&quot;,&quot;parse-names&quot;:false,&quot;dropping-particle&quot;:&quot;&quot;,&quot;non-dropping-particle&quot;:&quot;&quot;},{&quot;family&quot;:&quot;Balslev&quot;,&quot;given&quot;:&quot;Henrik&quot;,&quot;parse-names&quot;:false,&quot;dropping-particle&quot;:&quot;&quot;,&quot;non-dropping-particle&quot;:&quot;&quot;},{&quot;family&quot;:&quot;Cárdenas&quot;,&quot;given&quot;:&quot;Sasha&quot;,&quot;parse-names&quot;:false,&quot;dropping-particle&quot;:&quot;&quot;,&quot;non-dropping-particle&quot;:&quot;&quot;},{&quot;family&quot;:&quot;Casas&quot;,&quot;given&quot;:&quot;Luisa Fernanda&quot;,&quot;parse-names&quot;:false,&quot;dropping-particle&quot;:&quot;&quot;,&quot;non-dropping-particle&quot;:&quot;&quot;},{&quot;family&quot;:&quot;Endara&quot;,&quot;given&quot;:&quot;María José&quot;,&quot;parse-names&quot;:false,&quot;dropping-particle&quot;:&quot;&quot;,&quot;non-dropping-particle&quot;:&quot;&quot;},{&quot;family&quot;:&quot;Farfan-Rios&quot;,&quot;given&quot;:&quot;William&quot;,&quot;parse-names&quot;:false,&quot;dropping-particle&quot;:&quot;&quot;,&quot;non-dropping-particle&quot;:&quot;&quot;},{&quot;family&quot;:&quot;Ferreira&quot;,&quot;given&quot;:&quot;Cid&quot;,&quot;parse-names&quot;:false,&quot;dropping-particle&quot;:&quot;&quot;,&quot;non-dropping-particle&quot;:&quot;&quot;},{&quot;family&quot;:&quot;Linares-Palomino&quot;,&quot;given&quot;:&quot;Reynaldo&quot;,&quot;parse-names&quot;:false,&quot;dropping-particle&quot;:&quot;&quot;,&quot;non-dropping-particle&quot;:&quot;&quot;},{&quot;family&quot;:&quot;Mendoza&quot;,&quot;given&quot;:&quot;Casimiro&quot;,&quot;parse-names&quot;:false,&quot;dropping-particle&quot;:&quot;&quot;,&quot;non-dropping-particle&quot;:&quot;&quot;},{&quot;family&quot;:&quot;Mesones&quot;,&quot;given&quot;:&quot;Italo&quot;,&quot;parse-names&quot;:false,&quot;dropping-particle&quot;:&quot;&quot;,&quot;non-dropping-particle&quot;:&quot;&quot;},{&quot;family&quot;:&quot;Parada&quot;,&quot;given&quot;:&quot;Germaine Alexander&quot;,&quot;parse-names&quot;:false,&quot;dropping-particle&quot;:&quot;&quot;,&quot;non-dropping-particle&quot;:&quot;&quot;},{&quot;family&quot;:&quot;Torres-Lezama&quot;,&quot;given&quot;:&quot;Armando&quot;,&quot;parse-names&quot;:false,&quot;dropping-particle&quot;:&quot;&quot;,&quot;non-dropping-particle&quot;:&quot;&quot;},{&quot;family&quot;:&quot;Urrego Giraldo&quot;,&quot;given&quot;:&quot;Ligia Estela&quot;,&quot;parse-names&quot;:false,&quot;dropping-particle&quot;:&quot;&quot;,&quot;non-dropping-particle&quot;:&quot;&quot;},{&quot;family&quot;:&quot;Villarroel&quot;,&quot;given&quot;:&quot;Daniel&quot;,&quot;parse-names&quot;:false,&quot;dropping-particle&quot;:&quot;&quot;,&quot;non-dropping-particle&quot;:&quot;&quot;},{&quot;family&quot;:&quot;Zagt&quot;,&quot;given&quot;:&quot;Roderick&quot;,&quot;parse-names&quot;:false,&quot;dropping-particle&quot;:&quot;&quot;,&quot;non-dropping-particle&quot;:&quot;&quot;},{&quot;family&quot;:&quot;Alexiades&quot;,&quot;given&quot;:&quot;Miguel N.&quot;,&quot;parse-names&quot;:false,&quot;dropping-particle&quot;:&quot;&quot;,&quot;non-dropping-particle&quot;:&quot;&quot;},{&quot;family&quot;:&quot;Oliveira&quot;,&quot;given&quot;:&quot;Edmar Almeida&quot;,&quot;parse-names&quot;:false,&quot;dropping-particle&quot;:&quot;&quot;,&quot;non-dropping-particle&quot;:&quot;de&quot;},{&quot;family&quot;:&quot;Garcia-Cabrera&quot;,&quot;given&quot;:&quot;Karina&quot;,&quot;parse-names&quot;:false,&quot;dropping-particle&quot;:&quot;&quot;,&quot;non-dropping-particle&quot;:&quot;&quot;},{&quot;family&quot;:&quot;Hernandez&quot;,&quot;given&quot;:&quot;Lionel&quot;,&quot;parse-names&quot;:false,&quot;dropping-particle&quot;:&quot;&quot;,&quot;non-dropping-particle&quot;:&quot;&quot;},{&quot;family&quot;:&quot;Cuenca&quot;,&quot;given&quot;:&quot;Walter Palacios&quot;,&quot;parse-names&quot;:false,&quot;dropping-particle&quot;:&quot;&quot;,&quot;non-dropping-particle&quot;:&quot;&quot;},{&quot;family&quot;:&quot;Pansini&quot;,&quot;given&quot;:&quot;Susamar&quot;,&quot;parse-names&quot;:false,&quot;dropping-particle&quot;:&quot;&quot;,&quot;non-dropping-particle&quot;:&quot;&quot;},{&quot;family&quot;:&quot;Pauletto&quot;,&quot;given&quot;:&quot;Daniela&quot;,&quot;parse-names&quot;:false,&quot;dropping-particle&quot;:&quot;&quot;,&quot;non-dropping-particle&quot;:&quot;&quot;},{&quot;family&quot;:&quot;Ramirez Arevalo&quot;,&quot;given&quot;:&quot;Freddy&quot;,&quot;parse-names&quot;:false,&quot;dropping-particle&quot;:&quot;&quot;,&quot;non-dropping-particle&quot;:&quot;&quot;},{&quot;family&quot;:&quot;Sampaio&quot;,&quot;given&quot;:&quot;Adeilza Felipe&quot;,&quot;parse-names&quot;:false,&quot;dropping-particle&quot;:&quot;&quot;,&quot;non-dropping-particle&quot;:&quot;&quot;},{&quot;family&quot;:&quot;Valderrama Sandoval&quot;,&quot;given&quot;:&quot;Elvis H.&quot;,&quot;parse-names&quot;:false,&quot;dropping-particle&quot;:&quot;&quot;,&quot;non-dropping-particle&quot;:&quot;&quot;},{&quot;family&quot;:&quot;Gamarra&quot;,&quot;given&quot;:&quot;Luis Valenzuela&quot;,&quot;parse-names&quot;:false,&quot;dropping-particle&quot;:&quot;&quot;,&quot;non-dropping-particle&quot;:&quot;&quot;},{&quot;family&quot;:&quot;Levesley&quot;,&quot;given&quot;:&quot;Aurora&quot;,&quot;parse-names&quot;:false,&quot;dropping-particle&quot;:&quot;&quot;,&quot;non-dropping-particle&quot;:&quot;&quot;},{&quot;family&quot;:&quot;Pickavance&quot;,&quot;given&quot;:&quot;Georgia&quot;,&quot;parse-names&quot;:false,&quot;dropping-particle&quot;:&quot;&quot;,&quot;non-dropping-particle&quot;:&quot;&quot;},{&quot;family&quot;:&quot;Melgaço&quot;,&quot;given&quot;:&quot;Karina&quot;,&quot;parse-names&quot;:false,&quot;dropping-particle&quot;:&quot;&quot;,&quot;non-dropping-particle&quot;:&quot;&quot;}],&quot;container-title&quot;:&quot;Communications Biology&quot;,&quot;container-title-short&quot;:&quot;Commun Biol&quot;,&quot;DOI&quot;:&quot;10.1038/s42003-023-05514-6&quot;,&quot;ISSN&quot;:&quot;2399-3642&quot;,&quot;issued&quot;:{&quot;date-parts&quot;:[[2023,11,8]]},&quot;page&quot;:&quot;1130&quot;,&quot;abstract&quot;:&quot;&lt;p&gt;Using 2.046 botanically-inventoried tree plots across the largest tropical forest on Earth, we mapped tree species-diversity and tree species-richness at 0.1-degree resolution, and investigated drivers for diversity and richness. Using only location, stratified by forest type, as predictor, our spatial model, to the best of our knowledge, provides the most accurate map of tree diversity in Amazonia to date, explaining approximately 70% of the tree diversity and species-richness. Large soil-forest combinations determine a significant percentage of the variation in tree species-richness and tree alpha-diversity in Amazonian forest-plots. We suggest that the size and fragmentation of these systems drive their large-scale diversity patterns and hence local diversity. A model not using location but cumulative water deficit, tree density, and temperature seasonality explains 47% of the tree species-richness in the terra-firme forest in Amazonia. Over large areas across Amazonia, residuals of this relationship are small and poorly spatially structured, suggesting that much of the residual variation may be local. The Guyana Shield area has consistently negative residuals, showing that this area has lower tree species-richness than expected by our models. We provide extensive plot meta-data, including tree density, tree alpha-diversity and tree species-richness results and gridded maps at 0.1-degree resolution.&lt;/p&gt;&quot;,&quot;issue&quot;:&quot;1&quot;,&quot;volume&quot;:&quot;6&quot;},&quot;isTemporary&quot;:false},{&quot;id&quot;:&quot;2e70f20b-8c3a-3b5d-815e-353ead3a55b7&quot;,&quot;itemData&quot;:{&quot;type&quot;:&quot;article-journal&quot;,&quot;id&quot;:&quot;2e70f20b-8c3a-3b5d-815e-353ead3a55b7&quot;,&quot;title&quot;:&quot;How many tree species are there in the Amazon and how many of them will go extinct?&quot;,&quot;author&quot;:[{&quot;family&quot;:&quot;Hubbell&quot;,&quot;given&quot;:&quot;Stephen P.&quot;,&quot;parse-names&quot;:false,&quot;dropping-particle&quot;:&quot;&quot;,&quot;non-dropping-particle&quot;:&quot;&quot;},{&quot;family&quot;:&quot;He&quot;,&quot;given&quot;:&quot;Fangliang&quot;,&quot;parse-names&quot;:false,&quot;dropping-particle&quot;:&quot;&quot;,&quot;non-dropping-particle&quot;:&quot;&quot;},{&quot;family&quot;:&quot;Condit&quot;,&quot;given&quot;:&quot;Richard&quot;,&quot;parse-names&quot;:false,&quot;dropping-particle&quot;:&quot;&quot;,&quot;non-dropping-particle&quot;:&quot;&quot;},{&quot;family&quot;:&quot;Borda-de-Água&quot;,&quot;given&quot;:&quot;Luís&quot;,&quot;parse-names&quot;:false,&quot;dropping-particle&quot;:&quot;&quot;,&quot;non-dropping-particle&quot;:&quot;&quot;},{&quot;family&quot;:&quot;Kellner&quot;,&quot;given&quot;:&quot;James&quot;,&quot;parse-names&quot;:false,&quot;dropping-particle&quot;:&quot;&quot;,&quot;non-dropping-particle&quot;:&quot;&quot;},{&quot;family&quot;:&quot;Steege&quot;,&quot;given&quot;:&quot;Hans&quot;,&quot;parse-names&quot;:false,&quot;dropping-particle&quot;:&quot;&quot;,&quot;non-dropping-particle&quot;:&quot;ter&quot;}],&quot;container-title&quot;:&quot;Proceedings of the National Academy of Sciences&quot;,&quot;DOI&quot;:&quot;10.1073/pnas.0801915105&quot;,&quot;ISSN&quot;:&quot;0027-8424&quot;,&quot;issued&quot;:{&quot;date-parts&quot;:[[2008,8,12]]},&quot;page&quot;:&quot;11498-11504&quot;,&quot;abstract&quot;:&quot;&lt;p&gt;New roads, agricultural projects, logging, and mining are claiming an ever greater area of once-pristine Amazonian forest. The Millennium Ecosystems Assessment (MA) forecasts the extinction of a large fraction of Amazonian tree species based on projected loss of forest cover over the next several decades. How accurate are these estimates of extinction rates? We use neutral theory to estimate the number, relative abundance, and range size of tree species in the Amazon metacommunity and estimate likely tree-species extinctions under published optimistic and nonoptimistic Amazon scenarios. We estimate that the Brazilian portion of the Amazon Basin has (or had) 11,210 tree species that reach sizes &amp;gt;10 cm DBH (stem diameter at breast height). Of these, 3,248 species have population sizes &amp;gt;1 million individuals, and, ignoring possible climate-change effects, almost all of these common species persist under both optimistic and nonoptimistic scenarios. At the rare end of the abundance spectrum, however, neutral theory predicts the existence of ≈5,308 species with &amp;lt;10,000 individuals each that are expected to suffer nearly a 50% extinction rate under the nonoptimistic deforestation scenario and an ≈37% loss rate even under the optimistic scenario. Most of these species have small range sizes and are highly vulnerable to local habitat loss. In ensembles of 100 stochastic simulations, we found mean total extinction rates of 20% and 33% of tree species in the Brazilian Amazon under the optimistic and nonoptimistic scenarios, respectively.&lt;/p&gt;&quot;,&quot;issue&quot;:&quot;supplement_1&quot;,&quot;volume&quot;:&quot;105&quot;,&quot;container-title-short&quot;:&quot;&quot;},&quot;isTemporary&quot;:false}]},{&quot;citationID&quot;:&quot;MENDELEY_CITATION_f5256805-f351-49ec-9918-ccdf45dcdd1a&quot;,&quot;properties&quot;:{&quot;noteIndex&quot;:0},&quot;isEdited&quot;:false,&quot;manualOverride&quot;:{&quot;isManuallyOverridden&quot;:false,&quot;citeprocText&quot;:&quot;(Roslin &lt;i&gt;et al.&lt;/i&gt; 2017)&quot;,&quot;manualOverrideText&quot;:&quot;&quot;},&quot;citationTag&quot;:&quot;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&quot;,&quot;citationItems&quot;:[{&quot;id&quot;:&quot;b7128c4a-f0b8-3ad5-97e7-78dbb706441e&quot;,&quot;itemData&quot;:{&quot;type&quot;:&quot;article-journal&quot;,&quot;id&quot;:&quot;b7128c4a-f0b8-3ad5-97e7-78dbb706441e&quot;,&quot;title&quot;:&quot;Higher predation risk for insect prey at low latitudes and elevations&quot;,&quot;author&quot;:[{&quot;family&quot;:&quot;Roslin&quot;,&quot;given&quot;:&quot;Tomas&quot;,&quot;parse-names&quot;:false,&quot;dropping-particle&quot;:&quot;&quot;,&quot;non-dropping-particle&quot;:&quot;&quot;},{&quot;family&quot;:&quot;Hardwick&quot;,&quot;given&quot;:&quot;Bess&quot;,&quot;parse-names&quot;:false,&quot;dropping-particle&quot;:&quot;&quot;,&quot;non-dropping-particle&quot;:&quot;&quot;},{&quot;family&quot;:&quot;Novotny&quot;,&quot;given&quot;:&quot;Vojtech&quot;,&quot;parse-names&quot;:false,&quot;dropping-particle&quot;:&quot;&quot;,&quot;non-dropping-particle&quot;:&quot;&quot;},{&quot;family&quot;:&quot;Petry&quot;,&quot;given&quot;:&quot;William K&quot;,&quot;parse-names&quot;:false,&quot;dropping-particle&quot;:&quot;&quot;,&quot;non-dropping-particle&quot;:&quot;&quot;},{&quot;family&quot;:&quot;Andrew&quot;,&quot;given&quot;:&quot;Nigel R&quot;,&quot;parse-names&quot;:false,&quot;dropping-particle&quot;:&quot;&quot;,&quot;non-dropping-particle&quot;:&quot;&quot;},{&quot;family&quot;:&quot;Asmus&quot;,&quot;given&quot;:&quot;Ashley&quot;,&quot;parse-names&quot;:false,&quot;dropping-particle&quot;:&quot;&quot;,&quot;non-dropping-particle&quot;:&quot;&quot;},{&quot;family&quot;:&quot;Barrio&quot;,&quot;given&quot;:&quot;Isabel C&quot;,&quot;parse-names&quot;:false,&quot;dropping-particle&quot;:&quot;&quot;,&quot;non-dropping-particle&quot;:&quot;&quot;},{&quot;family&quot;:&quot;Basset&quot;,&quot;given&quot;:&quot;Yves&quot;,&quot;parse-names&quot;:false,&quot;dropping-particle&quot;:&quot;&quot;,&quot;non-dropping-particle&quot;:&quot;&quot;},{&quot;family&quot;:&quot;Boesing&quot;,&quot;given&quot;:&quot;Andrea Larissa&quot;,&quot;parse-names&quot;:false,&quot;dropping-particle&quot;:&quot;&quot;,&quot;non-dropping-particle&quot;:&quot;&quot;},{&quot;family&quot;:&quot;Bonebrake&quot;,&quot;given&quot;:&quot;Timothy C&quot;,&quot;parse-names&quot;:false,&quot;dropping-particle&quot;:&quot;&quot;,&quot;non-dropping-particle&quot;:&quot;&quot;},{&quot;family&quot;:&quot;Cameron&quot;,&quot;given&quot;:&quot;Erin K&quot;,&quot;parse-names&quot;:false,&quot;dropping-particle&quot;:&quot;&quot;,&quot;non-dropping-particle&quot;:&quot;&quot;},{&quot;family&quot;:&quot;Dáttilo&quot;,&quot;given&quot;:&quot;Wesley&quot;,&quot;parse-names&quot;:false,&quot;dropping-particle&quot;:&quot;&quot;,&quot;non-dropping-particle&quot;:&quot;&quot;},{&quot;family&quot;:&quot;Donoso&quot;,&quot;given&quot;:&quot;David A&quot;,&quot;parse-names&quot;:false,&quot;dropping-particle&quot;:&quot;&quot;,&quot;non-dropping-particle&quot;:&quot;&quot;},{&quot;family&quot;:&quot;Drozd&quot;,&quot;given&quot;:&quot;Pavel&quot;,&quot;parse-names&quot;:false,&quot;dropping-particle&quot;:&quot;&quot;,&quot;non-dropping-particle&quot;:&quot;&quot;},{&quot;family&quot;:&quot;Gray&quot;,&quot;given&quot;:&quot;Claudia L&quot;,&quot;parse-names&quot;:false,&quot;dropping-particle&quot;:&quot;&quot;,&quot;non-dropping-particle&quot;:&quot;&quot;},{&quot;family&quot;:&quot;Hik&quot;,&quot;given&quot;:&quot;David S&quot;,&quot;parse-names&quot;:false,&quot;dropping-particle&quot;:&quot;&quot;,&quot;non-dropping-particle&quot;:&quot;&quot;},{&quot;family&quot;:&quot;Hill&quot;,&quot;given&quot;:&quot;Sarah J&quot;,&quot;parse-names&quot;:false,&quot;dropping-particle&quot;:&quot;&quot;,&quot;non-dropping-particle&quot;:&quot;&quot;},{&quot;family&quot;:&quot;Hopkins&quot;,&quot;given&quot;:&quot;Tapani&quot;,&quot;parse-names&quot;:false,&quot;dropping-particle&quot;:&quot;&quot;,&quot;non-dropping-particle&quot;:&quot;&quot;},{&quot;family&quot;:&quot;Huang&quot;,&quot;given&quot;:&quot;Shuyin&quot;,&quot;parse-names&quot;:false,&quot;dropping-particle&quot;:&quot;&quot;,&quot;non-dropping-particle&quot;:&quot;&quot;},{&quot;family&quot;:&quot;Koane&quot;,&quot;given&quot;:&quot;Bonny&quot;,&quot;parse-names&quot;:false,&quot;dropping-particle&quot;:&quot;&quot;,&quot;non-dropping-particle&quot;:&quot;&quot;},{&quot;family&quot;:&quot;Laird-Hopkins&quot;,&quot;given&quot;:&quot;Benita&quot;,&quot;parse-names&quot;:false,&quot;dropping-particle&quot;:&quot;&quot;,&quot;non-dropping-particle&quot;:&quot;&quot;},{&quot;family&quot;:&quot;Laukkanen&quot;,&quot;given&quot;:&quot;Liisa&quot;,&quot;parse-names&quot;:false,&quot;dropping-particle&quot;:&quot;&quot;,&quot;non-dropping-particle&quot;:&quot;&quot;},{&quot;family&quot;:&quot;Lewis&quot;,&quot;given&quot;:&quot;Owen T&quot;,&quot;parse-names&quot;:false,&quot;dropping-particle&quot;:&quot;&quot;,&quot;non-dropping-particle&quot;:&quot;&quot;},{&quot;family&quot;:&quot;Milne&quot;,&quot;given&quot;:&quot;Sol&quot;,&quot;parse-names&quot;:false,&quot;dropping-particle&quot;:&quot;&quot;,&quot;non-dropping-particle&quot;:&quot;&quot;},{&quot;family&quot;:&quot;Mwesige&quot;,&quot;given&quot;:&quot;Isaiah&quot;,&quot;parse-names&quot;:false,&quot;dropping-particle&quot;:&quot;&quot;,&quot;non-dropping-particle&quot;:&quot;&quot;},{&quot;family&quot;:&quot;Nakamura&quot;,&quot;given&quot;:&quot;Akihiro&quot;,&quot;parse-names&quot;:false,&quot;dropping-particle&quot;:&quot;&quot;,&quot;non-dropping-particle&quot;:&quot;&quot;},{&quot;family&quot;:&quot;Nell&quot;,&quot;given&quot;:&quot;Colleen S&quot;,&quot;parse-names&quot;:false,&quot;dropping-particle&quot;:&quot;&quot;,&quot;non-dropping-particle&quot;:&quot;&quot;},{&quot;family&quot;:&quot;Nichols&quot;,&quot;given&quot;:&quot;Elizabeth&quot;,&quot;parse-names&quot;:false,&quot;dropping-particle&quot;:&quot;&quot;,&quot;non-dropping-particle&quot;:&quot;&quot;},{&quot;family&quot;:&quot;Prokurat&quot;,&quot;given&quot;:&quot;Alena&quot;,&quot;parse-names&quot;:false,&quot;dropping-particle&quot;:&quot;&quot;,&quot;non-dropping-particle&quot;:&quot;&quot;},{&quot;family&quot;:&quot;Sam&quot;,&quot;given&quot;:&quot;Katerina&quot;,&quot;parse-names&quot;:false,&quot;dropping-particle&quot;:&quot;&quot;,&quot;non-dropping-particle&quot;:&quot;&quot;},{&quot;family&quot;:&quot;Schmidt&quot;,&quot;given&quot;:&quot;Niels M&quot;,&quot;parse-names&quot;:false,&quot;dropping-particle&quot;:&quot;&quot;,&quot;non-dropping-particle&quot;:&quot;&quot;},{&quot;family&quot;:&quot;Slade&quot;,&quot;given&quot;:&quot;Alison&quot;,&quot;parse-names&quot;:false,&quot;dropping-particle&quot;:&quot;&quot;,&quot;non-dropping-particle&quot;:&quot;&quot;},{&quot;family&quot;:&quot;Slade&quot;,&quot;given&quot;:&quot;Victor&quot;,&quot;parse-names&quot;:false,&quot;dropping-particle&quot;:&quot;&quot;,&quot;non-dropping-particle&quot;:&quot;&quot;},{&quot;family&quot;:&quot;Suchanková&quot;,&quot;given&quot;:&quot;Alžběta&quot;,&quot;parse-names&quot;:false,&quot;dropping-particle&quot;:&quot;&quot;,&quot;non-dropping-particle&quot;:&quot;&quot;},{&quot;family&quot;:&quot;Teder&quot;,&quot;given&quot;:&quot;Tiit&quot;,&quot;parse-names&quot;:false,&quot;dropping-particle&quot;:&quot;&quot;,&quot;non-dropping-particle&quot;:&quot;&quot;},{&quot;family&quot;:&quot;Nouhuys&quot;,&quot;given&quot;:&quot;Saskya&quot;,&quot;parse-names&quot;:false,&quot;dropping-particle&quot;:&quot;&quot;,&quot;non-dropping-particle&quot;:&quot;van&quot;},{&quot;family&quot;:&quot;Vandvik&quot;,&quot;given&quot;:&quot;Vigdis&quot;,&quot;parse-names&quot;:false,&quot;dropping-particle&quot;:&quot;&quot;,&quot;non-dropping-particle&quot;:&quot;&quot;},{&quot;family&quot;:&quot;Weissflog&quot;,&quot;given&quot;:&quot;Anita&quot;,&quot;parse-names&quot;:false,&quot;dropping-particle&quot;:&quot;&quot;,&quot;non-dropping-particle&quot;:&quot;&quot;},{&quot;family&quot;:&quot;Zhukovich&quot;,&quot;given&quot;:&quot;Vital&quot;,&quot;parse-names&quot;:false,&quot;dropping-particle&quot;:&quot;&quot;,&quot;non-dropping-particle&quot;:&quot;&quot;},{&quot;family&quot;:&quot;Slade&quot;,&quot;given&quot;:&quot;Eleanor M&quot;,&quot;parse-names&quot;:false,&quot;dropping-particle&quot;:&quot;&quot;,&quot;non-dropping-particle&quot;:&quot;&quot;}],&quot;container-title&quot;:&quot;Science&quot;,&quot;container-title-short&quot;:&quot;Science (1979)&quot;,&quot;DOI&quot;:&quot;10.1126/science.aaj1631&quot;,&quot;issued&quot;:{&quot;date-parts&quot;:[[2017]]},&quot;page&quot;:&quot;742-744&quot;,&quot;abstract&quot;:&quot;It is well known that diversity increases toward the tropics. Whether this increase translates into differences in interaction rates among species, however, remains unclear. To simplify the problem, Roslin et al. tested for predation rates by using a single approach involving model caterpillars across six continents. Predator attack rates were higher toward the equator, but only for arthropod predators.Science, this issue p. 742Biotic interactions underlie ecosystem structure and function, but predicting interaction outcomes is difficult. We tested the hypothesis that biotic interaction strength increases toward the equator, using a global experiment with model caterpillars to measure predation risk. Across an 11,660-kilometer latitudinal gradient spanning six continents, we found increasing predation toward the equator, with a parallel pattern of increasing predation toward lower elevations. Patterns across both latitude and elevation were driven by arthropod predators, with no systematic trend in attack rates by birds or mammals. These matching gradients at global and regional scales suggest consistent drivers of biotic interaction strength, a finding that needs to be integrated into general theories of herbivory, community organization, and life-history evolution.%U http://science.sciencemag.org/content/sci/356/6339/742.full.pdf&quot;,&quot;issue&quot;:&quot;6339&quot;,&quot;volume&quot;:&quot;356&quot;},&quot;isTemporary&quot;:false}]},{&quot;citationID&quot;:&quot;MENDELEY_CITATION_c396378a-d782-423f-aca0-0106f5c471e2&quot;,&quot;properties&quot;:{&quot;noteIndex&quot;:0},&quot;isEdited&quot;:false,&quot;manualOverride&quot;:{&quot;isManuallyOverridden&quot;:false,&quot;citeprocText&quot;:&quot;(Pires &lt;i&gt;et al.&lt;/i&gt; 2023; Terborgh 2015)&quot;,&quot;manualOverrideText&quot;:&quot;&quot;},&quot;citationTag&quot;:&quot;MENDELEY_CITATION_v3_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&quot;,&quot;citationItems&quot;:[{&quot;id&quot;:&quot;c01691dc-4e29-3574-9884-d893c0daef98&quot;,&quot;itemData&quot;:{&quot;type&quot;:&quot;article-journal&quot;,&quot;id&quot;:&quot;c01691dc-4e29-3574-9884-d893c0daef98&quot;,&quot;title&quot;:&quot;Toward a trophic theory of species diversity&quot;,&quot;author&quot;:[{&quot;family&quot;:&quot;Terborgh&quot;,&quot;given&quot;:&quot;John W.&quot;,&quot;parse-names&quot;:false,&quot;dropping-particle&quot;:&quot;&quot;,&quot;non-dropping-particle&quot;:&quot;&quot;}],&quot;container-title&quot;:&quot;Proceedings of the National Academy of Sciences&quot;,&quot;DOI&quot;:&quot;10.1073/pnas.1501070112&quot;,&quot;ISSN&quot;:&quot;0027-8424&quot;,&quot;issued&quot;:{&quot;date-parts&quot;:[[2015,9,15]]},&quot;page&quot;:&quot;11415-11422&quot;,&quot;abstract&quot;:&quot;&lt;p&gt; Efforts to understand the ecological regulation of species diversity via bottom-up approaches have failed to yield a consensus theory. Theories based on the alternative of top-down regulation have fared better. Paine’s discovery of keystone predation demonstrated that the regulation of diversity via top-down forcing could be simple, strong, and direct, yet ecologists have persistently failed to perceive generality in Paine’s result. Removing top predators destabilizes many systems and drives transitions to radically distinct alternative states. These transitions typically involve community reorganization and loss of diversity, implying that top-down forcing is crucial to diversity maintenance. Contrary to the expectations of bottom-up theories, many terrestrial herbivores and mesopredators are capable of sustained order-of-magnitude population increases following release from predation, negating the assumption that populations of primary consumers are resource limited and at or near carrying capacity. Predation &lt;italic&gt;sensu lato&lt;/italic&gt; (to include Janzen–Connell mortality agents) has been shown to promote diversity in a wide range of ecosystems, including rocky intertidal shelves, coral reefs, the nearshore ocean, streams, lakes, temperate and tropical forests, and arctic tundra. The compelling variety of these ecosystems suggests that top-down forcing plays a universal role in regulating diversity. This conclusion is further supported by studies showing that the reduction or absence of predation leads to diversity loss and, in the more dramatic cases, to catastrophic regime change. Here, I expand on the thesis that diversity is maintained by the interaction between predation and competition, such that strong top-down forcing reduces competition, allowing coexistence. &lt;/p&gt;&quot;,&quot;issue&quot;:&quot;37&quot;,&quot;volume&quot;:&quot;112&quot;,&quot;container-title-short&quot;:&quot;&quot;},&quot;isTemporary&quot;:false},{&quot;id&quot;:&quot;2ecaf28f-d5e2-32c8-90f8-ec7f4f45837f&quot;,&quot;itemData&quot;:{&quot;type&quot;:&quot;article-journal&quot;,&quot;id&quot;:&quot;2ecaf28f-d5e2-32c8-90f8-ec7f4f45837f&quot;,&quot;title&quot;:&quot;Terrestrial food web complexity in Amazonian forests decays with habitat loss&quot;,&quot;author&quot;:[{&quot;family&quot;:&quot;Pires&quot;,&quot;given&quot;:&quot;Mathias M.&quot;,&quot;parse-names&quot;:false,&quot;dropping-particle&quot;:&quot;&quot;,&quot;non-dropping-particle&quot;:&quot;&quot;},{&quot;family&quot;:&quot;Benchimol&quot;,&quot;given&quot;:&quot;Maíra&quot;,&quot;parse-names&quot;:false,&quot;dropping-particle&quot;:&quot;&quot;,&quot;non-dropping-particle&quot;:&quot;&quot;},{&quot;family&quot;:&quot;Cruz&quot;,&quot;given&quot;:&quot;Livia R.&quot;,&quot;parse-names&quot;:false,&quot;dropping-particle&quot;:&quot;&quot;,&quot;non-dropping-particle&quot;:&quot;&quot;},{&quot;family&quot;:&quot;Peres&quot;,&quot;given&quot;:&quot;Carlos A.&quot;,&quot;parse-names&quot;:false,&quot;dropping-particle&quot;:&quot;&quot;,&quot;non-dropping-particle&quot;:&quot;&quot;}],&quot;container-title&quot;:&quot;Current Biology&quot;,&quot;DOI&quot;:&quot;10.1016/j.cub.2022.11.066&quot;,&quot;ISSN&quot;:&quot;09609822&quot;,&quot;issued&quot;:{&quot;date-parts&quot;:[[2023,1]]},&quot;page&quot;:&quot;389-396.e3&quot;,&quot;issue&quot;:&quot;2&quot;,&quot;volume&quot;:&quot;33&quot;,&quot;container-title-short&quot;:&quot;&quot;},&quot;isTemporary&quot;:false}]},{&quot;citationID&quot;:&quot;MENDELEY_CITATION_c5c49072-69fd-44c0-8a9c-3d38ba04ec75&quot;,&quot;properties&quot;:{&quot;noteIndex&quot;:0},&quot;isEdited&quot;:false,&quot;manualOverride&quot;:{&quot;isManuallyOverridden&quot;:false,&quot;citeprocText&quot;:&quot;(Tylianakis &lt;i&gt;et al.&lt;/i&gt; 2007)&quot;,&quot;manualOverrideText&quot;:&quot;&quot;},&quot;citationTag&quot;:&quot;MENDELEY_CITATION_v3_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&quot;,&quot;citationItems&quot;:[{&quot;id&quot;:&quot;9499b951-bd54-3eb2-a4b1-9eea4ddec5fc&quot;,&quot;itemData&quot;:{&quot;type&quot;:&quot;article-journal&quot;,&quot;id&quot;:&quot;9499b951-bd54-3eb2-a4b1-9eea4ddec5fc&quot;,&quot;title&quot;:&quot;Habitat modification alters the structure of tropical host-parasitoid food webs&quot;,&quot;author&quot;:[{&quot;family&quot;:&quot;Tylianakis&quot;,&quot;given&quot;:&quot;J M&quot;,&quot;parse-names&quot;:false,&quot;dropping-particle&quot;:&quot;&quot;,&quot;non-dropping-particle&quot;:&quot;&quot;},{&quot;family&quot;:&quot;Tscharntke&quot;,&quot;given&quot;:&quot;T&quot;,&quot;parse-names&quot;:false,&quot;dropping-particle&quot;:&quot;&quot;,&quot;non-dropping-particle&quot;:&quot;&quot;},{&quot;family&quot;:&quot;Lewis&quot;,&quot;given&quot;:&quot;O T&quot;,&quot;parse-names&quot;:false,&quot;dropping-particle&quot;:&quot;&quot;,&quot;non-dropping-particle&quot;:&quot;&quot;}],&quot;container-title&quot;:&quot;Nature&quot;,&quot;container-title-short&quot;:&quot;Nature&quot;,&quot;ISSN&quot;:&quot;0028-0836&quot;,&quot;issued&quot;:{&quot;date-parts&quot;:[[2007]]},&quot;publisher-place&quot;:&quot;Tylianakis, JM Univ Canterbury, Sch Biol Sci, Private Bag 4800, Christchurch 8020, New Zealand Univ Gottingen, D-37073 Gottingen, Germany Univ Oxford, Dept Zool, Oxford OX1 3PS, England&quot;,&quot;page&quot;:&quot;202-205&quot;,&quot;language&quot;:&quot;English LB - JH0057, JH0057s&quot;,&quot;abstract&quot;:&quot;Global conversion of natural habitats to agriculture has led to marked changes in species diversity and composition(1). However, it is less clear how habitat modification affects interactions among species(2). Networks of feeding interactions ( food webs) describe the underlying structure of ecological communities, and might be crucially linked to their stability and function(3-7). Here, we analyse 48 quantitative food webs(8,9) for cavity-nesting bees, wasps and their parasitoids across five tropical habitat types. We found marked changes in food-web structure(10,11) across the modification gradient, despite little variation in species richness. The evenness of interaction frequencies declined with habitat modification, with most energy flowing along one or a few pathways in intensively managed agricultural habitats. In modified habitats there was a higher ratio of parasitoid to host species and increased parasitism rates, with implications for the important ecosystem services, such as pollination and biological control, that are performed by host bees and wasps(12). The most abundant parasitoid species was more specialized in modified habitats, with reduced attack rates on alternative hosts. Conventional community descriptors failed to discriminate adequately among habitats, indicating that perturbation of the structure and function of ecological communities might be overlooked in studies that do not document and quantify species interactions. Altered interaction structure therefore represents an insidious and functionally important hidden effect of habitat modification by humans.&quot;,&quot;issue&quot;:&quot;7124&quot;,&quot;volume&quot;:&quot;445&quot;},&quot;isTemporary&quot;:false}]},{&quot;citationID&quot;:&quot;MENDELEY_CITATION_c8043ad2-0acd-4dd5-8cfb-105d7e56cb07&quot;,&quot;properties&quot;:{&quot;noteIndex&quot;:0},&quot;isEdited&quot;:false,&quot;manualOverride&quot;:{&quot;isManuallyOverridden&quot;:false,&quot;citeprocText&quot;:&quot;(Lafferty &lt;i&gt;et al.&lt;/i&gt; 2008)&quot;,&quot;manualOverrideText&quot;:&quot;&quot;},&quot;citationTag&quot;:&quot;MENDELEY_CITATION_v3_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&quot;,&quot;citationItems&quot;:[{&quot;id&quot;:&quot;971bd373-b832-30e7-9947-3906b64797a7&quot;,&quot;itemData&quot;:{&quot;type&quot;:&quot;article-journal&quot;,&quot;id&quot;:&quot;971bd373-b832-30e7-9947-3906b64797a7&quot;,&quot;title&quot;:&quot;Parasites in food webs: the ultimate missing links&quot;,&quot;author&quot;:[{&quot;family&quot;:&quot;Lafferty&quot;,&quot;given&quot;:&quot;Kevin D.&quot;,&quot;parse-names&quot;:false,&quot;dropping-particle&quot;:&quot;&quot;,&quot;non-dropping-particle&quot;:&quot;&quot;},{&quot;family&quot;:&quot;Allesina&quot;,&quot;given&quot;:&quot;Stefano&quot;,&quot;parse-names&quot;:false,&quot;dropping-particle&quot;:&quot;&quot;,&quot;non-dropping-particle&quot;:&quot;&quot;},{&quot;family&quot;:&quot;Arim&quot;,&quot;given&quot;:&quot;Matias&quot;,&quot;parse-names&quot;:false,&quot;dropping-particle&quot;:&quot;&quot;,&quot;non-dropping-particle&quot;:&quot;&quot;},{&quot;family&quot;:&quot;Briggs&quot;,&quot;given&quot;:&quot;Cherie J.&quot;,&quot;parse-names&quot;:false,&quot;dropping-particle&quot;:&quot;&quot;,&quot;non-dropping-particle&quot;:&quot;&quot;},{&quot;family&quot;:&quot;Leo&quot;,&quot;given&quot;:&quot;Giulio&quot;,&quot;parse-names&quot;:false,&quot;dropping-particle&quot;:&quot;&quot;,&quot;non-dropping-particle&quot;:&quot;De&quot;},{&quot;family&quot;:&quot;Dobson&quot;,&quot;given&quot;:&quot;Andrew P.&quot;,&quot;parse-names&quot;:false,&quot;dropping-particle&quot;:&quot;&quot;,&quot;non-dropping-particle&quot;:&quot;&quot;},{&quot;family&quot;:&quot;Dunne&quot;,&quot;given&quot;:&quot;Jennifer A.&quot;,&quot;parse-names&quot;:false,&quot;dropping-particle&quot;:&quot;&quot;,&quot;non-dropping-particle&quot;:&quot;&quot;},{&quot;family&quot;:&quot;Johnson&quot;,&quot;given&quot;:&quot;Pieter T. J.&quot;,&quot;parse-names&quot;:false,&quot;dropping-particle&quot;:&quot;&quot;,&quot;non-dropping-particle&quot;:&quot;&quot;},{&quot;family&quot;:&quot;Kuris&quot;,&quot;given&quot;:&quot;Armand M.&quot;,&quot;parse-names&quot;:false,&quot;dropping-particle&quot;:&quot;&quot;,&quot;non-dropping-particle&quot;:&quot;&quot;},{&quot;family&quot;:&quot;Marcogliese&quot;,&quot;given&quot;:&quot;David J.&quot;,&quot;parse-names&quot;:false,&quot;dropping-particle&quot;:&quot;&quot;,&quot;non-dropping-particle&quot;:&quot;&quot;},{&quot;family&quot;:&quot;Martinez&quot;,&quot;given&quot;:&quot;Neo D.&quot;,&quot;parse-names&quot;:false,&quot;dropping-particle&quot;:&quot;&quot;,&quot;non-dropping-particle&quot;:&quot;&quot;},{&quot;family&quot;:&quot;Memmott&quot;,&quot;given&quot;:&quot;Jane&quot;,&quot;parse-names&quot;:false,&quot;dropping-particle&quot;:&quot;&quot;,&quot;non-dropping-particle&quot;:&quot;&quot;},{&quot;family&quot;:&quot;Marquet&quot;,&quot;given&quot;:&quot;Pablo A.&quot;,&quot;parse-names&quot;:false,&quot;dropping-particle&quot;:&quot;&quot;,&quot;non-dropping-particle&quot;:&quot;&quot;},{&quot;family&quot;:&quot;McLaughlin&quot;,&quot;given&quot;:&quot;John P.&quot;,&quot;parse-names&quot;:false,&quot;dropping-particle&quot;:&quot;&quot;,&quot;non-dropping-particle&quot;:&quot;&quot;},{&quot;family&quot;:&quot;Mordecai&quot;,&quot;given&quot;:&quot;Erin A.&quot;,&quot;parse-names&quot;:false,&quot;dropping-particle&quot;:&quot;&quot;,&quot;non-dropping-particle&quot;:&quot;&quot;},{&quot;family&quot;:&quot;Pascual&quot;,&quot;given&quot;:&quot;Mercedes&quot;,&quot;parse-names&quot;:false,&quot;dropping-particle&quot;:&quot;&quot;,&quot;non-dropping-particle&quot;:&quot;&quot;},{&quot;family&quot;:&quot;Poulin&quot;,&quot;given&quot;:&quot;Robert&quot;,&quot;parse-names&quot;:false,&quot;dropping-particle&quot;:&quot;&quot;,&quot;non-dropping-particle&quot;:&quot;&quot;},{&quot;family&quot;:&quot;Thieltges&quot;,&quot;given&quot;:&quot;David W.&quot;,&quot;parse-names&quot;:false,&quot;dropping-particle&quot;:&quot;&quot;,&quot;non-dropping-particle&quot;:&quot;&quot;}],&quot;container-title&quot;:&quot;Ecology Letters&quot;,&quot;container-title-short&quot;:&quot;Ecol Lett&quot;,&quot;DOI&quot;:&quot;10.1111/j.1461-0248.2008.01174.x&quot;,&quot;ISSN&quot;:&quot;1461-023X&quot;,&quot;issued&quot;:{&quot;date-parts&quot;:[[2008,6,4]]},&quot;page&quot;:&quot;533-546&quot;,&quot;abstract&quot;:&quot;&lt;p&gt;Parasitism is the most common consumer strategy among organisms, yet only recently has there been a call for the inclusion of infectious disease agents in food webs. The value of this effort hinges on whether parasites affect food‐web properties. Increasing evidence suggests that parasites have the potential to uniquely alter food‐web topology in terms of chain length, connectance and robustness. In addition, parasites might affect food‐web stability, interaction strength and energy flow. Food‐web structure also affects infectious disease dynamics because parasites depend on the ecological networks in which they live. Empirically, incorporating parasites into food webs is straightforward. We may start with existing food webs and add parasites as nodes, or we may try to build food webs around systems for which we already have a good understanding of infectious processes. In the future, perhaps researchers will add parasites while they construct food webs. Less clear is how food‐web theory can accommodate parasites. This is a deep and central problem in theoretical biology and applied mathematics. For instance, is representing parasites with complex life cycles as a single node equivalent to representing other species with ontogenetic niche shifts as a single node? Can parasitism fit into fundamental frameworks such as the niche model? Can we integrate infectious disease models into the emerging field of dynamic food‐web modelling? Future progress will benefit from interdisciplinary collaborations between ecologists and infectious disease biologists.&lt;/p&gt;&quot;,&quot;issue&quot;:&quot;6&quot;,&quot;volume&quot;:&quot;11&quot;},&quot;isTemporary&quot;:false}]},{&quot;citationID&quot;:&quot;MENDELEY_CITATION_40e32642-e51f-432a-98c9-35aab69bba58&quot;,&quot;properties&quot;:{&quot;noteIndex&quot;:0},&quot;isEdited&quot;:false,&quot;manualOverride&quot;:{&quot;isManuallyOverridden&quot;:false,&quot;citeprocText&quot;:&quot;(Novotny &lt;i&gt;et al.&lt;/i&gt; 2007)&quot;,&quot;manualOverrideText&quot;:&quot;&quot;},&quot;citationTag&quot;:&quot;MENDELEY_CITATION_v3_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&quot;,&quot;citationItems&quot;:[{&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citationID&quot;:&quot;MENDELEY_CITATION_63bb382b-ccc4-44bf-b802-8fc4825edb40&quot;,&quot;properties&quot;:{&quot;noteIndex&quot;:0},&quot;isEdited&quot;:false,&quot;manualOverride&quot;:{&quot;isManuallyOverridden&quot;:false,&quot;citeprocText&quot;:&quot;(Craft &lt;i&gt;et al.&lt;/i&gt; 2010; Hrcek &lt;i&gt;et al.&lt;/i&gt; 2013)&quot;,&quot;manualOverrideText&quot;:&quot;&quot;},&quot;citationTag&quot;:&quot;MENDELEY_CITATION_v3_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&quot;,&quot;citationItems&quot;:[{&quot;id&quot;:&quot;42144076-ae3c-3e5f-9944-483037b57971&quot;,&quot;itemData&quot;:{&quot;type&quot;:&quot;article-journal&quot;,&quot;id&quot;:&quot;42144076-ae3c-3e5f-9944-483037b57971&quot;,&quot;title&quot;:&quot;Population genetics of ecological communities with DNA barcodes: An example from New Guinea Lepidoptera&quot;,&quot;author&quot;:[{&quot;family&quot;:&quot;Craft&quot;,&quot;given&quot;:&quot;K J&quot;,&quot;parse-names&quot;:false,&quot;dropping-particle&quot;:&quot;&quot;,&quot;non-dropping-particle&quot;:&quot;&quot;},{&quot;family&quot;:&quot;Pauls&quot;,&quot;given&quot;:&quot;S U&quot;,&quot;parse-names&quot;:false,&quot;dropping-particle&quot;:&quot;&quot;,&quot;non-dropping-particle&quot;:&quot;&quot;},{&quot;family&quot;:&quot;Darrow&quot;,&quot;given&quot;:&quot;K&quot;,&quot;parse-names&quot;:false,&quot;dropping-particle&quot;:&quot;&quot;,&quot;non-dropping-particle&quot;:&quot;&quot;},{&quot;family&quot;:&quot;Miller&quot;,&quot;given&quot;:&quot;S E&quot;,&quot;parse-names&quot;:false,&quot;dropping-particle&quot;:&quot;&quot;,&quot;non-dropping-particle&quot;:&quot;&quot;},{&quot;family&quot;:&quot;Hebert&quot;,&quot;given&quot;:&quot;P D N&quot;,&quot;parse-names&quot;:false,&quot;dropping-particle&quot;:&quot;&quot;,&quot;non-dropping-particle&quot;:&quot;&quot;},{&quot;family&quot;:&quot;Helgen&quot;,&quot;given&quot;:&quot;L E&quot;,&quot;parse-names&quot;:false,&quot;dropping-particle&quot;:&quot;&quot;,&quot;non-dropping-particle&quot;:&quot;&quot;},{&quot;family&quot;:&quot;Novotny&quot;,&quot;given&quot;:&quot;V&quot;,&quot;parse-names&quot;:false,&quot;dropping-particle&quot;:&quot;&quot;,&quot;non-dropping-particle&quot;:&quot;&quot;},{&quot;family&quot;:&quot;Weiblen&quot;,&quot;given&quot;:&quot;G D&quot;,&quot;parse-names&quot;:false,&quot;dropping-particle&quot;:&quot;&quot;,&quot;non-dropping-particle&quot;:&quot;&quot;}],&quot;container-title&quot;:&quot;Proceedings of the National Academy of Sciences of the United States of America&quot;,&quot;container-title-short&quot;:&quot;Proc Natl Acad Sci U S A&quot;,&quot;issued&quot;:{&quot;date-parts&quot;:[[2010]]},&quot;page&quot;:&quot;5041-5046&quot;,&quot;abstract&quot;:&quot;Comparative population genetics of ecological guilds can reveal generalities in patterns of differentiation bearing on hypotheses regarding the origin and maintenance of community diversity. Contradictory estimates of host specificity and beta diversity in tropical Lepidoptera ( moths and butterflies) from New Guinea and the Americas have sparked debate on the role of host-associated divergence and geographic isolation in explaining latitudinal diversity gradients. We sampled haplotypes of mitochondrial cytochrome c oxidase I from 28 Lepidoptera species and 1,359 individuals across four host plant genera and eight sites in New Guinea to estimate population divergence in relation to host specificity and geography. Analyses of molecular variance and haplotype networks indicate varying patterns of genetic structure among ecologically similar sympatric species. One-quarter lacked evidence of isolation by distance or host-associated differentiation, whereas 21% exhibited both. Fourteen percent of the species exhibited host-associated differentiation without geographic isolation, 18% showed the opposite, and 21% were equivocal, insofar as analyses of molecular variance and haplotype networks yielded incongruent patterns. Variation in dietary breadth among community members suggests that speciation by specialization is an important, but not universal, mechanism for diversification of tropical Lepidoptera. Geographically widespread haplotypes challenge predictions of vicariance biogeography. Dispersal is important, and Lepidoptera communities appear to be highly dynamic according to the various phylogeographic histories of component species. Population genetic comparisons among herbivores of major tropical and temperate regions are needed to test predictions of ecological theory and evaluate global patterns of biodiversity.&quot;,&quot;issue&quot;:&quot;11 LB  - JH0255, JH0255a&quot;,&quot;volume&quot;:&quot;107&quot;},&quot;isTemporary&quot;:false},{&quot;id&quot;:&quot;c97064f3-310d-3ed3-980f-bb198167a7ee&quot;,&quot;itemData&quot;:{&quot;type&quot;:&quot;article-journal&quot;,&quot;id&quot;:&quot;c97064f3-310d-3ed3-980f-bb198167a7ee&quot;,&quot;title&quot;:&quot;Parasitism rate, parasitoid community composition and host specificity on exposed and semi-concealed caterpillars from a tropical rainforest&quot;,&quot;author&quot;:[{&quot;family&quot;:&quot;Hrcek&quot;,&quot;given&quot;:&quot;Jan&quot;,&quot;parse-names&quot;:false,&quot;dropping-particle&quot;:&quot;&quot;,&quot;non-dropping-particle&quot;:&quot;&quot;},{&quot;family&quot;:&quot;Miller&quot;,&quot;given&quot;:&quot;Scott E&quot;,&quot;parse-names&quot;:false,&quot;dropping-particle&quot;:&quot;&quot;,&quot;non-dropping-particle&quot;:&quot;&quot;},{&quot;family&quot;:&quot;Whitfield&quot;,&quot;given&quot;:&quot;James B&quot;,&quot;parse-names&quot;:false,&quot;dropping-particle&quot;:&quot;&quot;,&quot;non-dropping-particle&quot;:&quot;&quot;},{&quot;family&quot;:&quot;Shima&quot;,&quot;given&quot;:&quot;Hiroshi&quot;,&quot;parse-names&quot;:false,&quot;dropping-particle&quot;:&quot;&quot;,&quot;non-dropping-particle&quot;:&quot;&quot;},{&quot;family&quot;:&quot;Novotny&quot;,&quot;given&quot;:&quot;Vojtech&quot;,&quot;parse-names&quot;:false,&quot;dropping-particle&quot;:&quot;&quot;,&quot;non-dropping-particle&quot;:&quot;&quot;}],&quot;container-title&quot;:&quot;Oecologia&quot;,&quot;container-title-short&quot;:&quot;Oecologia&quot;,&quot;DOI&quot;:&quot;10.1007/s00442-013-2619-6&quot;,&quot;ISSN&quot;:&quot;0029-8549&quot;,&quot;issued&quot;:{&quot;date-parts&quot;:[[2013]]},&quot;page&quot;:&quot;521-532&quot;,&quot;abstract&quot;:&quot;The processes maintaining the enormous diversity of herbivore-parasitoid food webs depend on parasitism rate and parasitoid host specificity. The two parameters have to be evaluated in concert to make conclusions about the importance of parasitoids as natural enemies and guide biological control. We document parasitism rate and host specificity in a highly diverse caterpillar-parasitoid food web encompassing 266 species of lepidopteran hosts and 172 species of hymenopteran or dipteran parasitoids from a lowland tropical forest in Papua New Guinea. We found that semi-concealed hosts (leaf rollers and leaf tiers) represented 84 % of all caterpillars, suffered a higher parasitism rate than exposed caterpillars (12 vs. 5 %) and their parasitoids were also more host specific. Semi-concealed hosts may therefore be generally more amenable to biological control by parasitoids than exposed ones. Parasitoid host specificity was highest in Braconidae, lower in Diptera: Tachinidae, and, unexpectedly, the lowest in Ichneumonidae. This result challenges the long-standing view of low host specificity in caterpillar-attacking Tachinidae and suggests higher suitability of Braconidae and lower suitability of Ichneumonidae for biological control of caterpillars. Semi-concealed hosts and their parasitoids are the largest, yet understudied component of caterpillar-parasitoid food webs. However, they still remain much closer in parasitism patterns to exposed hosts than to what literature reports on fully concealed leaf miners. Specifically, semi-concealed hosts keep an equally low share of idiobionts (2 %) as exposed caterpillars.&quot;,&quot;issue&quot;:&quot;2&quot;,&quot;volume&quot;:&quot;173&quot;},&quot;isTemporary&quot;:false}]},{&quot;citationID&quot;:&quot;MENDELEY_CITATION_adacac33-7a81-4d91-ba08-e6e664671d4e&quot;,&quot;properties&quot;:{&quot;noteIndex&quot;:0,&quot;mode&quot;:&quot;suppress-author&quot;},&quot;isEdited&quot;:false,&quot;manualOverride&quot;:{&quot;isManuallyOverridden&quot;:true,&quot;citeprocText&quot;:&quot;(2007)&quot;,&quot;manualOverrideText&quot;:&quot;Novotny et al. (2007)&quot;},&quot;citationTag&quot;:&quot;MENDELEY_CITATION_v3_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&quot;,&quot;citationItems&quot;:[{&quot;id&quot;:&quot;3d93e075-85a0-3851-ad79-1f32132d8bba&quot;,&quot;itemData&quot;:{&quot;type&quot;:&quot;article-journal&quot;,&quot;id&quot;:&quot;3d93e075-85a0-3851-ad79-1f32132d8bba&quot;,&quot;title&quot;:&quot;Low beta diversity of herbivorous insects in tropical forests&quot;,&quot;author&quot;:[{&quot;family&quot;:&quot;Novotny&quot;,&quot;given&quot;:&quot;V&quot;,&quot;parse-names&quot;:false,&quot;dropping-particle&quot;:&quot;&quot;,&quot;non-dropping-particle&quot;:&quot;&quot;},{&quot;family&quot;:&quot;Miller&quot;,&quot;given&quot;:&quot;S E&quot;,&quot;parse-names&quot;:false,&quot;dropping-particle&quot;:&quot;&quot;,&quot;non-dropping-particle&quot;:&quot;&quot;},{&quot;family&quot;:&quot;Hulcr&quot;,&quot;given&quot;:&quot;J&quot;,&quot;parse-names&quot;:false,&quot;dropping-particle&quot;:&quot;&quot;,&quot;non-dropping-particle&quot;:&quot;&quot;},{&quot;family&quot;:&quot;Drew&quot;,&quot;given&quot;:&quot;R A I&quot;,&quot;parse-names&quot;:false,&quot;dropping-particle&quot;:&quot;&quot;,&quot;non-dropping-particle&quot;:&quot;&quot;},{&quot;family&quot;:&quot;Basset&quot;,&quot;given&quot;:&quot;Y&quot;,&quot;parse-names&quot;:false,&quot;dropping-particle&quot;:&quot;&quot;,&quot;non-dropping-particle&quot;:&quot;&quot;},{&quot;family&quot;:&quot;Janda&quot;,&quot;given&quot;:&quot;M&quot;,&quot;parse-names&quot;:false,&quot;dropping-particle&quot;:&quot;&quot;,&quot;non-dropping-particle&quot;:&quot;&quot;},{&quot;family&quot;:&quot;Setliff&quot;,&quot;given&quot;:&quot;G P&quot;,&quot;parse-names&quot;:false,&quot;dropping-particle&quot;:&quot;&quot;,&quot;non-dropping-particle&quot;:&quot;&quot;},{&quot;family&quot;:&quot;Darrow&quot;,&quot;given&quot;:&quot;K&quot;,&quot;parse-names&quot;:false,&quot;dropping-particle&quot;:&quot;&quot;,&quot;non-dropping-particle&quot;:&quot;&quot;},{&quot;family&quot;:&quot;Stewart&quot;,&quot;given&quot;:&quot;A J A&quot;,&quot;parse-names&quot;:false,&quot;dropping-particle&quot;:&quot;&quot;,&quot;non-dropping-particle&quot;:&quot;&quot;},{&quot;family&quot;:&quot;Auga&quot;,&quot;given&quot;:&quot;J&quot;,&quot;parse-names&quot;:false,&quot;dropping-particle&quot;:&quot;&quot;,&quot;non-dropping-particle&quot;:&quot;&quot;},{&quot;family&quot;:&quot;Isua&quot;,&quot;given&quot;:&quot;B&quot;,&quot;parse-names&quot;:false,&quot;dropping-particle&quot;:&quot;&quot;,&quot;non-dropping-particle&quot;:&quot;&quot;},{&quot;family&quot;:&quot;Molem&quot;,&quot;given&quot;:&quot;K&quot;,&quot;parse-names&quot;:false,&quot;dropping-particle&quot;:&quot;&quot;,&quot;non-dropping-particle&quot;:&quot;&quot;},{&quot;family&quot;:&quot;Manumbor&quot;,&quot;given&quot;:&quot;M&quot;,&quot;parse-names&quot;:false,&quot;dropping-particle&quot;:&quot;&quot;,&quot;non-dropping-particle&quot;:&quot;&quot;},{&quot;family&quot;:&quot;Tamtiai&quot;,&quot;given&quot;:&quot;E&quot;,&quot;parse-names&quot;:false,&quot;dropping-particle&quot;:&quot;&quot;,&quot;non-dropping-particle&quot;:&quot;&quot;},{&quot;family&quot;:&quot;Mogia&quot;,&quot;given&quot;:&quot;M&quot;,&quot;parse-names&quot;:false,&quot;dropping-particle&quot;:&quot;&quot;,&quot;non-dropping-particle&quot;:&quot;&quot;},{&quot;family&quot;:&quot;Weiblen&quot;,&quot;given&quot;:&quot;G D&quot;,&quot;parse-names&quot;:false,&quot;dropping-particle&quot;:&quot;&quot;,&quot;non-dropping-particle&quot;:&quot;&quot;}],&quot;container-title&quot;:&quot;Nature&quot;,&quot;container-title-short&quot;:&quot;Nature&quot;,&quot;issued&quot;:{&quot;date-parts&quot;:[[2007]]},&quot;page&quot;:&quot;692-695&quot;,&quot;abstract&quot;:&quot;Recent advances in understanding insect communities in tropical forests(1,2) have contributed little to our knowledge of large-scale patterns of insect diversity, because incomplete taxonomic knowledge of many tropical species hinders the mapping of their distribution records(3). This impedes an understanding of global biodiversity patterns and explains why tropical insects are under-represented in conservation biology. Our study of approximately 500 species from three herbivorous guilds feeding on foliage (caterpillars, Lepidoptera), wood (ambrosia beetles, Coleoptera) and fruit (fruitflies, Diptera) found a low rate of change in species composition (beta diversity) across 75,000 square kilometres of contiguous lowland rainforest in Papua New Guinea, as most species were widely distributed. For caterpillars feeding on large plant genera, most species fed on multiple host species, so that even locally restricted plant species did not support endemic herbivores. Large plant genera represented a continuously distributed resource easily colonized by moths and butterflies over hundreds of kilometres. Low beta diversity was also documented in groups with differing host specificity (fruitflies and ambrosia beetles), suggesting that dispersal limitation does not have a substantial role in shaping the distribution of insect species in New Guinea lowland rainforests. Similar patterns of low beta diversity can be expected in other tropical lowland rainforests, as they are typically situated in the extensive low basins of major tropical rivers similar to the Sepik-Ramu region of New Guinea studied here.&quot;,&quot;issue&quot;:&quot;7154&quot;,&quot;volume&quot;:&quot;448&quot;},&quot;isTemporary&quot;:false,&quot;displayAs&quot;:&quot;suppress-author&quot;,&quot;suppress-author&quot;:true,&quot;composite&quot;:false,&quot;author-only&quot;:false}]},{&quot;citationID&quot;:&quot;MENDELEY_CITATION_64b6c00b-8aef-460b-a17b-ec12e4d87ef5&quot;,&quot;properties&quot;:{&quot;noteIndex&quot;:0},&quot;isEdited&quot;:false,&quot;manualOverride&quot;:{&quot;isManuallyOverridden&quot;:true,&quot;citeprocText&quot;:&quot;(Sørensen 1948)&quot;,&quot;manualOverrideText&quot;:&quot;Sørensen 1948)&quot;},&quot;citationTag&quot;:&quot;MENDELEY_CITATION_v3_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&quot;,&quot;citationItems&quot;:[{&quot;id&quot;:&quot;7118cc83-8f81-3bd7-b998-66ff787fb060&quot;,&quot;itemData&quot;:{&quot;type&quot;:&quot;book&quot;,&quot;id&quot;:&quot;7118cc83-8f81-3bd7-b998-66ff787fb060&quot;,&quot;title&quot;:&quot;A method of establishing groups of equal amplitude in plant sociology based on similarity of species content and its application to analyses of the vegetation on Danish commons&quot;,&quot;author&quot;:[{&quot;family&quot;:&quot;Sørensen&quot;,&quot;given&quot;:&quot;Thorvald Julius&quot;,&quot;parse-names&quot;:false,&quot;dropping-particle&quot;:&quot;&quot;,&quot;non-dropping-particle&quot;:&quot;&quot;}],&quot;issued&quot;:{&quot;date-parts&quot;:[[1948]]},&quot;publisher&quot;:&quot;I kommission hos E. Munksgaard&quot;,&quot;container-title-short&quot;:&quot;&quot;},&quot;isTemporary&quot;:false}]},{&quot;citationID&quot;:&quot;MENDELEY_CITATION_33cba8f4-b6ee-446b-bbec-e96b0e9eed33&quot;,&quot;properties&quot;:{&quot;noteIndex&quot;:0},&quot;isEdited&quot;:false,&quot;manualOverride&quot;:{&quot;isManuallyOverridden&quot;:false,&quot;citeprocText&quot;:&quot;(Chao &lt;i&gt;et al.&lt;/i&gt; 2005)&quot;,&quot;manualOverrideText&quot;:&quot;&quot;},&quot;citationTag&quot;:&quot;MENDELEY_CITATION_v3_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&quot;,&quot;citationItems&quot;:[{&quot;id&quot;:&quot;5a374c49-7d7a-3280-89e8-746ef416012c&quot;,&quot;itemData&quot;:{&quot;type&quot;:&quot;article-journal&quot;,&quot;id&quot;:&quot;5a374c49-7d7a-3280-89e8-746ef416012c&quot;,&quot;title&quot;:&quot;A new statistical approach for assessing similarity of species composition with incidence and abundance data&quot;,&quot;author&quot;:[{&quot;family&quot;:&quot;Chao&quot;,&quot;given&quot;:&quot;Anne&quot;,&quot;parse-names&quot;:false,&quot;dropping-particle&quot;:&quot;&quot;,&quot;non-dropping-particle&quot;:&quot;&quot;},{&quot;family&quot;:&quot;Chazdon&quot;,&quot;given&quot;:&quot;Robin L&quot;,&quot;parse-names&quot;:false,&quot;dropping-particle&quot;:&quot;&quot;,&quot;non-dropping-particle&quot;:&quot;&quot;},{&quot;family&quot;:&quot;Colwell&quot;,&quot;given&quot;:&quot;Robert K&quot;,&quot;parse-names&quot;:false,&quot;dropping-particle&quot;:&quot;&quot;,&quot;non-dropping-particle&quot;:&quot;&quot;},{&quot;family&quot;:&quot;Shen&quot;,&quot;given&quot;:&quot;Tsung-Jen&quot;,&quot;parse-names&quot;:false,&quot;dropping-particle&quot;:&quot;&quot;,&quot;non-dropping-particle&quot;:&quot;&quot;}],&quot;container-title&quot;:&quot;Ecology Letters&quot;,&quot;container-title-short&quot;:&quot;Ecol Lett&quot;,&quot;DOI&quot;:&quot;10.1111/j.1461-0248.2004.00707.x&quot;,&quot;ISSN&quot;:&quot;1461-023X&quot;,&quot;URL&quot;:&quot;https://doi.org/10.1111/j.1461-0248.2004.00707.x&quot;,&quot;issued&quot;:{&quot;date-parts&quot;:[[2005,2,1]]},&quot;page&quot;:&quot;148-159&quot;,&quot;abstract&quot;:&quot;Abstract The classic Jaccard and S?rensen indices of compositional similarity (and other indices that depend upon the same variables) are notoriously sensitive to sample size, especially for assemblages with numerous rare species. Further, because these indices are based solely on presence?absence data, accurate estimators for them are unattainable. We provide a probabilistic derivation for the classic, incidence-based forms of these indices and extend this approach to formulate new Jaccard-type or S?rensen-type indices based on species abundance data. We then propose estimators for these indices that include the effect of unseen shared species, based on either (replicated) incidence- or abundance-based sample data. In sampling simulations, these new estimators prove to be considerably less biased than classic indices when a substantial proportion of species are missing from samples. Based on species-rich empirical datasets, we show how incorporating the effect of unseen shared species not only increases accuracy but also can change the interpretation of results.&quot;,&quot;publisher&quot;:&quot;John Wiley &amp; Sons, Ltd&quot;,&quot;issue&quot;:&quot;2&quot;,&quot;volume&quot;:&quot;8&quot;},&quot;isTemporary&quot;:false}]},{&quot;citationID&quot;:&quot;MENDELEY_CITATION_4c21cd58-d068-43f3-ae75-f65afc61942d&quot;,&quot;properties&quot;:{&quot;noteIndex&quot;:0},&quot;isEdited&quot;:false,&quot;manualOverride&quot;:{&quot;isManuallyOverridden&quot;:true,&quot;citeprocText&quot;:&quot;(Melo 2013)&quot;,&quot;manualOverrideText&quot;:&quot;Melo 2013)&quot;},&quot;citationTag&quot;:&quot;MENDELEY_CITATION_v3_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&quot;,&quot;citationItems&quot;:[{&quot;id&quot;:&quot;e177b68b-cff8-33e4-95b1-0ecf877b5ef0&quot;,&quot;itemData&quot;:{&quot;type&quot;:&quot;article-journal&quot;,&quot;id&quot;:&quot;e177b68b-cff8-33e4-95b1-0ecf877b5ef0&quot;,&quot;title&quot;:&quot;CommEcol: community ecology analyses&quot;,&quot;author&quot;:[{&quot;family&quot;:&quot;Melo&quot;,&quot;given&quot;:&quot;A S&quot;,&quot;parse-names&quot;:false,&quot;dropping-particle&quot;:&quot;&quot;,&quot;non-dropping-particle&quot;:&quot;&quot;}],&quot;container-title&quot;:&quot;R package version&quot;,&quot;issued&quot;:{&quot;date-parts&quot;:[[2013]]},&quot;page&quot;:&quot;r24&quot;,&quot;issue&quot;:&quot;8&quot;,&quot;volume&quot;:&quot;1&quot;,&quot;container-title-short&quot;:&quot;&quot;},&quot;isTemporary&quot;:false}]},{&quot;citationID&quot;:&quot;MENDELEY_CITATION_cf1e690b-559b-4905-a9b7-501d58e732f7&quot;,&quot;properties&quot;:{&quot;noteIndex&quot;:0},&quot;isEdited&quot;:false,&quot;manualOverride&quot;:{&quot;isManuallyOverridden&quot;:true,&quot;citeprocText&quot;:&quot;(Baselga &amp;#38; Orme 2012)&quot;,&quot;manualOverrideText&quot;:&quot;Baselga &amp; Orme 2012)&quot;},&quot;citationTag&quot;:&quot;MENDELEY_CITATION_v3_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&quot;,&quot;citationItems&quot;:[{&quot;id&quot;:&quot;caaa9144-ed5f-39dc-88e1-c81200291d00&quot;,&quot;itemData&quot;:{&quot;type&quot;:&quot;article-journal&quot;,&quot;id&quot;:&quot;caaa9144-ed5f-39dc-88e1-c81200291d00&quot;,&quot;title&quot;:&quot;betapart: an R package for the study of beta diversity&quot;,&quot;author&quot;:[{&quot;family&quot;:&quot;Baselga&quot;,&quot;given&quot;:&quot;Andrés&quot;,&quot;parse-names&quot;:false,&quot;dropping-particle&quot;:&quot;&quot;,&quot;non-dropping-particle&quot;:&quot;&quot;},{&quot;family&quot;:&quot;Orme&quot;,&quot;given&quot;:&quot;C. David L.&quot;,&quot;parse-names&quot;:false,&quot;dropping-particle&quot;:&quot;&quot;,&quot;non-dropping-particle&quot;:&quot;&quot;}],&quot;container-title&quot;:&quot;Methods in Ecology and Evolution&quot;,&quot;container-title-short&quot;:&quot;Methods Ecol Evol&quot;,&quot;DOI&quot;:&quot;10.1111/j.2041-210X.2012.00224.x&quot;,&quot;ISSN&quot;:&quot;2041-210X&quot;,&quot;issued&quot;:{&quot;date-parts&quot;:[[2012,10,18]]},&quot;page&quot;:&quot;808-812&quot;,&quot;abstract&quot;:&quot;&lt;p&gt; &lt;bold&gt;1.&lt;/bold&gt;  Beta diversity, that is, the variation in species composition among sites, can be the result of species replacement between sites (turnover) and species loss from site to site (nestedness). &lt;/p&gt;&quot;,&quot;issue&quot;:&quot;5&quot;,&quot;volume&quot;:&quot;3&quot;},&quot;isTemporary&quot;:false}]},{&quot;citationID&quot;:&quot;MENDELEY_CITATION_873d99de-8501-4f88-85ad-e2c9d647afb6&quot;,&quot;properties&quot;:{&quot;noteIndex&quot;:0},&quot;isEdited&quot;:false,&quot;manualOverride&quot;:{&quot;isManuallyOverridden&quot;:true,&quot;citeprocText&quot;:&quot;(Baselga 2010)&quot;,&quot;manualOverrideText&quot;:&quot;(Baselga 2010))&quot;},&quot;citationTag&quot;:&quot;MENDELEY_CITATION_v3_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&quot;,&quot;citationItems&quot;:[{&quot;id&quot;:&quot;7af69f04-4295-3387-acb3-3affb0e2970b&quot;,&quot;itemData&quot;:{&quot;type&quot;:&quot;article-journal&quot;,&quot;id&quot;:&quot;7af69f04-4295-3387-acb3-3affb0e2970b&quot;,&quot;title&quot;:&quot;Partitioning the turnover and nestedness components of beta diversity&quot;,&quot;author&quot;:[{&quot;family&quot;:&quot;Baselga&quot;,&quot;given&quot;:&quot;Andrés&quot;,&quot;parse-names&quot;:false,&quot;dropping-particle&quot;:&quot;&quot;,&quot;non-dropping-particle&quot;:&quot;&quot;}],&quot;container-title&quot;:&quot;Global Ecology and Biogeography&quot;,&quot;DOI&quot;:&quot;10.1111/j.1466-8238.2009.00490.x&quot;,&quot;ISSN&quot;:&quot;1466-822X&quot;,&quot;URL&quot;:&quot;https://doi.org/10.1111/j.1466-8238.2009.00490.x&quot;,&quot;issued&quot;:{&quot;date-parts&quot;:[[2010,1,1]]},&quot;page&quot;:&quot;134-143&quot;,&quot;abstract&quot;:&quot;ABSTRACT Aim? Beta diversity (variation of the species composition of assemblages) may reflect two different phenomena, spatial species turnover and nestedness of assemblages, which result from two antithetic processes, namely species replacement and species loss, respectively. The aim of this paper is to provide a unified framework for the assessment of beta diversity, disentangling the contribution of spatial turnover and nestedness to beta-diversity patterns. Innovation? I derive an additive partitioning of beta diversity that provides the two separate components of spatial turnover and nestedness underlying the total amount of beta diversity. I propose two families of measures of beta diversity for pairwise and multiple-site situations. Each family comprises one measure accounting for all aspects of beta diversity, which is additively decomposed into two measures accounting for the pure spatial turnover and nestedness components, respectively. Finally, I provide a case study using European longhorn beetles to exemplify the relevance of disentangling spatial turnover and nestedness patterns. Main conclusion? Assigning the different beta-diversity patterns to their respective biological phenomena is essential for analysing the causality of the processes underlying biodiversity. Thus, the differentiation of the spatial turnover and nestedness components of beta diversity is crucial for our understanding of central biogeographic, ecological and conservation issues.&quot;,&quot;publisher&quot;:&quot;John Wiley &amp; Sons, Ltd&quot;,&quot;issue&quot;:&quot;1&quot;,&quot;volume&quot;:&quot;19&quot;,&quot;container-title-short&quot;:&quot;&quot;},&quot;isTemporary&quot;:false}]},{&quot;citationID&quot;:&quot;MENDELEY_CITATION_60ccd575-9b2d-4b14-97e1-704bf2d43869&quot;,&quot;properties&quot;:{&quot;noteIndex&quot;:0},&quot;isEdited&quot;:false,&quot;manualOverride&quot;:{&quot;isManuallyOverridden&quot;:false,&quot;citeprocText&quot;:&quot;(Dixon 2003)&quot;,&quot;manualOverrideText&quot;:&quot;&quot;},&quot;citationTag&quot;:&quot;MENDELEY_CITATION_v3_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&quot;,&quot;citationItems&quot;:[{&quot;id&quot;:&quot;05374abd-08cd-37ac-94ac-151c7281a4c1&quot;,&quot;itemData&quot;:{&quot;type&quot;:&quot;article-journal&quot;,&quot;id&quot;:&quot;05374abd-08cd-37ac-94ac-151c7281a4c1&quot;,&quot;title&quot;:&quot;VEGAN, A Package of R Functions for Community Ecology&quot;,&quot;author&quot;:[{&quot;family&quot;:&quot;Dixon&quot;,&quot;given&quot;:&quot;Philip&quot;,&quot;parse-names&quot;:false,&quot;dropping-particle&quot;:&quot;&quot;,&quot;non-dropping-particle&quot;:&quot;&quot;}],&quot;container-title&quot;:&quot;Journal of Vegetation Science&quot;,&quot;ISSN&quot;:&quot;11009233, 16541103&quot;,&quot;URL&quot;:&quot;http://www.jstor.org/stable/3236992&quot;,&quot;issued&quot;:{&quot;date-parts&quot;:[[2003]]},&quot;page&quot;:&quot;927-930&quot;,&quot;publisher&quot;:&quot;Wiley&quot;,&quot;issue&quot;:&quot;6&quot;,&quot;volume&quot;:&quot;14&quot;,&quot;container-title-short&quot;:&quot;&quot;},&quot;isTemporary&quot;:false}]},{&quot;citationID&quot;:&quot;MENDELEY_CITATION_bba5f87d-74a9-42de-96d1-03dee50317fa&quot;,&quot;properties&quot;:{&quot;noteIndex&quot;:0,&quot;mode&quot;:&quot;composite&quot;},&quot;isEdited&quot;:false,&quot;manualOverride&quot;:{&quot;isManuallyOverridden&quot;:false,&quot;citeprocText&quot;:&quot;Poisot et al. (2012)&quot;,&quot;manualOverrideText&quot;:&quot;&quot;},&quot;citationTag&quot;:&quot;MENDELEY_CITATION_v3_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&quot;,&quot;citationItems&quot;:[{&quot;id&quot;:&quot;3e18d4e8-2a39-39ab-8a59-8b7ce79435ce&quot;,&quot;itemData&quot;:{&quot;type&quot;:&quot;article-journal&quot;,&quot;id&quot;:&quot;3e18d4e8-2a39-39ab-8a59-8b7ce79435ce&quot;,&quot;title&quot;:&quot;The dissimilarity of species interaction networks&quot;,&quot;author&quot;:[{&quot;family&quot;:&quot;Poisot&quot;,&quot;given&quot;:&quot;Timothée&quot;,&quot;parse-names&quot;:false,&quot;dropping-particle&quot;:&quot;&quot;,&quot;non-dropping-particle&quot;:&quot;&quot;},{&quot;family&quot;:&quot;Canard&quot;,&quot;given&quot;:&quot;Elsa&quot;,&quot;parse-names&quot;:false,&quot;dropping-particle&quot;:&quot;&quot;,&quot;non-dropping-particle&quot;:&quot;&quot;},{&quot;family&quot;:&quot;Mouillot&quot;,&quot;given&quot;:&quot;David&quot;,&quot;parse-names&quot;:false,&quot;dropping-particle&quot;:&quot;&quot;,&quot;non-dropping-particle&quot;:&quot;&quot;},{&quot;family&quot;:&quot;Mouquet&quot;,&quot;given&quot;:&quot;Nicolas&quot;,&quot;parse-names&quot;:false,&quot;dropping-particle&quot;:&quot;&quot;,&quot;non-dropping-particle&quot;:&quot;&quot;},{&quot;family&quot;:&quot;Gravel&quot;,&quot;given&quot;:&quot;Dominique&quot;,&quot;parse-names&quot;:false,&quot;dropping-particle&quot;:&quot;&quot;,&quot;non-dropping-particle&quot;:&quot;&quot;}],&quot;container-title&quot;:&quot;Ecology Letters&quot;,&quot;container-title-short&quot;:&quot;Ecol Lett&quot;,&quot;DOI&quot;:&quot;https://doi.org/10.1111/ele.12002&quot;,&quot;ISSN&quot;:&quot;1461-023X&quot;,&quot;URL&quot;:&quot;https://doi.org/10.1111/ele.12002&quot;,&quot;issued&quot;:{&quot;date-parts&quot;:[[2012,12,1]]},&quot;page&quot;:&quot;1353-1361&quot;,&quot;abstract&quot;:&quot;Abstract In a context of global changes, and amidst the perpetual modification of community structure undergone by most natural ecosystems, it is more important than ever to understand how species interactions vary through space and time. The integration of biogeography and network theory will yield important results and further our understanding of species interactions. It has, however, been hampered so far by the difficulty to quantify variation among interaction networks. Here, we propose a general framework to study the dissimilarity of species interaction networks over time, space or environments, allowing both the use of quantitative and qualitative data. We decompose network dissimilarity into interactions and species turnover components, so that it is immediately comparable to common measures of ?-diversity. We emphasise that scaling up ?-diversity of community composition to the ?-diversity of interactions requires only a small methodological step, which we foresee will help empiricists adopt this method. We illustrate the framework with a large dataset of hosts and parasites interactions and highlight other possible usages. We discuss a research agenda towards a biogeographical theory of species interactions.&quot;,&quot;publisher&quot;:&quot;John Wiley &amp; Sons, Ltd&quot;,&quot;issue&quot;:&quot;12&quot;,&quot;volume&quot;:&quot;15&quot;},&quot;isTemporary&quot;:false,&quot;displayAs&quot;:&quot;composite&quot;,&quot;suppress-author&quot;:false,&quot;composite&quot;:true,&quot;author-only&quot;:false}]},{&quot;citationID&quot;:&quot;MENDELEY_CITATION_3853a375-163c-4d73-b08b-bcd71f84b87b&quot;,&quot;properties&quot;:{&quot;noteIndex&quot;:0,&quot;mode&quot;:&quot;composite&quot;},&quot;isEdited&quot;:false,&quot;manualOverride&quot;:{&quot;isManuallyOverridden&quot;:false,&quot;citeprocText&quot;:&quot;R Core Team (2021)&quot;,&quot;manualOverrideText&quot;:&quot;&quot;},&quot;citationTag&quot;:&quot;MENDELEY_CITATION_v3_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&quot;,&quot;citationItems&quot;:[{&quot;id&quot;:&quot;c7f27995-647b-345d-a376-60114f6b00f5&quot;,&quot;itemData&quot;:{&quot;type&quot;:&quot;article&quot;,&quot;id&quot;:&quot;c7f27995-647b-345d-a376-60114f6b00f5&quot;,&quot;title&quot;:&quot;R: A language and environment for statistical computing&quot;,&quot;author&quot;:[{&quot;family&quot;:&quot;R Core Team&quot;,&quot;given&quot;:&quot;&quot;,&quot;parse-names&quot;:false,&quot;dropping-particle&quot;:&quot;&quot;,&quot;non-dropping-particle&quot;:&quot;&quot;}],&quot;number&quot;:&quot;URL https://www.R-project.org/&quot;,&quot;issued&quot;:{&quot;date-parts&quot;:[[2021]]},&quot;publisher-place&quot;:&quot;Vienna, Austria&quot;,&quot;publisher&quot;:&quot;R Foundation for Statistical Computing&quot;,&quot;container-title-short&quot;:&quot;&quot;},&quot;isTemporary&quot;:false,&quot;displayAs&quot;:&quot;composite&quot;,&quot;suppress-author&quot;:false,&quot;composite&quot;:true,&quot;author-only&quot;:false}]},{&quot;citationID&quot;:&quot;MENDELEY_CITATION_c4468c83-324a-45fe-ae4d-d1ceb2b27352&quot;,&quot;properties&quot;:{&quot;noteIndex&quot;:0},&quot;isEdited&quot;:false,&quot;manualOverride&quot;:{&quot;isManuallyOverridden&quot;:false,&quot;citeprocText&quot;:&quot;(Gravel &lt;i&gt;et al.&lt;/i&gt; 2011; Pereira Martins &lt;i&gt;et al.&lt;/i&gt; 2019)&quot;,&quot;manualOverrideText&quot;:&quot;&quot;},&quot;citationTag&quot;:&quot;MENDELEY_CITATION_v3_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&quot;,&quot;citationItems&quot;:[{&quot;id&quot;:&quot;36f513db-79ee-369b-81f4-1fdee8a4d005&quot;,&quot;itemData&quot;:{&quot;type&quot;:&quot;article-journal&quot;,&quot;id&quot;:&quot;36f513db-79ee-369b-81f4-1fdee8a4d005&quot;,&quot;title&quot;:&quot;Trophic level and host specialisation affect beta-diversity in plant–herbivore–parasitoid assemblages&quot;,&quot;author&quot;:[{&quot;family&quot;:&quot;Pereira Martins&quot;,&quot;given&quot;:&quot;Lucas&quot;,&quot;parse-names&quot;:false,&quot;dropping-particle&quot;:&quot;&quot;,&quot;non-dropping-particle&quot;:&quot;&quot;},{&quot;family&quot;:&quot;Matos Medina&quot;,&quot;given&quot;:&quot;Anderson&quot;,&quot;parse-names&quot;:false,&quot;dropping-particle&quot;:&quot;&quot;,&quot;non-dropping-particle&quot;:&quot;&quot;},{&quot;family&quot;:&quot;Lewinsohn&quot;,&quot;given&quot;:&quot;Thomas M&quot;,&quot;parse-names&quot;:false,&quot;dropping-particle&quot;:&quot;&quot;,&quot;non-dropping-particle&quot;:&quot;&quot;},{&quot;family&quot;:&quot;Almeida-Neto&quot;,&quot;given&quot;:&quot;Mário&quot;,&quot;parse-names&quot;:false,&quot;dropping-particle&quot;:&quot;&quot;,&quot;non-dropping-particle&quot;:&quot;&quot;}],&quot;container-title&quot;:&quot;Insect Conservation and Diversity&quot;,&quot;container-title-short&quot;:&quot;Insect Conserv Divers&quot;,&quot;DOI&quot;:&quot;https://doi.org/10.1111/icad.12353&quot;,&quot;ISSN&quot;:&quot;1752-458X&quot;,&quot;URL&quot;:&quot;https://doi.org/10.1111/icad.12353&quot;,&quot;issued&quot;:{&quot;date-parts&quot;:[[2019,9,1]]},&quot;page&quot;:&quot;404-413&quot;,&quot;abstract&quot;:&quot;Abstract Herbivorous insects that feed internally on plant tissues depend on their host plants as food resource and immediate habitat. The parasitoids of these herbivores, in turn, depend both on their host herbivores and on the herbivores' host plants. Thus, we may suppose that herbivores and parasitoids must be more affected by biotic interactions (the biotic filter) than their host plants. Also, resource specialisation can mediate the importance of hosts as biotic filters, since the distribution of specialised consumers is limited to sites occupied by their few host species. Plants and insects were sampled in remnants of the Brazilian Cerrado to address three questions: (i) Does beta-diversity increase at higher trophic levels? (ii) Is host plant specialisation positively related to the beta-diversity? (iii) Are trophic level effects on beta-diversity mediated by host plant specialisation? Appropriate null models were employed to explore the importance of biotic filters associated with resources in explaining the beta-diversity of higher trophic levels. Beta-diversity and host plant specialisation were lower for parasitoids than for herbivores, and total beta-diversity did not differ between herbivores and plants. Null models revealed that the presence of host plants did not constrain overall beta-diversity patterns. Beta-diversity of herbivores and parasitoids, however, increased with host specialisation. Our findings indicate that low beta-diversity of basal trophic levels decreases the effect of biotic filters, allowing consumers to occupy several sites. We also show that the severity of biotic filters is higher for host specialists, which might explain the higher beta-diversity of herbivores compared to parasitoids.&quot;,&quot;publisher&quot;:&quot;John Wiley &amp; Sons, Ltd&quot;,&quot;issue&quot;:&quot;5&quot;,&quot;volume&quot;:&quot;12&quot;},&quot;isTemporary&quot;:false},{&quot;id&quot;:&quot;884e39a6-feff-3b2f-ba35-1e4d4ade2ac0&quot;,&quot;itemData&quot;:{&quot;type&quot;:&quot;article-journal&quot;,&quot;id&quot;:&quot;884e39a6-feff-3b2f-ba35-1e4d4ade2ac0&quot;,&quot;title&quot;:&quot;Persistence increases with diversity and connectance in trophic metacommunities&quot;,&quot;author&quot;:[{&quot;family&quot;:&quot;Gravel&quot;,&quot;given&quot;:&quot;Dominique&quot;,&quot;parse-names&quot;:false,&quot;dropping-particle&quot;:&quot;&quot;,&quot;non-dropping-particle&quot;:&quot;&quot;},{&quot;family&quot;:&quot;Canard&quot;,&quot;given&quot;:&quot;Elsa&quot;,&quot;parse-names&quot;:false,&quot;dropping-particle&quot;:&quot;&quot;,&quot;non-dropping-particle&quot;:&quot;&quot;},{&quot;family&quot;:&quot;Guichard&quot;,&quot;given&quot;:&quot;Frédéric&quot;,&quot;parse-names&quot;:false,&quot;dropping-particle&quot;:&quot;&quot;,&quot;non-dropping-particle&quot;:&quot;&quot;},{&quot;family&quot;:&quot;Mouquet&quot;,&quot;given&quot;:&quot;Nicolas&quot;,&quot;parse-names&quot;:false,&quot;dropping-particle&quot;:&quot;&quot;,&quot;non-dropping-particle&quot;:&quot;&quot;}],&quot;container-title&quot;:&quot;PLoS ONE&quot;,&quot;container-title-short&quot;:&quot;PLoS One&quot;,&quot;DOI&quot;:&quot;10.1371/journal.pone.0019374&quot;,&quot;ISSN&quot;:&quot;1932-6203&quot;,&quot;issued&quot;:{&quot;date-parts&quot;:[[2011,5,27]]},&quot;page&quot;:&quot;e19374&quot;,&quot;issue&quot;:&quot;5&quot;,&quot;volume&quot;:&quot;6&quot;},&quot;isTemporary&quot;:false}]}]"/>
    <we:property name="MENDELEY_CITATIONS_LOCALE_CODE" value="&quot;en-US&quot;"/>
    <we:property name="MENDELEY_CITATIONS_STYLE" value="{&quot;id&quot;:&quot;https://www.zotero.org/styles/ecology-letters&quot;,&quot;title&quot;:&quot;Ecology Letter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LiCieWfeItAfgCd2G5OFdL6fdQ==">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</go:docsCustomData>
</go:gDocsCustomXmlDataStorage>
</file>

<file path=customXml/itemProps1.xml><?xml version="1.0" encoding="utf-8"?>
<ds:datastoreItem xmlns:ds="http://schemas.openxmlformats.org/officeDocument/2006/customXml" ds:itemID="{BD2810B2-EA82-4A6A-BE6B-9920A1B0577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7271</Words>
  <Characters>41445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Libra Martin</dc:creator>
  <cp:keywords/>
  <dc:description/>
  <cp:lastModifiedBy>Libra Martin</cp:lastModifiedBy>
  <cp:revision>2</cp:revision>
  <cp:lastPrinted>2025-01-28T08:26:00Z</cp:lastPrinted>
  <dcterms:created xsi:type="dcterms:W3CDTF">2025-01-28T08:31:00Z</dcterms:created>
  <dcterms:modified xsi:type="dcterms:W3CDTF">2025-01-28T08:31:00Z</dcterms:modified>
</cp:coreProperties>
</file>